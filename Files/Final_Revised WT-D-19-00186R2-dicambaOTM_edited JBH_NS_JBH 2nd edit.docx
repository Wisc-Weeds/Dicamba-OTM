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6A202C" w14:textId="39E685FD" w:rsidR="00D81AC4" w:rsidDel="008A346E" w:rsidRDefault="00D81AC4">
      <w:pPr>
        <w:spacing w:after="0" w:line="480" w:lineRule="auto"/>
        <w:jc w:val="center"/>
        <w:rPr>
          <w:del w:id="0" w:author="copyeditor" w:date="2020-02-21T13:43:00Z"/>
          <w:rFonts w:asciiTheme="majorBidi" w:hAnsiTheme="majorBidi" w:cstheme="majorBidi"/>
          <w:bCs/>
          <w:color w:val="000000" w:themeColor="text1"/>
          <w:sz w:val="24"/>
          <w:szCs w:val="24"/>
        </w:rPr>
      </w:pPr>
      <w:bookmarkStart w:id="1" w:name="_Hlk6899898"/>
      <w:bookmarkEnd w:id="1"/>
      <w:r w:rsidRPr="000D076B">
        <w:rPr>
          <w:rFonts w:asciiTheme="majorBidi" w:hAnsiTheme="majorBidi" w:cstheme="majorBidi"/>
          <w:color w:val="000000" w:themeColor="text1"/>
          <w:sz w:val="24"/>
          <w:szCs w:val="24"/>
          <w:rPrChange w:id="2" w:author="copyeditor" w:date="2020-02-21T13:42:00Z">
            <w:rPr>
              <w:rFonts w:asciiTheme="majorBidi" w:hAnsiTheme="majorBidi" w:cstheme="majorBidi"/>
              <w:b/>
              <w:color w:val="000000" w:themeColor="text1"/>
              <w:sz w:val="24"/>
              <w:szCs w:val="24"/>
            </w:rPr>
          </w:rPrChange>
        </w:rPr>
        <w:t xml:space="preserve">Short </w:t>
      </w:r>
      <w:r w:rsidR="00204593" w:rsidRPr="0076401B">
        <w:rPr>
          <w:rFonts w:asciiTheme="majorBidi" w:hAnsiTheme="majorBidi" w:cstheme="majorBidi"/>
          <w:color w:val="000000" w:themeColor="text1"/>
          <w:sz w:val="24"/>
          <w:szCs w:val="24"/>
        </w:rPr>
        <w:t>t</w:t>
      </w:r>
      <w:r w:rsidRPr="000D076B">
        <w:rPr>
          <w:rFonts w:asciiTheme="majorBidi" w:hAnsiTheme="majorBidi" w:cstheme="majorBidi"/>
          <w:color w:val="000000" w:themeColor="text1"/>
          <w:sz w:val="24"/>
          <w:szCs w:val="24"/>
          <w:rPrChange w:id="3" w:author="copyeditor" w:date="2020-02-21T13:42:00Z">
            <w:rPr>
              <w:rFonts w:asciiTheme="majorBidi" w:hAnsiTheme="majorBidi" w:cstheme="majorBidi"/>
              <w:b/>
              <w:color w:val="000000" w:themeColor="text1"/>
              <w:sz w:val="24"/>
              <w:szCs w:val="24"/>
            </w:rPr>
          </w:rPrChange>
        </w:rPr>
        <w:t>itle:</w:t>
      </w:r>
      <w:r w:rsidRPr="008A61FC">
        <w:rPr>
          <w:rFonts w:asciiTheme="majorBidi" w:hAnsiTheme="majorBidi" w:cstheme="majorBidi"/>
          <w:bCs/>
          <w:color w:val="000000" w:themeColor="text1"/>
          <w:sz w:val="24"/>
          <w:szCs w:val="24"/>
        </w:rPr>
        <w:t xml:space="preserve"> Off-</w:t>
      </w:r>
      <w:r w:rsidR="000D076B" w:rsidRPr="008A61FC">
        <w:rPr>
          <w:rFonts w:asciiTheme="majorBidi" w:hAnsiTheme="majorBidi" w:cstheme="majorBidi"/>
          <w:bCs/>
          <w:color w:val="000000" w:themeColor="text1"/>
          <w:sz w:val="24"/>
          <w:szCs w:val="24"/>
        </w:rPr>
        <w:t>target movement of di</w:t>
      </w:r>
      <w:r w:rsidRPr="008A61FC">
        <w:rPr>
          <w:rFonts w:asciiTheme="majorBidi" w:hAnsiTheme="majorBidi" w:cstheme="majorBidi"/>
          <w:bCs/>
          <w:color w:val="000000" w:themeColor="text1"/>
          <w:sz w:val="24"/>
          <w:szCs w:val="24"/>
        </w:rPr>
        <w:t>camba</w:t>
      </w:r>
    </w:p>
    <w:p w14:paraId="5BAF0BD5" w14:textId="77777777" w:rsidR="008A346E" w:rsidRPr="008A61FC" w:rsidRDefault="008A346E" w:rsidP="003C3887">
      <w:pPr>
        <w:spacing w:after="0" w:line="480" w:lineRule="auto"/>
        <w:rPr>
          <w:ins w:id="4" w:author="copyeditor" w:date="2020-03-09T17:48:00Z"/>
          <w:rFonts w:asciiTheme="majorBidi" w:hAnsiTheme="majorBidi" w:cstheme="majorBidi"/>
          <w:b/>
          <w:color w:val="000000" w:themeColor="text1"/>
          <w:sz w:val="24"/>
          <w:szCs w:val="24"/>
        </w:rPr>
      </w:pPr>
    </w:p>
    <w:p w14:paraId="0052015B" w14:textId="5E619C2C" w:rsidR="00D81AC4" w:rsidRPr="008A61FC" w:rsidDel="00B85657" w:rsidRDefault="00D81AC4" w:rsidP="003C3887">
      <w:pPr>
        <w:spacing w:after="0" w:line="480" w:lineRule="auto"/>
        <w:rPr>
          <w:del w:id="5" w:author="copyeditor" w:date="2020-03-09T16:48:00Z"/>
          <w:rFonts w:asciiTheme="majorBidi" w:hAnsiTheme="majorBidi" w:cstheme="majorBidi"/>
          <w:b/>
          <w:color w:val="000000" w:themeColor="text1"/>
          <w:sz w:val="24"/>
          <w:szCs w:val="24"/>
        </w:rPr>
      </w:pPr>
    </w:p>
    <w:p w14:paraId="489CA8FC" w14:textId="39FE1BF0" w:rsidR="005E6635" w:rsidRPr="008A61FC" w:rsidRDefault="00B868A3">
      <w:pPr>
        <w:spacing w:after="0" w:line="480" w:lineRule="auto"/>
        <w:jc w:val="center"/>
        <w:rPr>
          <w:rFonts w:asciiTheme="majorBidi" w:hAnsiTheme="majorBidi" w:cstheme="majorBidi"/>
          <w:b/>
          <w:iCs/>
          <w:color w:val="000000" w:themeColor="text1"/>
          <w:sz w:val="24"/>
          <w:szCs w:val="24"/>
        </w:rPr>
        <w:pPrChange w:id="6" w:author="copyeditor" w:date="2020-02-21T13:43:00Z">
          <w:pPr>
            <w:spacing w:after="0" w:line="480" w:lineRule="auto"/>
          </w:pPr>
        </w:pPrChange>
      </w:pPr>
      <w:r w:rsidRPr="008A61FC">
        <w:rPr>
          <w:rFonts w:asciiTheme="majorBidi" w:hAnsiTheme="majorBidi" w:cstheme="majorBidi"/>
          <w:b/>
          <w:color w:val="000000" w:themeColor="text1"/>
          <w:sz w:val="24"/>
          <w:szCs w:val="24"/>
        </w:rPr>
        <w:t>Off-</w:t>
      </w:r>
      <w:r w:rsidR="006F49BF" w:rsidRPr="008A61FC">
        <w:rPr>
          <w:rFonts w:asciiTheme="majorBidi" w:hAnsiTheme="majorBidi" w:cstheme="majorBidi"/>
          <w:b/>
          <w:color w:val="000000" w:themeColor="text1"/>
          <w:sz w:val="24"/>
          <w:szCs w:val="24"/>
        </w:rPr>
        <w:t>target movement assessment of dic</w:t>
      </w:r>
      <w:r w:rsidRPr="008A61FC">
        <w:rPr>
          <w:rFonts w:asciiTheme="majorBidi" w:hAnsiTheme="majorBidi" w:cstheme="majorBidi"/>
          <w:b/>
          <w:color w:val="000000" w:themeColor="text1"/>
          <w:sz w:val="24"/>
          <w:szCs w:val="24"/>
        </w:rPr>
        <w:t>amba</w:t>
      </w:r>
      <w:r w:rsidR="00426627" w:rsidRPr="008A61FC">
        <w:rPr>
          <w:rFonts w:asciiTheme="majorBidi" w:hAnsiTheme="majorBidi" w:cstheme="majorBidi"/>
          <w:b/>
          <w:color w:val="000000" w:themeColor="text1"/>
          <w:sz w:val="24"/>
          <w:szCs w:val="24"/>
        </w:rPr>
        <w:t xml:space="preserve"> in North America</w:t>
      </w:r>
    </w:p>
    <w:p w14:paraId="3D0BA5FC" w14:textId="77777777" w:rsidR="00393C33" w:rsidRPr="008A61FC" w:rsidRDefault="00393C33" w:rsidP="003C3887">
      <w:pPr>
        <w:spacing w:after="0" w:line="480" w:lineRule="auto"/>
        <w:rPr>
          <w:rFonts w:asciiTheme="majorBidi" w:hAnsiTheme="majorBidi" w:cstheme="majorBidi"/>
          <w:iCs/>
          <w:color w:val="000000" w:themeColor="text1"/>
          <w:sz w:val="24"/>
          <w:szCs w:val="24"/>
        </w:rPr>
      </w:pPr>
    </w:p>
    <w:p w14:paraId="02EB979B" w14:textId="6C808D7E" w:rsidR="00000BDC" w:rsidRPr="008A61FC" w:rsidRDefault="006E5644" w:rsidP="003C3887">
      <w:pPr>
        <w:spacing w:after="0" w:line="480" w:lineRule="auto"/>
        <w:jc w:val="center"/>
        <w:rPr>
          <w:rFonts w:asciiTheme="majorBidi" w:hAnsiTheme="majorBidi" w:cstheme="majorBidi"/>
          <w:color w:val="000000" w:themeColor="text1"/>
          <w:sz w:val="24"/>
          <w:szCs w:val="24"/>
        </w:rPr>
      </w:pPr>
      <w:r w:rsidRPr="008A61FC">
        <w:rPr>
          <w:rFonts w:asciiTheme="majorBidi" w:hAnsiTheme="majorBidi" w:cstheme="majorBidi"/>
          <w:iCs/>
          <w:color w:val="000000" w:themeColor="text1"/>
          <w:sz w:val="24"/>
          <w:szCs w:val="24"/>
        </w:rPr>
        <w:t>Nader Soltani</w:t>
      </w:r>
      <w:r w:rsidRPr="008A61FC">
        <w:rPr>
          <w:rFonts w:asciiTheme="majorBidi" w:hAnsiTheme="majorBidi" w:cstheme="majorBidi"/>
          <w:iCs/>
          <w:color w:val="000000" w:themeColor="text1"/>
          <w:sz w:val="24"/>
          <w:szCs w:val="24"/>
          <w:vertAlign w:val="superscript"/>
        </w:rPr>
        <w:t>1</w:t>
      </w:r>
      <w:r w:rsidRPr="008A61FC">
        <w:rPr>
          <w:rFonts w:asciiTheme="majorBidi" w:hAnsiTheme="majorBidi" w:cstheme="majorBidi"/>
          <w:iCs/>
          <w:color w:val="000000" w:themeColor="text1"/>
          <w:sz w:val="24"/>
          <w:szCs w:val="24"/>
        </w:rPr>
        <w:t>, Max</w:t>
      </w:r>
      <w:r w:rsidR="007C55F2" w:rsidRPr="008A61FC">
        <w:rPr>
          <w:rFonts w:asciiTheme="majorBidi" w:hAnsiTheme="majorBidi" w:cstheme="majorBidi"/>
          <w:iCs/>
          <w:color w:val="000000" w:themeColor="text1"/>
          <w:sz w:val="24"/>
          <w:szCs w:val="24"/>
        </w:rPr>
        <w:t>wel</w:t>
      </w:r>
      <w:r w:rsidRPr="008A61FC">
        <w:rPr>
          <w:rFonts w:asciiTheme="majorBidi" w:hAnsiTheme="majorBidi" w:cstheme="majorBidi"/>
          <w:iCs/>
          <w:color w:val="000000" w:themeColor="text1"/>
          <w:sz w:val="24"/>
          <w:szCs w:val="24"/>
        </w:rPr>
        <w:t xml:space="preserve"> C. Oliveira</w:t>
      </w:r>
      <w:r w:rsidRPr="008A61FC">
        <w:rPr>
          <w:rFonts w:asciiTheme="majorBidi" w:hAnsiTheme="majorBidi" w:cstheme="majorBidi"/>
          <w:iCs/>
          <w:color w:val="000000" w:themeColor="text1"/>
          <w:sz w:val="24"/>
          <w:szCs w:val="24"/>
          <w:vertAlign w:val="superscript"/>
        </w:rPr>
        <w:t>2</w:t>
      </w:r>
      <w:r w:rsidRPr="008A61FC">
        <w:rPr>
          <w:rFonts w:asciiTheme="majorBidi" w:hAnsiTheme="majorBidi" w:cstheme="majorBidi"/>
          <w:iCs/>
          <w:color w:val="000000" w:themeColor="text1"/>
          <w:sz w:val="24"/>
          <w:szCs w:val="24"/>
        </w:rPr>
        <w:t>, Guilherme S. Alves</w:t>
      </w:r>
      <w:r w:rsidRPr="008A61FC">
        <w:rPr>
          <w:rFonts w:asciiTheme="majorBidi" w:hAnsiTheme="majorBidi" w:cstheme="majorBidi"/>
          <w:iCs/>
          <w:color w:val="000000" w:themeColor="text1"/>
          <w:sz w:val="24"/>
          <w:szCs w:val="24"/>
          <w:vertAlign w:val="superscript"/>
        </w:rPr>
        <w:t>3</w:t>
      </w:r>
      <w:r w:rsidRPr="008A61FC">
        <w:rPr>
          <w:rFonts w:asciiTheme="majorBidi" w:hAnsiTheme="majorBidi" w:cstheme="majorBidi"/>
          <w:iCs/>
          <w:color w:val="000000" w:themeColor="text1"/>
          <w:sz w:val="24"/>
          <w:szCs w:val="24"/>
        </w:rPr>
        <w:t>, Rodrigo Werle</w:t>
      </w:r>
      <w:r w:rsidR="00D511C3" w:rsidRPr="008A61FC">
        <w:rPr>
          <w:rFonts w:asciiTheme="majorBidi" w:hAnsiTheme="majorBidi" w:cstheme="majorBidi"/>
          <w:iCs/>
          <w:color w:val="000000" w:themeColor="text1"/>
          <w:sz w:val="24"/>
          <w:szCs w:val="24"/>
          <w:vertAlign w:val="superscript"/>
        </w:rPr>
        <w:t>4</w:t>
      </w:r>
      <w:r w:rsidRPr="008A61FC">
        <w:rPr>
          <w:rFonts w:asciiTheme="majorBidi" w:hAnsiTheme="majorBidi" w:cstheme="majorBidi"/>
          <w:iCs/>
          <w:color w:val="000000" w:themeColor="text1"/>
          <w:sz w:val="24"/>
          <w:szCs w:val="24"/>
        </w:rPr>
        <w:t>,</w:t>
      </w:r>
      <w:r w:rsidR="00EE38CD" w:rsidRPr="008A61FC">
        <w:rPr>
          <w:rFonts w:asciiTheme="majorBidi" w:hAnsiTheme="majorBidi" w:cstheme="majorBidi"/>
          <w:iCs/>
          <w:color w:val="000000" w:themeColor="text1"/>
          <w:sz w:val="24"/>
          <w:szCs w:val="24"/>
        </w:rPr>
        <w:t xml:space="preserve"> </w:t>
      </w:r>
      <w:r w:rsidR="002D0AB5" w:rsidRPr="008A61FC">
        <w:rPr>
          <w:rFonts w:asciiTheme="majorBidi" w:hAnsiTheme="majorBidi" w:cstheme="majorBidi"/>
          <w:iCs/>
          <w:color w:val="000000" w:themeColor="text1"/>
          <w:sz w:val="24"/>
          <w:szCs w:val="24"/>
        </w:rPr>
        <w:t>Jason K. Norsworthy</w:t>
      </w:r>
      <w:r w:rsidR="00EE38CD" w:rsidRPr="008A61FC">
        <w:rPr>
          <w:rFonts w:asciiTheme="majorBidi" w:hAnsiTheme="majorBidi" w:cstheme="majorBidi"/>
          <w:iCs/>
          <w:color w:val="000000" w:themeColor="text1"/>
          <w:sz w:val="24"/>
          <w:szCs w:val="24"/>
          <w:vertAlign w:val="superscript"/>
        </w:rPr>
        <w:t>5</w:t>
      </w:r>
      <w:r w:rsidR="002D0AB5" w:rsidRPr="008A61FC">
        <w:rPr>
          <w:rFonts w:asciiTheme="majorBidi" w:hAnsiTheme="majorBidi" w:cstheme="majorBidi"/>
          <w:iCs/>
          <w:color w:val="000000" w:themeColor="text1"/>
          <w:sz w:val="24"/>
          <w:szCs w:val="24"/>
        </w:rPr>
        <w:t xml:space="preserve">, Christy </w:t>
      </w:r>
      <w:r w:rsidR="00CE306B" w:rsidRPr="008A61FC">
        <w:rPr>
          <w:rFonts w:asciiTheme="majorBidi" w:hAnsiTheme="majorBidi" w:cstheme="majorBidi"/>
          <w:iCs/>
          <w:color w:val="000000" w:themeColor="text1"/>
          <w:sz w:val="24"/>
          <w:szCs w:val="24"/>
        </w:rPr>
        <w:t xml:space="preserve">L. </w:t>
      </w:r>
      <w:r w:rsidR="002D0AB5" w:rsidRPr="008A61FC">
        <w:rPr>
          <w:rFonts w:asciiTheme="majorBidi" w:hAnsiTheme="majorBidi" w:cstheme="majorBidi"/>
          <w:iCs/>
          <w:color w:val="000000" w:themeColor="text1"/>
          <w:sz w:val="24"/>
          <w:szCs w:val="24"/>
        </w:rPr>
        <w:t>Sprague</w:t>
      </w:r>
      <w:r w:rsidR="00EE38CD" w:rsidRPr="008A61FC">
        <w:rPr>
          <w:rFonts w:asciiTheme="majorBidi" w:hAnsiTheme="majorBidi" w:cstheme="majorBidi"/>
          <w:iCs/>
          <w:color w:val="000000" w:themeColor="text1"/>
          <w:sz w:val="24"/>
          <w:szCs w:val="24"/>
          <w:vertAlign w:val="superscript"/>
        </w:rPr>
        <w:t>6</w:t>
      </w:r>
      <w:r w:rsidR="002D0AB5" w:rsidRPr="008A61FC">
        <w:rPr>
          <w:rFonts w:asciiTheme="majorBidi" w:hAnsiTheme="majorBidi" w:cstheme="majorBidi"/>
          <w:iCs/>
          <w:color w:val="000000" w:themeColor="text1"/>
          <w:sz w:val="24"/>
          <w:szCs w:val="24"/>
        </w:rPr>
        <w:t xml:space="preserve">, </w:t>
      </w:r>
      <w:r w:rsidRPr="008A61FC">
        <w:rPr>
          <w:rFonts w:asciiTheme="majorBidi" w:hAnsiTheme="majorBidi" w:cstheme="majorBidi"/>
          <w:iCs/>
          <w:color w:val="000000" w:themeColor="text1"/>
          <w:sz w:val="24"/>
          <w:szCs w:val="24"/>
        </w:rPr>
        <w:t xml:space="preserve">Bryan </w:t>
      </w:r>
      <w:r w:rsidR="00CE306B" w:rsidRPr="008A61FC">
        <w:rPr>
          <w:rFonts w:asciiTheme="majorBidi" w:hAnsiTheme="majorBidi" w:cstheme="majorBidi"/>
          <w:iCs/>
          <w:color w:val="000000" w:themeColor="text1"/>
          <w:sz w:val="24"/>
          <w:szCs w:val="24"/>
        </w:rPr>
        <w:t xml:space="preserve">G. </w:t>
      </w:r>
      <w:r w:rsidRPr="008A61FC">
        <w:rPr>
          <w:rFonts w:asciiTheme="majorBidi" w:hAnsiTheme="majorBidi" w:cstheme="majorBidi"/>
          <w:iCs/>
          <w:color w:val="000000" w:themeColor="text1"/>
          <w:sz w:val="24"/>
          <w:szCs w:val="24"/>
        </w:rPr>
        <w:t>Young</w:t>
      </w:r>
      <w:r w:rsidR="00EE38CD" w:rsidRPr="008A61FC">
        <w:rPr>
          <w:rFonts w:asciiTheme="majorBidi" w:hAnsiTheme="majorBidi" w:cstheme="majorBidi"/>
          <w:iCs/>
          <w:color w:val="000000" w:themeColor="text1"/>
          <w:sz w:val="24"/>
          <w:szCs w:val="24"/>
          <w:vertAlign w:val="superscript"/>
        </w:rPr>
        <w:t>7</w:t>
      </w:r>
      <w:r w:rsidRPr="008A61FC">
        <w:rPr>
          <w:rFonts w:asciiTheme="majorBidi" w:hAnsiTheme="majorBidi" w:cstheme="majorBidi"/>
          <w:iCs/>
          <w:color w:val="000000" w:themeColor="text1"/>
          <w:sz w:val="24"/>
          <w:szCs w:val="24"/>
        </w:rPr>
        <w:t xml:space="preserve">, Dan </w:t>
      </w:r>
      <w:r w:rsidR="00256F7F" w:rsidRPr="008A61FC">
        <w:rPr>
          <w:rFonts w:asciiTheme="majorBidi" w:hAnsiTheme="majorBidi" w:cstheme="majorBidi"/>
          <w:iCs/>
          <w:color w:val="000000" w:themeColor="text1"/>
          <w:sz w:val="24"/>
          <w:szCs w:val="24"/>
        </w:rPr>
        <w:t xml:space="preserve">B. </w:t>
      </w:r>
      <w:r w:rsidRPr="008A61FC">
        <w:rPr>
          <w:rFonts w:asciiTheme="majorBidi" w:hAnsiTheme="majorBidi" w:cstheme="majorBidi"/>
          <w:iCs/>
          <w:color w:val="000000" w:themeColor="text1"/>
          <w:sz w:val="24"/>
          <w:szCs w:val="24"/>
        </w:rPr>
        <w:t>Reynolds</w:t>
      </w:r>
      <w:r w:rsidR="00EE38CD" w:rsidRPr="008A61FC">
        <w:rPr>
          <w:rFonts w:asciiTheme="majorBidi" w:hAnsiTheme="majorBidi" w:cstheme="majorBidi"/>
          <w:iCs/>
          <w:color w:val="000000" w:themeColor="text1"/>
          <w:sz w:val="24"/>
          <w:szCs w:val="24"/>
          <w:vertAlign w:val="superscript"/>
        </w:rPr>
        <w:t>8</w:t>
      </w:r>
      <w:r w:rsidRPr="008A61FC">
        <w:rPr>
          <w:rFonts w:asciiTheme="majorBidi" w:hAnsiTheme="majorBidi" w:cstheme="majorBidi"/>
          <w:iCs/>
          <w:color w:val="000000" w:themeColor="text1"/>
          <w:sz w:val="24"/>
          <w:szCs w:val="24"/>
        </w:rPr>
        <w:t xml:space="preserve">, </w:t>
      </w:r>
      <w:r w:rsidR="003154A4" w:rsidRPr="008A61FC">
        <w:rPr>
          <w:rFonts w:asciiTheme="majorBidi" w:hAnsiTheme="majorBidi" w:cstheme="majorBidi"/>
          <w:iCs/>
          <w:color w:val="000000" w:themeColor="text1"/>
          <w:sz w:val="24"/>
          <w:szCs w:val="24"/>
        </w:rPr>
        <w:t>As</w:t>
      </w:r>
      <w:r w:rsidR="00FD62AD" w:rsidRPr="008A61FC">
        <w:rPr>
          <w:rFonts w:asciiTheme="majorBidi" w:hAnsiTheme="majorBidi" w:cstheme="majorBidi"/>
          <w:iCs/>
          <w:color w:val="000000" w:themeColor="text1"/>
          <w:sz w:val="24"/>
          <w:szCs w:val="24"/>
        </w:rPr>
        <w:t>hli Brown</w:t>
      </w:r>
      <w:r w:rsidR="00EE38CD" w:rsidRPr="008A61FC">
        <w:rPr>
          <w:rFonts w:asciiTheme="majorBidi" w:hAnsiTheme="majorBidi" w:cstheme="majorBidi"/>
          <w:iCs/>
          <w:color w:val="000000" w:themeColor="text1"/>
          <w:sz w:val="24"/>
          <w:szCs w:val="24"/>
          <w:vertAlign w:val="superscript"/>
        </w:rPr>
        <w:t>9</w:t>
      </w:r>
      <w:r w:rsidR="00FD62AD" w:rsidRPr="008A61FC">
        <w:rPr>
          <w:rFonts w:asciiTheme="majorBidi" w:hAnsiTheme="majorBidi" w:cstheme="majorBidi"/>
          <w:iCs/>
          <w:color w:val="000000" w:themeColor="text1"/>
          <w:sz w:val="24"/>
          <w:szCs w:val="24"/>
        </w:rPr>
        <w:t xml:space="preserve">, </w:t>
      </w:r>
      <w:r w:rsidRPr="008A61FC">
        <w:rPr>
          <w:rFonts w:asciiTheme="majorBidi" w:hAnsiTheme="majorBidi" w:cstheme="majorBidi"/>
          <w:iCs/>
          <w:color w:val="000000" w:themeColor="text1"/>
          <w:sz w:val="24"/>
          <w:szCs w:val="24"/>
        </w:rPr>
        <w:t>and Peter H. Sikkema</w:t>
      </w:r>
      <w:r w:rsidR="00EE38CD" w:rsidRPr="008A61FC">
        <w:rPr>
          <w:rFonts w:asciiTheme="majorBidi" w:hAnsiTheme="majorBidi" w:cstheme="majorBidi"/>
          <w:iCs/>
          <w:color w:val="000000" w:themeColor="text1"/>
          <w:sz w:val="24"/>
          <w:szCs w:val="24"/>
          <w:vertAlign w:val="superscript"/>
        </w:rPr>
        <w:t>10</w:t>
      </w:r>
    </w:p>
    <w:p w14:paraId="2323CDBB" w14:textId="6E36C14F" w:rsidR="00740048" w:rsidRPr="008A61FC" w:rsidDel="006F49BF" w:rsidRDefault="00740048">
      <w:pPr>
        <w:spacing w:after="0" w:line="480" w:lineRule="auto"/>
        <w:rPr>
          <w:del w:id="7" w:author="copyeditor" w:date="2020-02-21T13:43:00Z"/>
          <w:rFonts w:asciiTheme="majorBidi" w:hAnsiTheme="majorBidi" w:cstheme="majorBidi"/>
          <w:color w:val="000000" w:themeColor="text1"/>
          <w:sz w:val="24"/>
          <w:szCs w:val="24"/>
        </w:rPr>
        <w:pPrChange w:id="8" w:author="copyeditor" w:date="2020-02-21T13:43:00Z">
          <w:pPr>
            <w:spacing w:after="0" w:line="480" w:lineRule="auto"/>
            <w:jc w:val="center"/>
          </w:pPr>
        </w:pPrChange>
      </w:pPr>
    </w:p>
    <w:p w14:paraId="2F985029" w14:textId="4566DC50" w:rsidR="004A516C" w:rsidRPr="008A61FC" w:rsidRDefault="00740048" w:rsidP="001E110F">
      <w:pPr>
        <w:spacing w:after="0" w:line="480" w:lineRule="auto"/>
        <w:rPr>
          <w:rFonts w:asciiTheme="majorBidi" w:hAnsiTheme="majorBidi" w:cstheme="majorBidi"/>
          <w:b/>
          <w:color w:val="000000" w:themeColor="text1"/>
          <w:sz w:val="24"/>
          <w:szCs w:val="24"/>
        </w:rPr>
      </w:pPr>
      <w:r w:rsidRPr="008A61FC">
        <w:rPr>
          <w:rFonts w:asciiTheme="majorBidi" w:hAnsiTheme="majorBidi" w:cstheme="majorBidi"/>
          <w:color w:val="000000" w:themeColor="text1"/>
          <w:sz w:val="24"/>
          <w:szCs w:val="24"/>
          <w:vertAlign w:val="superscript"/>
        </w:rPr>
        <w:t>1</w:t>
      </w:r>
      <w:r w:rsidR="002D0AB5" w:rsidRPr="008A61FC">
        <w:rPr>
          <w:rFonts w:asciiTheme="majorBidi" w:hAnsiTheme="majorBidi" w:cstheme="majorBidi"/>
          <w:color w:val="000000" w:themeColor="text1"/>
          <w:sz w:val="24"/>
          <w:szCs w:val="24"/>
        </w:rPr>
        <w:t xml:space="preserve">Adjunct Professor </w:t>
      </w:r>
      <w:r w:rsidRPr="008A61FC">
        <w:rPr>
          <w:rFonts w:asciiTheme="majorBidi" w:hAnsiTheme="majorBidi" w:cstheme="majorBidi"/>
          <w:color w:val="000000" w:themeColor="text1"/>
          <w:sz w:val="24"/>
          <w:szCs w:val="24"/>
        </w:rPr>
        <w:t xml:space="preserve">and </w:t>
      </w:r>
      <w:r w:rsidR="00EE38CD" w:rsidRPr="008A61FC">
        <w:rPr>
          <w:rFonts w:asciiTheme="majorBidi" w:hAnsiTheme="majorBidi" w:cstheme="majorBidi"/>
          <w:color w:val="000000" w:themeColor="text1"/>
          <w:sz w:val="24"/>
          <w:szCs w:val="24"/>
          <w:vertAlign w:val="superscript"/>
        </w:rPr>
        <w:t>10</w:t>
      </w:r>
      <w:r w:rsidRPr="008A61FC">
        <w:rPr>
          <w:rFonts w:asciiTheme="majorBidi" w:hAnsiTheme="majorBidi" w:cstheme="majorBidi"/>
          <w:color w:val="000000" w:themeColor="text1"/>
          <w:sz w:val="24"/>
          <w:szCs w:val="24"/>
        </w:rPr>
        <w:t>Professor, Department of Plant Agriculture, Univers</w:t>
      </w:r>
      <w:r w:rsidR="0013500B" w:rsidRPr="008A61FC">
        <w:rPr>
          <w:rFonts w:asciiTheme="majorBidi" w:hAnsiTheme="majorBidi" w:cstheme="majorBidi"/>
          <w:color w:val="000000" w:themeColor="text1"/>
          <w:sz w:val="24"/>
          <w:szCs w:val="24"/>
        </w:rPr>
        <w:t>ity of Guelph</w:t>
      </w:r>
      <w:r w:rsidRPr="008A61FC">
        <w:rPr>
          <w:rFonts w:asciiTheme="majorBidi" w:hAnsiTheme="majorBidi" w:cstheme="majorBidi"/>
          <w:color w:val="000000" w:themeColor="text1"/>
          <w:sz w:val="24"/>
          <w:szCs w:val="24"/>
        </w:rPr>
        <w:t>,</w:t>
      </w:r>
      <w:r w:rsidR="0013500B" w:rsidRPr="008A61FC">
        <w:rPr>
          <w:rFonts w:asciiTheme="majorBidi" w:hAnsiTheme="majorBidi" w:cstheme="majorBidi"/>
          <w:color w:val="000000" w:themeColor="text1"/>
          <w:sz w:val="24"/>
          <w:szCs w:val="24"/>
        </w:rPr>
        <w:t xml:space="preserve"> </w:t>
      </w:r>
      <w:proofErr w:type="spellStart"/>
      <w:r w:rsidR="0013500B" w:rsidRPr="008A61FC">
        <w:rPr>
          <w:rFonts w:asciiTheme="majorBidi" w:hAnsiTheme="majorBidi" w:cstheme="majorBidi"/>
          <w:color w:val="000000" w:themeColor="text1"/>
          <w:sz w:val="24"/>
          <w:szCs w:val="24"/>
        </w:rPr>
        <w:t>Ridgetown</w:t>
      </w:r>
      <w:proofErr w:type="spellEnd"/>
      <w:r w:rsidR="0013500B" w:rsidRPr="008A61FC">
        <w:rPr>
          <w:rFonts w:asciiTheme="majorBidi" w:hAnsiTheme="majorBidi" w:cstheme="majorBidi"/>
          <w:color w:val="000000" w:themeColor="text1"/>
          <w:sz w:val="24"/>
          <w:szCs w:val="24"/>
        </w:rPr>
        <w:t>, ON</w:t>
      </w:r>
      <w:r w:rsidRPr="008A61FC">
        <w:rPr>
          <w:rFonts w:asciiTheme="majorBidi" w:hAnsiTheme="majorBidi" w:cstheme="majorBidi"/>
          <w:color w:val="000000" w:themeColor="text1"/>
          <w:sz w:val="24"/>
          <w:szCs w:val="24"/>
        </w:rPr>
        <w:t xml:space="preserve">, Canada; </w:t>
      </w:r>
      <w:r w:rsidR="002D0AB5" w:rsidRPr="008A61FC">
        <w:rPr>
          <w:rFonts w:asciiTheme="majorBidi" w:hAnsiTheme="majorBidi" w:cstheme="majorBidi"/>
          <w:color w:val="000000" w:themeColor="text1"/>
          <w:sz w:val="24"/>
          <w:szCs w:val="24"/>
          <w:vertAlign w:val="superscript"/>
        </w:rPr>
        <w:t>2</w:t>
      </w:r>
      <w:r w:rsidR="002D0AB5" w:rsidRPr="008A61FC">
        <w:rPr>
          <w:rFonts w:asciiTheme="majorBidi" w:hAnsiTheme="majorBidi" w:cstheme="majorBidi"/>
          <w:color w:val="000000" w:themeColor="text1"/>
          <w:sz w:val="24"/>
          <w:szCs w:val="24"/>
        </w:rPr>
        <w:t xml:space="preserve">Research Associate and </w:t>
      </w:r>
      <w:r w:rsidR="002D0AB5" w:rsidRPr="008A61FC">
        <w:rPr>
          <w:rFonts w:asciiTheme="majorBidi" w:hAnsiTheme="majorBidi" w:cstheme="majorBidi"/>
          <w:color w:val="000000" w:themeColor="text1"/>
          <w:sz w:val="24"/>
          <w:szCs w:val="24"/>
          <w:vertAlign w:val="superscript"/>
        </w:rPr>
        <w:t>4</w:t>
      </w:r>
      <w:r w:rsidR="002D0AB5" w:rsidRPr="008A61FC">
        <w:rPr>
          <w:rFonts w:asciiTheme="majorBidi" w:hAnsiTheme="majorBidi" w:cstheme="majorBidi"/>
          <w:color w:val="000000" w:themeColor="text1"/>
          <w:sz w:val="24"/>
          <w:szCs w:val="24"/>
        </w:rPr>
        <w:t>A</w:t>
      </w:r>
      <w:r w:rsidR="0013500B" w:rsidRPr="008A61FC">
        <w:rPr>
          <w:rFonts w:asciiTheme="majorBidi" w:hAnsiTheme="majorBidi" w:cstheme="majorBidi"/>
          <w:color w:val="000000" w:themeColor="text1"/>
          <w:sz w:val="24"/>
          <w:szCs w:val="24"/>
        </w:rPr>
        <w:t xml:space="preserve">ssistant Professor, Department of Agronomy, University of Wisconsin-Madison, Madison, WI; </w:t>
      </w:r>
      <w:r w:rsidR="0013500B" w:rsidRPr="008A61FC">
        <w:rPr>
          <w:rFonts w:asciiTheme="majorBidi" w:hAnsiTheme="majorBidi" w:cstheme="majorBidi"/>
          <w:color w:val="000000" w:themeColor="text1"/>
          <w:sz w:val="24"/>
          <w:szCs w:val="24"/>
          <w:vertAlign w:val="superscript"/>
        </w:rPr>
        <w:t>3</w:t>
      </w:r>
      <w:r w:rsidR="0013500B" w:rsidRPr="008A61FC">
        <w:rPr>
          <w:rFonts w:asciiTheme="majorBidi" w:hAnsiTheme="majorBidi" w:cstheme="majorBidi"/>
          <w:color w:val="000000" w:themeColor="text1"/>
          <w:sz w:val="24"/>
          <w:szCs w:val="24"/>
        </w:rPr>
        <w:t>Research Associate, Department of Agronomy</w:t>
      </w:r>
      <w:r w:rsidR="00D511C3" w:rsidRPr="008A61FC">
        <w:rPr>
          <w:rFonts w:asciiTheme="majorBidi" w:hAnsiTheme="majorBidi" w:cstheme="majorBidi"/>
          <w:color w:val="000000" w:themeColor="text1"/>
          <w:sz w:val="24"/>
          <w:szCs w:val="24"/>
        </w:rPr>
        <w:t xml:space="preserve"> and Horticulture</w:t>
      </w:r>
      <w:r w:rsidR="0013500B" w:rsidRPr="008A61FC">
        <w:rPr>
          <w:rFonts w:asciiTheme="majorBidi" w:hAnsiTheme="majorBidi" w:cstheme="majorBidi"/>
          <w:color w:val="000000" w:themeColor="text1"/>
          <w:sz w:val="24"/>
          <w:szCs w:val="24"/>
        </w:rPr>
        <w:t xml:space="preserve">, </w:t>
      </w:r>
      <w:r w:rsidR="00D511C3" w:rsidRPr="008A61FC">
        <w:rPr>
          <w:rFonts w:asciiTheme="majorBidi" w:eastAsia="Calibri" w:hAnsiTheme="majorBidi" w:cstheme="majorBidi"/>
          <w:iCs/>
          <w:color w:val="000000" w:themeColor="text1"/>
          <w:sz w:val="24"/>
          <w:szCs w:val="24"/>
        </w:rPr>
        <w:t>University</w:t>
      </w:r>
      <w:r w:rsidR="00D511C3" w:rsidRPr="008A61FC">
        <w:rPr>
          <w:rFonts w:asciiTheme="majorBidi" w:eastAsia="Calibri" w:hAnsiTheme="majorBidi" w:cstheme="majorBidi"/>
          <w:iCs/>
          <w:color w:val="000000" w:themeColor="text1"/>
          <w:spacing w:val="-16"/>
          <w:sz w:val="24"/>
          <w:szCs w:val="24"/>
        </w:rPr>
        <w:t xml:space="preserve"> </w:t>
      </w:r>
      <w:r w:rsidR="00D511C3" w:rsidRPr="008A61FC">
        <w:rPr>
          <w:rFonts w:asciiTheme="majorBidi" w:eastAsia="Calibri" w:hAnsiTheme="majorBidi" w:cstheme="majorBidi"/>
          <w:iCs/>
          <w:color w:val="000000" w:themeColor="text1"/>
          <w:sz w:val="24"/>
          <w:szCs w:val="24"/>
        </w:rPr>
        <w:t>of</w:t>
      </w:r>
      <w:r w:rsidR="00D511C3" w:rsidRPr="008A61FC">
        <w:rPr>
          <w:rFonts w:asciiTheme="majorBidi" w:eastAsia="Calibri" w:hAnsiTheme="majorBidi" w:cstheme="majorBidi"/>
          <w:iCs/>
          <w:color w:val="000000" w:themeColor="text1"/>
          <w:spacing w:val="-16"/>
          <w:sz w:val="24"/>
          <w:szCs w:val="24"/>
        </w:rPr>
        <w:t xml:space="preserve"> </w:t>
      </w:r>
      <w:r w:rsidR="00D511C3" w:rsidRPr="008A61FC">
        <w:rPr>
          <w:rFonts w:asciiTheme="majorBidi" w:eastAsia="Calibri" w:hAnsiTheme="majorBidi" w:cstheme="majorBidi"/>
          <w:iCs/>
          <w:color w:val="000000" w:themeColor="text1"/>
          <w:spacing w:val="-3"/>
          <w:sz w:val="24"/>
          <w:szCs w:val="24"/>
        </w:rPr>
        <w:t>Nebraska-Lincoln</w:t>
      </w:r>
      <w:r w:rsidR="00622B41" w:rsidRPr="008A61FC">
        <w:rPr>
          <w:rFonts w:asciiTheme="majorBidi" w:eastAsia="Calibri" w:hAnsiTheme="majorBidi" w:cstheme="majorBidi"/>
          <w:iCs/>
          <w:color w:val="000000" w:themeColor="text1"/>
          <w:spacing w:val="-3"/>
          <w:sz w:val="24"/>
          <w:szCs w:val="24"/>
        </w:rPr>
        <w:t>, North Platte, NE</w:t>
      </w:r>
      <w:r w:rsidR="0013500B" w:rsidRPr="008A61FC">
        <w:rPr>
          <w:rFonts w:asciiTheme="majorBidi" w:hAnsiTheme="majorBidi" w:cstheme="majorBidi"/>
          <w:color w:val="000000" w:themeColor="text1"/>
          <w:sz w:val="24"/>
          <w:szCs w:val="24"/>
        </w:rPr>
        <w:t>;</w:t>
      </w:r>
      <w:r w:rsidR="00D511C3" w:rsidRPr="008A61FC">
        <w:rPr>
          <w:rFonts w:asciiTheme="majorBidi" w:hAnsiTheme="majorBidi" w:cstheme="majorBidi"/>
          <w:color w:val="000000" w:themeColor="text1"/>
          <w:sz w:val="24"/>
          <w:szCs w:val="24"/>
        </w:rPr>
        <w:t xml:space="preserve"> </w:t>
      </w:r>
      <w:r w:rsidR="00EE38CD" w:rsidRPr="008A61FC">
        <w:rPr>
          <w:rFonts w:asciiTheme="majorBidi" w:hAnsiTheme="majorBidi" w:cstheme="majorBidi"/>
          <w:color w:val="000000" w:themeColor="text1"/>
          <w:sz w:val="24"/>
          <w:szCs w:val="24"/>
          <w:vertAlign w:val="superscript"/>
        </w:rPr>
        <w:t>5</w:t>
      </w:r>
      <w:r w:rsidR="006C1518" w:rsidRPr="008A61FC">
        <w:rPr>
          <w:rFonts w:asciiTheme="majorBidi" w:hAnsiTheme="majorBidi" w:cstheme="majorBidi"/>
          <w:color w:val="000000" w:themeColor="text1"/>
          <w:sz w:val="24"/>
          <w:szCs w:val="24"/>
        </w:rPr>
        <w:t>Distinguished P</w:t>
      </w:r>
      <w:r w:rsidR="00393C33" w:rsidRPr="008A61FC">
        <w:rPr>
          <w:rFonts w:asciiTheme="majorBidi" w:hAnsiTheme="majorBidi" w:cstheme="majorBidi"/>
          <w:color w:val="000000" w:themeColor="text1"/>
          <w:sz w:val="24"/>
          <w:szCs w:val="24"/>
        </w:rPr>
        <w:t xml:space="preserve">rofessor, Department of Crop, Soil, and Environmental Sciences, University of Arkansas, </w:t>
      </w:r>
      <w:r w:rsidR="00002883" w:rsidRPr="008A61FC">
        <w:rPr>
          <w:rFonts w:asciiTheme="majorBidi" w:hAnsiTheme="majorBidi" w:cstheme="majorBidi"/>
          <w:color w:val="000000" w:themeColor="text1"/>
          <w:sz w:val="24"/>
          <w:szCs w:val="24"/>
        </w:rPr>
        <w:t>Fayetteville, AR</w:t>
      </w:r>
      <w:r w:rsidR="00393C33" w:rsidRPr="008A61FC">
        <w:rPr>
          <w:rFonts w:asciiTheme="majorBidi" w:hAnsiTheme="majorBidi" w:cstheme="majorBidi"/>
          <w:color w:val="000000" w:themeColor="text1"/>
          <w:sz w:val="24"/>
          <w:szCs w:val="24"/>
        </w:rPr>
        <w:t xml:space="preserve">; </w:t>
      </w:r>
      <w:r w:rsidR="00EE38CD" w:rsidRPr="008A61FC">
        <w:rPr>
          <w:rFonts w:asciiTheme="majorBidi" w:hAnsiTheme="majorBidi" w:cstheme="majorBidi"/>
          <w:color w:val="000000" w:themeColor="text1"/>
          <w:sz w:val="24"/>
          <w:szCs w:val="24"/>
          <w:vertAlign w:val="superscript"/>
        </w:rPr>
        <w:t>6</w:t>
      </w:r>
      <w:r w:rsidR="00D511C3" w:rsidRPr="008A61FC">
        <w:rPr>
          <w:rFonts w:asciiTheme="majorBidi" w:hAnsiTheme="majorBidi" w:cstheme="majorBidi"/>
          <w:color w:val="000000" w:themeColor="text1"/>
          <w:sz w:val="24"/>
          <w:szCs w:val="24"/>
        </w:rPr>
        <w:t>Professor, Department of Plant, Soil and Microbial Sciences, Michigan State University</w:t>
      </w:r>
      <w:r w:rsidR="00CE306B" w:rsidRPr="008A61FC">
        <w:rPr>
          <w:rFonts w:asciiTheme="majorBidi" w:hAnsiTheme="majorBidi" w:cstheme="majorBidi"/>
          <w:color w:val="000000" w:themeColor="text1"/>
          <w:sz w:val="24"/>
          <w:szCs w:val="24"/>
        </w:rPr>
        <w:t>, East Lan</w:t>
      </w:r>
      <w:r w:rsidR="00EB4B06" w:rsidRPr="008A61FC">
        <w:rPr>
          <w:rFonts w:asciiTheme="majorBidi" w:hAnsiTheme="majorBidi" w:cstheme="majorBidi"/>
          <w:color w:val="000000" w:themeColor="text1"/>
          <w:sz w:val="24"/>
          <w:szCs w:val="24"/>
        </w:rPr>
        <w:t>s</w:t>
      </w:r>
      <w:r w:rsidR="00CE306B" w:rsidRPr="008A61FC">
        <w:rPr>
          <w:rFonts w:asciiTheme="majorBidi" w:hAnsiTheme="majorBidi" w:cstheme="majorBidi"/>
          <w:color w:val="000000" w:themeColor="text1"/>
          <w:sz w:val="24"/>
          <w:szCs w:val="24"/>
        </w:rPr>
        <w:t>ing, MI</w:t>
      </w:r>
      <w:r w:rsidR="00D511C3" w:rsidRPr="008A61FC">
        <w:rPr>
          <w:rFonts w:asciiTheme="majorBidi" w:hAnsiTheme="majorBidi" w:cstheme="majorBidi"/>
          <w:color w:val="000000" w:themeColor="text1"/>
          <w:sz w:val="24"/>
          <w:szCs w:val="24"/>
        </w:rPr>
        <w:t>;</w:t>
      </w:r>
      <w:r w:rsidR="00CE306B" w:rsidRPr="008A61FC">
        <w:rPr>
          <w:rFonts w:asciiTheme="majorBidi" w:hAnsiTheme="majorBidi" w:cstheme="majorBidi"/>
          <w:color w:val="000000" w:themeColor="text1"/>
          <w:sz w:val="24"/>
          <w:szCs w:val="24"/>
          <w:vertAlign w:val="superscript"/>
        </w:rPr>
        <w:t xml:space="preserve"> </w:t>
      </w:r>
      <w:r w:rsidR="00EE38CD" w:rsidRPr="008A61FC">
        <w:rPr>
          <w:rFonts w:asciiTheme="majorBidi" w:hAnsiTheme="majorBidi" w:cstheme="majorBidi"/>
          <w:color w:val="000000" w:themeColor="text1"/>
          <w:sz w:val="24"/>
          <w:szCs w:val="24"/>
          <w:vertAlign w:val="superscript"/>
        </w:rPr>
        <w:t>7</w:t>
      </w:r>
      <w:r w:rsidR="00CE306B" w:rsidRPr="008A61FC">
        <w:rPr>
          <w:rFonts w:asciiTheme="majorBidi" w:hAnsiTheme="majorBidi" w:cstheme="majorBidi"/>
          <w:color w:val="000000" w:themeColor="text1"/>
          <w:sz w:val="24"/>
          <w:szCs w:val="24"/>
        </w:rPr>
        <w:t>Professor, Department of Botany and Plant Pathology, Purdue University, West Lafayette, IN;</w:t>
      </w:r>
      <w:r w:rsidR="00CE306B" w:rsidRPr="008A61FC">
        <w:rPr>
          <w:rFonts w:asciiTheme="majorBidi" w:hAnsiTheme="majorBidi" w:cstheme="majorBidi"/>
          <w:color w:val="000000" w:themeColor="text1"/>
          <w:sz w:val="24"/>
          <w:szCs w:val="24"/>
          <w:vertAlign w:val="superscript"/>
        </w:rPr>
        <w:t xml:space="preserve"> </w:t>
      </w:r>
      <w:r w:rsidR="00EE38CD" w:rsidRPr="008A61FC">
        <w:rPr>
          <w:rFonts w:asciiTheme="majorBidi" w:hAnsiTheme="majorBidi" w:cstheme="majorBidi"/>
          <w:color w:val="000000" w:themeColor="text1"/>
          <w:sz w:val="24"/>
          <w:szCs w:val="24"/>
          <w:vertAlign w:val="superscript"/>
        </w:rPr>
        <w:t>8</w:t>
      </w:r>
      <w:r w:rsidR="00CE306B" w:rsidRPr="008A61FC">
        <w:rPr>
          <w:rFonts w:asciiTheme="majorBidi" w:hAnsiTheme="majorBidi" w:cstheme="majorBidi"/>
          <w:color w:val="000000" w:themeColor="text1"/>
          <w:sz w:val="24"/>
          <w:szCs w:val="24"/>
        </w:rPr>
        <w:t>Professor</w:t>
      </w:r>
      <w:r w:rsidR="00FD62AD" w:rsidRPr="008A61FC">
        <w:rPr>
          <w:rFonts w:asciiTheme="majorBidi" w:hAnsiTheme="majorBidi" w:cstheme="majorBidi"/>
          <w:color w:val="000000" w:themeColor="text1"/>
          <w:sz w:val="24"/>
          <w:szCs w:val="24"/>
        </w:rPr>
        <w:t xml:space="preserve"> and </w:t>
      </w:r>
      <w:r w:rsidR="00EE38CD" w:rsidRPr="008A61FC">
        <w:rPr>
          <w:rFonts w:asciiTheme="majorBidi" w:hAnsiTheme="majorBidi" w:cstheme="majorBidi"/>
          <w:color w:val="000000" w:themeColor="text1"/>
          <w:sz w:val="24"/>
          <w:szCs w:val="24"/>
          <w:vertAlign w:val="superscript"/>
        </w:rPr>
        <w:t>9</w:t>
      </w:r>
      <w:r w:rsidR="005D352E" w:rsidRPr="008A61FC">
        <w:rPr>
          <w:rFonts w:asciiTheme="majorBidi" w:hAnsiTheme="majorBidi" w:cstheme="majorBidi"/>
          <w:color w:val="000000" w:themeColor="text1"/>
          <w:sz w:val="24"/>
          <w:szCs w:val="24"/>
        </w:rPr>
        <w:t>Associate Professor</w:t>
      </w:r>
      <w:r w:rsidR="00CE306B" w:rsidRPr="008A61FC">
        <w:rPr>
          <w:rFonts w:asciiTheme="majorBidi" w:hAnsiTheme="majorBidi" w:cstheme="majorBidi"/>
          <w:color w:val="000000" w:themeColor="text1"/>
          <w:sz w:val="24"/>
          <w:szCs w:val="24"/>
        </w:rPr>
        <w:t xml:space="preserve">, Department of </w:t>
      </w:r>
      <w:r w:rsidR="00EB2073" w:rsidRPr="008A61FC">
        <w:rPr>
          <w:rFonts w:asciiTheme="majorBidi" w:hAnsiTheme="majorBidi" w:cstheme="majorBidi"/>
          <w:color w:val="000000" w:themeColor="text1"/>
          <w:sz w:val="24"/>
          <w:szCs w:val="24"/>
        </w:rPr>
        <w:t>P</w:t>
      </w:r>
      <w:r w:rsidR="00CE306B" w:rsidRPr="008A61FC">
        <w:rPr>
          <w:rFonts w:asciiTheme="majorBidi" w:hAnsiTheme="majorBidi" w:cstheme="majorBidi"/>
          <w:color w:val="000000" w:themeColor="text1"/>
          <w:sz w:val="24"/>
          <w:szCs w:val="24"/>
        </w:rPr>
        <w:t xml:space="preserve">lant and Soil Sciences, Mississippi State University, </w:t>
      </w:r>
      <w:r w:rsidR="00622B41" w:rsidRPr="008A61FC">
        <w:rPr>
          <w:rFonts w:asciiTheme="majorBidi" w:hAnsiTheme="majorBidi" w:cstheme="majorBidi"/>
          <w:color w:val="000000" w:themeColor="text1"/>
          <w:sz w:val="24"/>
          <w:szCs w:val="24"/>
        </w:rPr>
        <w:t>Starkville</w:t>
      </w:r>
      <w:r w:rsidR="005E6635" w:rsidRPr="008A61FC">
        <w:rPr>
          <w:rFonts w:asciiTheme="majorBidi" w:hAnsiTheme="majorBidi" w:cstheme="majorBidi"/>
          <w:color w:val="000000" w:themeColor="text1"/>
          <w:sz w:val="24"/>
          <w:szCs w:val="24"/>
        </w:rPr>
        <w:t>, MS</w:t>
      </w:r>
      <w:r w:rsidR="00622B41" w:rsidRPr="008A61FC">
        <w:rPr>
          <w:rFonts w:asciiTheme="majorBidi" w:hAnsiTheme="majorBidi" w:cstheme="majorBidi"/>
          <w:color w:val="000000" w:themeColor="text1"/>
          <w:sz w:val="24"/>
          <w:szCs w:val="24"/>
        </w:rPr>
        <w:t>.</w:t>
      </w:r>
    </w:p>
    <w:p w14:paraId="0147FB7B" w14:textId="11D023B6" w:rsidR="000A168D" w:rsidRPr="006F49BF" w:rsidRDefault="000A168D">
      <w:pPr>
        <w:spacing w:after="0" w:line="480" w:lineRule="auto"/>
        <w:rPr>
          <w:rFonts w:ascii="Times New Roman" w:hAnsi="Times New Roman" w:cs="Times New Roman"/>
          <w:b/>
          <w:color w:val="000000" w:themeColor="text1"/>
          <w:sz w:val="24"/>
          <w:szCs w:val="24"/>
          <w:rPrChange w:id="9" w:author="copyeditor" w:date="2020-02-21T13:44:00Z">
            <w:rPr>
              <w:rFonts w:asciiTheme="majorBidi" w:hAnsiTheme="majorBidi" w:cstheme="majorBidi"/>
              <w:b/>
              <w:color w:val="000000" w:themeColor="text1"/>
              <w:sz w:val="24"/>
              <w:szCs w:val="24"/>
            </w:rPr>
          </w:rPrChange>
        </w:rPr>
        <w:pPrChange w:id="10" w:author="copyeditor" w:date="2020-02-21T13:44:00Z">
          <w:pPr>
            <w:spacing w:after="0" w:line="480" w:lineRule="auto"/>
            <w:jc w:val="both"/>
          </w:pPr>
        </w:pPrChange>
      </w:pPr>
    </w:p>
    <w:p w14:paraId="0BEB9DE2" w14:textId="77777777" w:rsidR="006F49BF" w:rsidRDefault="003C3887" w:rsidP="001E110F">
      <w:pPr>
        <w:spacing w:after="0" w:line="480" w:lineRule="auto"/>
        <w:rPr>
          <w:ins w:id="11" w:author="copyeditor" w:date="2020-02-21T13:45:00Z"/>
          <w:rFonts w:ascii="Times New Roman" w:eastAsia="Times New Roman" w:hAnsi="Times New Roman" w:cs="Times New Roman"/>
          <w:b/>
          <w:iCs/>
          <w:sz w:val="24"/>
          <w:szCs w:val="24"/>
        </w:rPr>
      </w:pPr>
      <w:r w:rsidRPr="006F49BF">
        <w:rPr>
          <w:rFonts w:ascii="Times New Roman" w:eastAsia="Times New Roman" w:hAnsi="Times New Roman" w:cs="Times New Roman"/>
          <w:b/>
          <w:iCs/>
          <w:sz w:val="24"/>
          <w:szCs w:val="24"/>
          <w:rPrChange w:id="12" w:author="copyeditor" w:date="2020-02-21T13:44:00Z">
            <w:rPr>
              <w:rFonts w:asciiTheme="majorBidi" w:eastAsia="Times New Roman" w:hAnsiTheme="majorBidi" w:cstheme="majorBidi"/>
              <w:b/>
              <w:iCs/>
            </w:rPr>
          </w:rPrChange>
        </w:rPr>
        <w:t>Author for correspondence:</w:t>
      </w:r>
    </w:p>
    <w:p w14:paraId="59B5EE89" w14:textId="365A6EEA" w:rsidR="003C3887" w:rsidRPr="006F49BF" w:rsidRDefault="003C3887">
      <w:pPr>
        <w:spacing w:after="0" w:line="480" w:lineRule="auto"/>
        <w:rPr>
          <w:rFonts w:ascii="Times New Roman" w:hAnsi="Times New Roman" w:cs="Times New Roman"/>
          <w:sz w:val="24"/>
          <w:szCs w:val="24"/>
          <w:lang w:val="en-CA"/>
          <w:rPrChange w:id="13" w:author="copyeditor" w:date="2020-02-21T13:44:00Z">
            <w:rPr>
              <w:lang w:val="en-CA"/>
            </w:rPr>
          </w:rPrChange>
        </w:rPr>
        <w:pPrChange w:id="14" w:author="copyeditor" w:date="2020-02-21T13:44:00Z">
          <w:pPr>
            <w:jc w:val="both"/>
          </w:pPr>
        </w:pPrChange>
      </w:pPr>
      <w:del w:id="15" w:author="copyeditor" w:date="2020-02-21T13:45:00Z">
        <w:r w:rsidRPr="006F49BF" w:rsidDel="006F49BF">
          <w:rPr>
            <w:rFonts w:ascii="Times New Roman" w:eastAsia="Times New Roman" w:hAnsi="Times New Roman" w:cs="Times New Roman"/>
            <w:bCs/>
            <w:iCs/>
            <w:sz w:val="24"/>
            <w:szCs w:val="24"/>
            <w:rPrChange w:id="16" w:author="copyeditor" w:date="2020-02-21T13:44:00Z">
              <w:rPr>
                <w:rFonts w:asciiTheme="majorBidi" w:eastAsia="Times New Roman" w:hAnsiTheme="majorBidi" w:cstheme="majorBidi"/>
                <w:bCs/>
                <w:iCs/>
              </w:rPr>
            </w:rPrChange>
          </w:rPr>
          <w:delText xml:space="preserve"> </w:delText>
        </w:r>
      </w:del>
      <w:r w:rsidRPr="006F49BF">
        <w:rPr>
          <w:rFonts w:ascii="Times New Roman" w:eastAsia="Times New Roman" w:hAnsi="Times New Roman" w:cs="Times New Roman"/>
          <w:bCs/>
          <w:iCs/>
          <w:sz w:val="24"/>
          <w:szCs w:val="24"/>
          <w:rPrChange w:id="17" w:author="copyeditor" w:date="2020-02-21T13:44:00Z">
            <w:rPr>
              <w:rFonts w:asciiTheme="majorBidi" w:eastAsia="Times New Roman" w:hAnsiTheme="majorBidi" w:cstheme="majorBidi"/>
              <w:bCs/>
              <w:iCs/>
            </w:rPr>
          </w:rPrChange>
        </w:rPr>
        <w:t xml:space="preserve">Nader </w:t>
      </w:r>
      <w:proofErr w:type="spellStart"/>
      <w:r w:rsidRPr="006F49BF">
        <w:rPr>
          <w:rFonts w:ascii="Times New Roman" w:eastAsia="Times New Roman" w:hAnsi="Times New Roman" w:cs="Times New Roman"/>
          <w:bCs/>
          <w:iCs/>
          <w:sz w:val="24"/>
          <w:szCs w:val="24"/>
          <w:rPrChange w:id="18" w:author="copyeditor" w:date="2020-02-21T13:44:00Z">
            <w:rPr>
              <w:rFonts w:asciiTheme="majorBidi" w:eastAsia="Times New Roman" w:hAnsiTheme="majorBidi" w:cstheme="majorBidi"/>
              <w:bCs/>
              <w:iCs/>
            </w:rPr>
          </w:rPrChange>
        </w:rPr>
        <w:t>Soltani</w:t>
      </w:r>
      <w:proofErr w:type="spellEnd"/>
      <w:r w:rsidRPr="006F49BF">
        <w:rPr>
          <w:rFonts w:ascii="Times New Roman" w:eastAsia="Times New Roman" w:hAnsi="Times New Roman" w:cs="Times New Roman"/>
          <w:bCs/>
          <w:iCs/>
          <w:sz w:val="24"/>
          <w:szCs w:val="24"/>
          <w:rPrChange w:id="19" w:author="copyeditor" w:date="2020-02-21T13:44:00Z">
            <w:rPr>
              <w:rFonts w:asciiTheme="majorBidi" w:eastAsia="Times New Roman" w:hAnsiTheme="majorBidi" w:cstheme="majorBidi"/>
              <w:bCs/>
              <w:iCs/>
            </w:rPr>
          </w:rPrChange>
        </w:rPr>
        <w:t xml:space="preserve">, Department of Plant Agriculture, University of Guelph </w:t>
      </w:r>
      <w:proofErr w:type="spellStart"/>
      <w:r w:rsidRPr="006F49BF">
        <w:rPr>
          <w:rFonts w:ascii="Times New Roman" w:eastAsia="Times New Roman" w:hAnsi="Times New Roman" w:cs="Times New Roman"/>
          <w:bCs/>
          <w:iCs/>
          <w:sz w:val="24"/>
          <w:szCs w:val="24"/>
          <w:rPrChange w:id="20" w:author="copyeditor" w:date="2020-02-21T13:44:00Z">
            <w:rPr>
              <w:rFonts w:asciiTheme="majorBidi" w:eastAsia="Times New Roman" w:hAnsiTheme="majorBidi" w:cstheme="majorBidi"/>
              <w:bCs/>
              <w:iCs/>
            </w:rPr>
          </w:rPrChange>
        </w:rPr>
        <w:t>Ridgetown</w:t>
      </w:r>
      <w:proofErr w:type="spellEnd"/>
      <w:r w:rsidRPr="006F49BF">
        <w:rPr>
          <w:rFonts w:ascii="Times New Roman" w:eastAsia="Times New Roman" w:hAnsi="Times New Roman" w:cs="Times New Roman"/>
          <w:bCs/>
          <w:iCs/>
          <w:sz w:val="24"/>
          <w:szCs w:val="24"/>
          <w:rPrChange w:id="21" w:author="copyeditor" w:date="2020-02-21T13:44:00Z">
            <w:rPr>
              <w:rFonts w:asciiTheme="majorBidi" w:eastAsia="Times New Roman" w:hAnsiTheme="majorBidi" w:cstheme="majorBidi"/>
              <w:bCs/>
              <w:iCs/>
            </w:rPr>
          </w:rPrChange>
        </w:rPr>
        <w:t xml:space="preserve"> Campus, 120 Main St. East, </w:t>
      </w:r>
      <w:proofErr w:type="spellStart"/>
      <w:r w:rsidRPr="006F49BF">
        <w:rPr>
          <w:rFonts w:ascii="Times New Roman" w:eastAsia="Times New Roman" w:hAnsi="Times New Roman" w:cs="Times New Roman"/>
          <w:bCs/>
          <w:iCs/>
          <w:sz w:val="24"/>
          <w:szCs w:val="24"/>
          <w:rPrChange w:id="22" w:author="copyeditor" w:date="2020-02-21T13:44:00Z">
            <w:rPr>
              <w:rFonts w:asciiTheme="majorBidi" w:eastAsia="Times New Roman" w:hAnsiTheme="majorBidi" w:cstheme="majorBidi"/>
              <w:bCs/>
              <w:iCs/>
            </w:rPr>
          </w:rPrChange>
        </w:rPr>
        <w:t>Ridgetown</w:t>
      </w:r>
      <w:proofErr w:type="spellEnd"/>
      <w:r w:rsidRPr="006F49BF">
        <w:rPr>
          <w:rFonts w:ascii="Times New Roman" w:eastAsia="Times New Roman" w:hAnsi="Times New Roman" w:cs="Times New Roman"/>
          <w:bCs/>
          <w:iCs/>
          <w:sz w:val="24"/>
          <w:szCs w:val="24"/>
          <w:rPrChange w:id="23" w:author="copyeditor" w:date="2020-02-21T13:44:00Z">
            <w:rPr>
              <w:rFonts w:asciiTheme="majorBidi" w:eastAsia="Times New Roman" w:hAnsiTheme="majorBidi" w:cstheme="majorBidi"/>
              <w:bCs/>
              <w:iCs/>
            </w:rPr>
          </w:rPrChange>
        </w:rPr>
        <w:t>, ON</w:t>
      </w:r>
      <w:ins w:id="24" w:author="copyeditor" w:date="2020-02-22T18:32:00Z">
        <w:r w:rsidR="00204593">
          <w:rPr>
            <w:rFonts w:ascii="Times New Roman" w:eastAsia="Times New Roman" w:hAnsi="Times New Roman" w:cs="Times New Roman"/>
            <w:bCs/>
            <w:iCs/>
            <w:sz w:val="24"/>
            <w:szCs w:val="24"/>
          </w:rPr>
          <w:t>,</w:t>
        </w:r>
      </w:ins>
      <w:r w:rsidRPr="006F49BF">
        <w:rPr>
          <w:rFonts w:ascii="Times New Roman" w:eastAsia="Times New Roman" w:hAnsi="Times New Roman" w:cs="Times New Roman"/>
          <w:bCs/>
          <w:iCs/>
          <w:sz w:val="24"/>
          <w:szCs w:val="24"/>
          <w:rPrChange w:id="25" w:author="copyeditor" w:date="2020-02-21T13:44:00Z">
            <w:rPr>
              <w:rFonts w:asciiTheme="majorBidi" w:eastAsia="Times New Roman" w:hAnsiTheme="majorBidi" w:cstheme="majorBidi"/>
              <w:bCs/>
              <w:iCs/>
            </w:rPr>
          </w:rPrChange>
        </w:rPr>
        <w:t xml:space="preserve"> </w:t>
      </w:r>
      <w:ins w:id="26" w:author="copyeditor" w:date="2020-02-22T18:32:00Z">
        <w:r w:rsidR="00204593">
          <w:rPr>
            <w:rFonts w:ascii="Times New Roman" w:eastAsia="Times New Roman" w:hAnsi="Times New Roman" w:cs="Times New Roman"/>
            <w:bCs/>
            <w:iCs/>
            <w:sz w:val="24"/>
            <w:szCs w:val="24"/>
          </w:rPr>
          <w:t xml:space="preserve">Canada </w:t>
        </w:r>
      </w:ins>
      <w:r w:rsidRPr="006F49BF">
        <w:rPr>
          <w:rFonts w:ascii="Times New Roman" w:eastAsia="Times New Roman" w:hAnsi="Times New Roman" w:cs="Times New Roman"/>
          <w:bCs/>
          <w:iCs/>
          <w:sz w:val="24"/>
          <w:szCs w:val="24"/>
          <w:rPrChange w:id="27" w:author="copyeditor" w:date="2020-02-21T13:44:00Z">
            <w:rPr>
              <w:rFonts w:asciiTheme="majorBidi" w:eastAsia="Times New Roman" w:hAnsiTheme="majorBidi" w:cstheme="majorBidi"/>
              <w:bCs/>
              <w:iCs/>
            </w:rPr>
          </w:rPrChange>
        </w:rPr>
        <w:t>N0P 2C0. (E</w:t>
      </w:r>
      <w:del w:id="28" w:author="copyeditor" w:date="2020-02-21T13:45:00Z">
        <w:r w:rsidRPr="006F49BF" w:rsidDel="001E110F">
          <w:rPr>
            <w:rFonts w:ascii="Times New Roman" w:eastAsia="Times New Roman" w:hAnsi="Times New Roman" w:cs="Times New Roman"/>
            <w:bCs/>
            <w:iCs/>
            <w:sz w:val="24"/>
            <w:szCs w:val="24"/>
            <w:rPrChange w:id="29" w:author="copyeditor" w:date="2020-02-21T13:44:00Z">
              <w:rPr>
                <w:rFonts w:asciiTheme="majorBidi" w:eastAsia="Times New Roman" w:hAnsiTheme="majorBidi" w:cstheme="majorBidi"/>
                <w:bCs/>
                <w:iCs/>
              </w:rPr>
            </w:rPrChange>
          </w:rPr>
          <w:delText>-</w:delText>
        </w:r>
      </w:del>
      <w:r w:rsidRPr="006F49BF">
        <w:rPr>
          <w:rFonts w:ascii="Times New Roman" w:eastAsia="Times New Roman" w:hAnsi="Times New Roman" w:cs="Times New Roman"/>
          <w:bCs/>
          <w:iCs/>
          <w:sz w:val="24"/>
          <w:szCs w:val="24"/>
          <w:rPrChange w:id="30" w:author="copyeditor" w:date="2020-02-21T13:44:00Z">
            <w:rPr>
              <w:rFonts w:asciiTheme="majorBidi" w:eastAsia="Times New Roman" w:hAnsiTheme="majorBidi" w:cstheme="majorBidi"/>
              <w:bCs/>
              <w:iCs/>
            </w:rPr>
          </w:rPrChange>
        </w:rPr>
        <w:t xml:space="preserve">mail: </w:t>
      </w:r>
      <w:r w:rsidRPr="006F49BF">
        <w:rPr>
          <w:rFonts w:ascii="Times New Roman" w:hAnsi="Times New Roman" w:cs="Times New Roman"/>
          <w:sz w:val="24"/>
          <w:szCs w:val="24"/>
          <w:rPrChange w:id="31" w:author="copyeditor" w:date="2020-02-21T13:44:00Z">
            <w:rPr/>
          </w:rPrChange>
        </w:rPr>
        <w:fldChar w:fldCharType="begin"/>
      </w:r>
      <w:r w:rsidRPr="006F49BF">
        <w:rPr>
          <w:rFonts w:ascii="Times New Roman" w:hAnsi="Times New Roman" w:cs="Times New Roman"/>
          <w:sz w:val="24"/>
          <w:szCs w:val="24"/>
          <w:rPrChange w:id="32" w:author="copyeditor" w:date="2020-02-21T13:44:00Z">
            <w:rPr/>
          </w:rPrChange>
        </w:rPr>
        <w:instrText xml:space="preserve"> HYPERLINK "mailto:soltanin@uoguelph.ca" </w:instrText>
      </w:r>
      <w:r w:rsidRPr="006F49BF">
        <w:rPr>
          <w:rFonts w:ascii="Times New Roman" w:hAnsi="Times New Roman" w:cs="Times New Roman"/>
          <w:sz w:val="24"/>
          <w:szCs w:val="24"/>
          <w:rPrChange w:id="33" w:author="copyeditor" w:date="2020-02-21T13:44:00Z">
            <w:rPr>
              <w:rFonts w:asciiTheme="majorBidi" w:eastAsia="Times New Roman" w:hAnsiTheme="majorBidi" w:cstheme="majorBidi"/>
              <w:bCs/>
              <w:iCs/>
              <w:color w:val="0000FF"/>
              <w:u w:val="single"/>
            </w:rPr>
          </w:rPrChange>
        </w:rPr>
        <w:fldChar w:fldCharType="separate"/>
      </w:r>
      <w:r w:rsidRPr="006F49BF">
        <w:rPr>
          <w:rFonts w:ascii="Times New Roman" w:eastAsia="Times New Roman" w:hAnsi="Times New Roman" w:cs="Times New Roman"/>
          <w:bCs/>
          <w:iCs/>
          <w:color w:val="0000FF"/>
          <w:sz w:val="24"/>
          <w:szCs w:val="24"/>
          <w:u w:val="single"/>
          <w:rPrChange w:id="34" w:author="copyeditor" w:date="2020-02-21T13:44:00Z">
            <w:rPr>
              <w:rFonts w:asciiTheme="majorBidi" w:eastAsia="Times New Roman" w:hAnsiTheme="majorBidi" w:cstheme="majorBidi"/>
              <w:bCs/>
              <w:iCs/>
              <w:color w:val="0000FF"/>
              <w:u w:val="single"/>
            </w:rPr>
          </w:rPrChange>
        </w:rPr>
        <w:t>soltanin@uoguelph.ca</w:t>
      </w:r>
      <w:r w:rsidRPr="006F49BF">
        <w:rPr>
          <w:rFonts w:ascii="Times New Roman" w:eastAsia="Times New Roman" w:hAnsi="Times New Roman" w:cs="Times New Roman"/>
          <w:bCs/>
          <w:iCs/>
          <w:color w:val="0000FF"/>
          <w:sz w:val="24"/>
          <w:szCs w:val="24"/>
          <w:u w:val="single"/>
          <w:rPrChange w:id="35" w:author="copyeditor" w:date="2020-02-21T13:44:00Z">
            <w:rPr>
              <w:rFonts w:asciiTheme="majorBidi" w:eastAsia="Times New Roman" w:hAnsiTheme="majorBidi" w:cstheme="majorBidi"/>
              <w:bCs/>
              <w:iCs/>
              <w:color w:val="0000FF"/>
              <w:u w:val="single"/>
            </w:rPr>
          </w:rPrChange>
        </w:rPr>
        <w:fldChar w:fldCharType="end"/>
      </w:r>
      <w:r w:rsidRPr="006F49BF">
        <w:rPr>
          <w:rFonts w:ascii="Times New Roman" w:eastAsia="Times New Roman" w:hAnsi="Times New Roman" w:cs="Times New Roman"/>
          <w:bCs/>
          <w:iCs/>
          <w:sz w:val="24"/>
          <w:szCs w:val="24"/>
          <w:rPrChange w:id="36" w:author="copyeditor" w:date="2020-02-21T13:44:00Z">
            <w:rPr>
              <w:rFonts w:asciiTheme="majorBidi" w:eastAsia="Times New Roman" w:hAnsiTheme="majorBidi" w:cstheme="majorBidi"/>
              <w:bCs/>
              <w:iCs/>
            </w:rPr>
          </w:rPrChange>
        </w:rPr>
        <w:t>)</w:t>
      </w:r>
    </w:p>
    <w:p w14:paraId="78F6B83C" w14:textId="77777777" w:rsidR="003C3887" w:rsidRPr="008A61FC" w:rsidRDefault="003C3887" w:rsidP="001E110F">
      <w:pPr>
        <w:spacing w:after="0" w:line="480" w:lineRule="auto"/>
        <w:rPr>
          <w:rFonts w:asciiTheme="majorBidi" w:hAnsiTheme="majorBidi" w:cstheme="majorBidi"/>
          <w:b/>
          <w:color w:val="000000" w:themeColor="text1"/>
          <w:sz w:val="24"/>
          <w:szCs w:val="24"/>
        </w:rPr>
      </w:pPr>
    </w:p>
    <w:p w14:paraId="6C5B391F" w14:textId="77777777" w:rsidR="009D68CA" w:rsidRPr="008A61FC" w:rsidRDefault="004A516C" w:rsidP="001E110F">
      <w:pPr>
        <w:spacing w:after="0" w:line="480" w:lineRule="auto"/>
        <w:rPr>
          <w:rFonts w:asciiTheme="majorBidi" w:hAnsiTheme="majorBidi" w:cstheme="majorBidi"/>
          <w:b/>
          <w:color w:val="000000" w:themeColor="text1"/>
          <w:sz w:val="24"/>
          <w:szCs w:val="24"/>
        </w:rPr>
      </w:pPr>
      <w:r w:rsidRPr="008A61FC">
        <w:rPr>
          <w:rFonts w:asciiTheme="majorBidi" w:hAnsiTheme="majorBidi" w:cstheme="majorBidi"/>
          <w:b/>
          <w:color w:val="000000" w:themeColor="text1"/>
          <w:sz w:val="24"/>
          <w:szCs w:val="24"/>
        </w:rPr>
        <w:t>Abstract</w:t>
      </w:r>
    </w:p>
    <w:p w14:paraId="48A6FD7B" w14:textId="3B1C263F" w:rsidR="00E30A37" w:rsidRPr="008A61FC" w:rsidRDefault="00E30A37" w:rsidP="001E110F">
      <w:pPr>
        <w:spacing w:after="0" w:line="480" w:lineRule="auto"/>
        <w:rPr>
          <w:rFonts w:asciiTheme="majorBidi" w:hAnsiTheme="majorBidi" w:cstheme="majorBidi"/>
          <w:color w:val="000000" w:themeColor="text1"/>
          <w:sz w:val="24"/>
          <w:szCs w:val="24"/>
        </w:rPr>
      </w:pPr>
      <w:r w:rsidRPr="008A61FC">
        <w:rPr>
          <w:rFonts w:asciiTheme="majorBidi" w:hAnsiTheme="majorBidi" w:cstheme="majorBidi"/>
          <w:color w:val="000000" w:themeColor="text1"/>
          <w:sz w:val="24"/>
          <w:szCs w:val="24"/>
        </w:rPr>
        <w:t>Six experiments were conducted in 2018 on field sites located in Arkansas, Indiana, Michigan, Nebraska, Ontario</w:t>
      </w:r>
      <w:r w:rsidR="003505F5" w:rsidRPr="008A61FC">
        <w:rPr>
          <w:rFonts w:asciiTheme="majorBidi" w:hAnsiTheme="majorBidi" w:cstheme="majorBidi"/>
          <w:color w:val="000000" w:themeColor="text1"/>
          <w:sz w:val="24"/>
          <w:szCs w:val="24"/>
        </w:rPr>
        <w:t>,</w:t>
      </w:r>
      <w:r w:rsidRPr="008A61FC">
        <w:rPr>
          <w:rFonts w:asciiTheme="majorBidi" w:hAnsiTheme="majorBidi" w:cstheme="majorBidi"/>
          <w:color w:val="000000" w:themeColor="text1"/>
          <w:sz w:val="24"/>
          <w:szCs w:val="24"/>
        </w:rPr>
        <w:t xml:space="preserve"> and Wisconsin </w:t>
      </w:r>
      <w:r w:rsidRPr="008A61FC">
        <w:rPr>
          <w:rFonts w:asciiTheme="majorBidi" w:hAnsiTheme="majorBidi" w:cstheme="majorBidi"/>
          <w:iCs/>
          <w:color w:val="000000" w:themeColor="text1"/>
          <w:sz w:val="24"/>
          <w:szCs w:val="24"/>
        </w:rPr>
        <w:t xml:space="preserve">to evaluate the off-target movement (OTM) of dicamba under </w:t>
      </w:r>
      <w:r w:rsidR="00F439F0" w:rsidRPr="008A61FC">
        <w:rPr>
          <w:rFonts w:asciiTheme="majorBidi" w:hAnsiTheme="majorBidi" w:cstheme="majorBidi"/>
          <w:iCs/>
          <w:color w:val="000000" w:themeColor="text1"/>
          <w:sz w:val="24"/>
          <w:szCs w:val="24"/>
        </w:rPr>
        <w:lastRenderedPageBreak/>
        <w:t>field</w:t>
      </w:r>
      <w:r w:rsidR="00EB2073" w:rsidRPr="008A61FC">
        <w:rPr>
          <w:rFonts w:asciiTheme="majorBidi" w:hAnsiTheme="majorBidi" w:cstheme="majorBidi"/>
          <w:iCs/>
          <w:color w:val="000000" w:themeColor="text1"/>
          <w:sz w:val="24"/>
          <w:szCs w:val="24"/>
        </w:rPr>
        <w:t>-</w:t>
      </w:r>
      <w:r w:rsidR="008D34FD" w:rsidRPr="008A61FC">
        <w:rPr>
          <w:rFonts w:asciiTheme="majorBidi" w:hAnsiTheme="majorBidi" w:cstheme="majorBidi"/>
          <w:iCs/>
          <w:color w:val="000000" w:themeColor="text1"/>
          <w:sz w:val="24"/>
          <w:szCs w:val="24"/>
        </w:rPr>
        <w:t>scale conditions</w:t>
      </w:r>
      <w:r w:rsidRPr="008A61FC">
        <w:rPr>
          <w:rFonts w:asciiTheme="majorBidi" w:hAnsiTheme="majorBidi" w:cstheme="majorBidi"/>
          <w:color w:val="000000" w:themeColor="text1"/>
          <w:sz w:val="24"/>
          <w:szCs w:val="24"/>
        </w:rPr>
        <w:t>.</w:t>
      </w:r>
      <w:r w:rsidR="00203C75" w:rsidRPr="008A61FC">
        <w:rPr>
          <w:rFonts w:asciiTheme="majorBidi" w:eastAsia="Calibri" w:hAnsiTheme="majorBidi" w:cstheme="majorBidi"/>
          <w:color w:val="000000" w:themeColor="text1"/>
          <w:sz w:val="24"/>
          <w:szCs w:val="24"/>
        </w:rPr>
        <w:t xml:space="preserve"> </w:t>
      </w:r>
      <w:r w:rsidR="006204DD" w:rsidRPr="008A61FC">
        <w:rPr>
          <w:rFonts w:asciiTheme="majorBidi" w:eastAsia="Calibri" w:hAnsiTheme="majorBidi" w:cstheme="majorBidi"/>
          <w:color w:val="000000" w:themeColor="text1"/>
          <w:sz w:val="24"/>
          <w:szCs w:val="24"/>
          <w:lang w:val="en-CA"/>
        </w:rPr>
        <w:t xml:space="preserve">The highest estimated </w:t>
      </w:r>
      <w:ins w:id="37" w:author="copyeditor" w:date="2020-02-21T13:45:00Z">
        <w:r w:rsidR="001E110F">
          <w:rPr>
            <w:rFonts w:asciiTheme="majorBidi" w:eastAsia="Calibri" w:hAnsiTheme="majorBidi" w:cstheme="majorBidi"/>
            <w:color w:val="000000" w:themeColor="text1"/>
            <w:sz w:val="24"/>
            <w:szCs w:val="24"/>
            <w:lang w:val="en-CA"/>
          </w:rPr>
          <w:t>percenta</w:t>
        </w:r>
      </w:ins>
      <w:ins w:id="38" w:author="copyeditor" w:date="2020-02-21T13:46:00Z">
        <w:r w:rsidR="001E110F">
          <w:rPr>
            <w:rFonts w:asciiTheme="majorBidi" w:eastAsia="Calibri" w:hAnsiTheme="majorBidi" w:cstheme="majorBidi"/>
            <w:color w:val="000000" w:themeColor="text1"/>
            <w:sz w:val="24"/>
            <w:szCs w:val="24"/>
            <w:lang w:val="en-CA"/>
          </w:rPr>
          <w:t>ge</w:t>
        </w:r>
      </w:ins>
      <w:ins w:id="39" w:author="copyeditor" w:date="2020-02-21T15:44:00Z">
        <w:r w:rsidR="00D31BD5">
          <w:rPr>
            <w:rFonts w:asciiTheme="majorBidi" w:eastAsia="Calibri" w:hAnsiTheme="majorBidi" w:cstheme="majorBidi"/>
            <w:color w:val="000000" w:themeColor="text1"/>
            <w:sz w:val="24"/>
            <w:szCs w:val="24"/>
            <w:lang w:val="en-CA"/>
          </w:rPr>
          <w:t>s</w:t>
        </w:r>
      </w:ins>
      <w:ins w:id="40" w:author="copyeditor" w:date="2020-02-21T13:46:00Z">
        <w:r w:rsidR="001E110F">
          <w:rPr>
            <w:rFonts w:asciiTheme="majorBidi" w:eastAsia="Calibri" w:hAnsiTheme="majorBidi" w:cstheme="majorBidi"/>
            <w:color w:val="000000" w:themeColor="text1"/>
            <w:sz w:val="24"/>
            <w:szCs w:val="24"/>
            <w:lang w:val="en-CA"/>
          </w:rPr>
          <w:t xml:space="preserve"> of </w:t>
        </w:r>
      </w:ins>
      <w:r w:rsidR="006204DD" w:rsidRPr="008A61FC">
        <w:rPr>
          <w:rFonts w:asciiTheme="majorBidi" w:eastAsia="Calibri" w:hAnsiTheme="majorBidi" w:cstheme="majorBidi"/>
          <w:color w:val="000000" w:themeColor="text1"/>
          <w:sz w:val="24"/>
          <w:szCs w:val="24"/>
          <w:lang w:val="en-CA"/>
        </w:rPr>
        <w:t xml:space="preserve">dicamba injury </w:t>
      </w:r>
      <w:r w:rsidR="007D2293" w:rsidRPr="008A61FC">
        <w:rPr>
          <w:rFonts w:asciiTheme="majorBidi" w:eastAsia="Calibri" w:hAnsiTheme="majorBidi" w:cstheme="majorBidi"/>
          <w:color w:val="000000" w:themeColor="text1"/>
          <w:sz w:val="24"/>
          <w:szCs w:val="24"/>
          <w:lang w:val="en-CA"/>
        </w:rPr>
        <w:t>in</w:t>
      </w:r>
      <w:r w:rsidR="006204DD" w:rsidRPr="008A61FC">
        <w:rPr>
          <w:rFonts w:asciiTheme="majorBidi" w:eastAsia="Calibri" w:hAnsiTheme="majorBidi" w:cstheme="majorBidi"/>
          <w:color w:val="000000" w:themeColor="text1"/>
          <w:sz w:val="24"/>
          <w:szCs w:val="24"/>
          <w:lang w:val="en-CA"/>
        </w:rPr>
        <w:t xml:space="preserve"> </w:t>
      </w:r>
      <w:r w:rsidR="00676D24" w:rsidRPr="008A61FC">
        <w:rPr>
          <w:rFonts w:asciiTheme="majorBidi" w:eastAsia="Calibri" w:hAnsiTheme="majorBidi" w:cstheme="majorBidi"/>
          <w:color w:val="000000" w:themeColor="text1"/>
          <w:sz w:val="24"/>
          <w:szCs w:val="24"/>
          <w:lang w:val="en-CA"/>
        </w:rPr>
        <w:t>non</w:t>
      </w:r>
      <w:ins w:id="41" w:author="copyeditor" w:date="2020-02-23T13:32:00Z">
        <w:r w:rsidR="00ED490F">
          <w:rPr>
            <w:rFonts w:asciiTheme="majorBidi" w:eastAsia="Calibri" w:hAnsiTheme="majorBidi" w:cstheme="majorBidi"/>
            <w:color w:val="000000" w:themeColor="text1"/>
            <w:sz w:val="24"/>
            <w:szCs w:val="24"/>
            <w:lang w:val="en-CA"/>
          </w:rPr>
          <w:t>–</w:t>
        </w:r>
      </w:ins>
      <w:del w:id="42" w:author="copyeditor" w:date="2020-02-21T15:44:00Z">
        <w:r w:rsidR="00676D24" w:rsidRPr="008A61FC" w:rsidDel="00D31BD5">
          <w:rPr>
            <w:rFonts w:asciiTheme="majorBidi" w:eastAsia="Calibri" w:hAnsiTheme="majorBidi" w:cstheme="majorBidi"/>
            <w:color w:val="000000" w:themeColor="text1"/>
            <w:sz w:val="24"/>
            <w:szCs w:val="24"/>
            <w:lang w:val="en-CA"/>
          </w:rPr>
          <w:delText>-</w:delText>
        </w:r>
      </w:del>
      <w:r w:rsidR="00B87F1B" w:rsidRPr="008A61FC">
        <w:rPr>
          <w:rFonts w:asciiTheme="majorBidi" w:eastAsia="Calibri" w:hAnsiTheme="majorBidi" w:cstheme="majorBidi"/>
          <w:color w:val="000000" w:themeColor="text1"/>
          <w:sz w:val="24"/>
          <w:szCs w:val="24"/>
          <w:lang w:val="en-CA"/>
        </w:rPr>
        <w:t>dicamba</w:t>
      </w:r>
      <w:r w:rsidR="00676D24" w:rsidRPr="008A61FC">
        <w:rPr>
          <w:rFonts w:asciiTheme="majorBidi" w:eastAsia="Calibri" w:hAnsiTheme="majorBidi" w:cstheme="majorBidi"/>
          <w:color w:val="000000" w:themeColor="text1"/>
          <w:sz w:val="24"/>
          <w:szCs w:val="24"/>
          <w:lang w:val="en-CA"/>
        </w:rPr>
        <w:t>-resistant (DR)</w:t>
      </w:r>
      <w:r w:rsidR="006204DD" w:rsidRPr="008A61FC">
        <w:rPr>
          <w:rFonts w:asciiTheme="majorBidi" w:eastAsia="Calibri" w:hAnsiTheme="majorBidi" w:cstheme="majorBidi"/>
          <w:color w:val="000000" w:themeColor="text1"/>
          <w:sz w:val="24"/>
          <w:szCs w:val="24"/>
          <w:lang w:val="en-CA"/>
        </w:rPr>
        <w:t xml:space="preserve"> soybean </w:t>
      </w:r>
      <w:del w:id="43" w:author="copyeditor" w:date="2020-02-21T15:44:00Z">
        <w:r w:rsidR="006204DD" w:rsidRPr="008A61FC" w:rsidDel="00D31BD5">
          <w:rPr>
            <w:rFonts w:asciiTheme="majorBidi" w:eastAsia="Calibri" w:hAnsiTheme="majorBidi" w:cstheme="majorBidi"/>
            <w:color w:val="000000" w:themeColor="text1"/>
            <w:sz w:val="24"/>
            <w:szCs w:val="24"/>
            <w:lang w:val="en-CA"/>
          </w:rPr>
          <w:delText xml:space="preserve">was </w:delText>
        </w:r>
      </w:del>
      <w:ins w:id="44" w:author="copyeditor" w:date="2020-02-21T15:44:00Z">
        <w:r w:rsidR="00D31BD5">
          <w:rPr>
            <w:rFonts w:asciiTheme="majorBidi" w:eastAsia="Calibri" w:hAnsiTheme="majorBidi" w:cstheme="majorBidi"/>
            <w:color w:val="000000" w:themeColor="text1"/>
            <w:sz w:val="24"/>
            <w:szCs w:val="24"/>
            <w:lang w:val="en-CA"/>
          </w:rPr>
          <w:t>were</w:t>
        </w:r>
        <w:r w:rsidR="00D31BD5" w:rsidRPr="008A61FC">
          <w:rPr>
            <w:rFonts w:asciiTheme="majorBidi" w:eastAsia="Calibri" w:hAnsiTheme="majorBidi" w:cstheme="majorBidi"/>
            <w:color w:val="000000" w:themeColor="text1"/>
            <w:sz w:val="24"/>
            <w:szCs w:val="24"/>
            <w:lang w:val="en-CA"/>
          </w:rPr>
          <w:t xml:space="preserve"> </w:t>
        </w:r>
      </w:ins>
      <w:r w:rsidR="006204DD" w:rsidRPr="008A61FC">
        <w:rPr>
          <w:rFonts w:asciiTheme="majorBidi" w:eastAsia="Calibri" w:hAnsiTheme="majorBidi" w:cstheme="majorBidi"/>
          <w:color w:val="000000" w:themeColor="text1"/>
          <w:sz w:val="24"/>
          <w:szCs w:val="24"/>
          <w:lang w:val="en-CA"/>
        </w:rPr>
        <w:t>50</w:t>
      </w:r>
      <w:ins w:id="45" w:author="copyeditor" w:date="2020-02-21T15:44:00Z">
        <w:r w:rsidR="00D31BD5">
          <w:rPr>
            <w:rFonts w:asciiTheme="majorBidi" w:eastAsia="Calibri" w:hAnsiTheme="majorBidi" w:cstheme="majorBidi"/>
            <w:color w:val="000000" w:themeColor="text1"/>
            <w:sz w:val="24"/>
            <w:szCs w:val="24"/>
            <w:lang w:val="en-CA"/>
          </w:rPr>
          <w:t>%</w:t>
        </w:r>
      </w:ins>
      <w:r w:rsidR="006204DD" w:rsidRPr="008A61FC">
        <w:rPr>
          <w:rFonts w:asciiTheme="majorBidi" w:eastAsia="Calibri" w:hAnsiTheme="majorBidi" w:cstheme="majorBidi"/>
          <w:color w:val="000000" w:themeColor="text1"/>
          <w:sz w:val="24"/>
          <w:szCs w:val="24"/>
          <w:lang w:val="en-CA"/>
        </w:rPr>
        <w:t xml:space="preserve">, </w:t>
      </w:r>
      <w:r w:rsidR="00D33E29" w:rsidRPr="008A61FC">
        <w:rPr>
          <w:rFonts w:asciiTheme="majorBidi" w:eastAsia="Calibri" w:hAnsiTheme="majorBidi" w:cstheme="majorBidi"/>
          <w:color w:val="000000" w:themeColor="text1"/>
          <w:sz w:val="24"/>
          <w:szCs w:val="24"/>
          <w:lang w:val="en-CA"/>
        </w:rPr>
        <w:t>44</w:t>
      </w:r>
      <w:ins w:id="46" w:author="copyeditor" w:date="2020-02-21T15:44:00Z">
        <w:r w:rsidR="00D31BD5">
          <w:rPr>
            <w:rFonts w:asciiTheme="majorBidi" w:eastAsia="Calibri" w:hAnsiTheme="majorBidi" w:cstheme="majorBidi"/>
            <w:color w:val="000000" w:themeColor="text1"/>
            <w:sz w:val="24"/>
            <w:szCs w:val="24"/>
            <w:lang w:val="en-CA"/>
          </w:rPr>
          <w:t>%</w:t>
        </w:r>
      </w:ins>
      <w:r w:rsidR="006204DD" w:rsidRPr="008A61FC">
        <w:rPr>
          <w:rFonts w:asciiTheme="majorBidi" w:eastAsia="Calibri" w:hAnsiTheme="majorBidi" w:cstheme="majorBidi"/>
          <w:color w:val="000000" w:themeColor="text1"/>
          <w:sz w:val="24"/>
          <w:szCs w:val="24"/>
          <w:lang w:val="en-CA"/>
        </w:rPr>
        <w:t>, 39</w:t>
      </w:r>
      <w:ins w:id="47" w:author="copyeditor" w:date="2020-02-21T15:44:00Z">
        <w:r w:rsidR="00D31BD5">
          <w:rPr>
            <w:rFonts w:asciiTheme="majorBidi" w:eastAsia="Calibri" w:hAnsiTheme="majorBidi" w:cstheme="majorBidi"/>
            <w:color w:val="000000" w:themeColor="text1"/>
            <w:sz w:val="24"/>
            <w:szCs w:val="24"/>
            <w:lang w:val="en-CA"/>
          </w:rPr>
          <w:t>%</w:t>
        </w:r>
      </w:ins>
      <w:r w:rsidR="006204DD" w:rsidRPr="008A61FC">
        <w:rPr>
          <w:rFonts w:asciiTheme="majorBidi" w:eastAsia="Calibri" w:hAnsiTheme="majorBidi" w:cstheme="majorBidi"/>
          <w:color w:val="000000" w:themeColor="text1"/>
          <w:sz w:val="24"/>
          <w:szCs w:val="24"/>
          <w:lang w:val="en-CA"/>
        </w:rPr>
        <w:t>, 67</w:t>
      </w:r>
      <w:ins w:id="48" w:author="copyeditor" w:date="2020-02-21T15:44:00Z">
        <w:r w:rsidR="00D31BD5">
          <w:rPr>
            <w:rFonts w:asciiTheme="majorBidi" w:eastAsia="Calibri" w:hAnsiTheme="majorBidi" w:cstheme="majorBidi"/>
            <w:color w:val="000000" w:themeColor="text1"/>
            <w:sz w:val="24"/>
            <w:szCs w:val="24"/>
            <w:lang w:val="en-CA"/>
          </w:rPr>
          <w:t>%</w:t>
        </w:r>
      </w:ins>
      <w:r w:rsidR="006204DD" w:rsidRPr="008A61FC">
        <w:rPr>
          <w:rFonts w:asciiTheme="majorBidi" w:eastAsia="Calibri" w:hAnsiTheme="majorBidi" w:cstheme="majorBidi"/>
          <w:color w:val="000000" w:themeColor="text1"/>
          <w:sz w:val="24"/>
          <w:szCs w:val="24"/>
          <w:lang w:val="en-CA"/>
        </w:rPr>
        <w:t>, 15</w:t>
      </w:r>
      <w:ins w:id="49" w:author="copyeditor" w:date="2020-02-21T15:44:00Z">
        <w:r w:rsidR="00D31BD5">
          <w:rPr>
            <w:rFonts w:asciiTheme="majorBidi" w:eastAsia="Calibri" w:hAnsiTheme="majorBidi" w:cstheme="majorBidi"/>
            <w:color w:val="000000" w:themeColor="text1"/>
            <w:sz w:val="24"/>
            <w:szCs w:val="24"/>
            <w:lang w:val="en-CA"/>
          </w:rPr>
          <w:t>%</w:t>
        </w:r>
      </w:ins>
      <w:r w:rsidR="006204DD" w:rsidRPr="008A61FC">
        <w:rPr>
          <w:rFonts w:asciiTheme="majorBidi" w:eastAsia="Calibri" w:hAnsiTheme="majorBidi" w:cstheme="majorBidi"/>
          <w:color w:val="000000" w:themeColor="text1"/>
          <w:sz w:val="24"/>
          <w:szCs w:val="24"/>
          <w:lang w:val="en-CA"/>
        </w:rPr>
        <w:t xml:space="preserve">, and 44% injury for </w:t>
      </w:r>
      <w:r w:rsidR="007F0484" w:rsidRPr="008A61FC">
        <w:rPr>
          <w:rFonts w:asciiTheme="majorBidi" w:eastAsia="Calibri" w:hAnsiTheme="majorBidi" w:cstheme="majorBidi"/>
          <w:color w:val="000000" w:themeColor="text1"/>
          <w:sz w:val="24"/>
          <w:szCs w:val="24"/>
          <w:lang w:val="en-CA"/>
        </w:rPr>
        <w:t>non</w:t>
      </w:r>
      <w:del w:id="50" w:author="copyeditor" w:date="2020-02-21T15:44:00Z">
        <w:r w:rsidR="007F0484" w:rsidRPr="008A61FC" w:rsidDel="00D31BD5">
          <w:rPr>
            <w:rFonts w:asciiTheme="majorBidi" w:eastAsia="Calibri" w:hAnsiTheme="majorBidi" w:cstheme="majorBidi"/>
            <w:color w:val="000000" w:themeColor="text1"/>
            <w:sz w:val="24"/>
            <w:szCs w:val="24"/>
            <w:lang w:val="en-CA"/>
          </w:rPr>
          <w:delText>-</w:delText>
        </w:r>
      </w:del>
      <w:r w:rsidR="009F464E" w:rsidRPr="008A61FC">
        <w:rPr>
          <w:rFonts w:asciiTheme="majorBidi" w:eastAsia="Calibri" w:hAnsiTheme="majorBidi" w:cstheme="majorBidi"/>
          <w:color w:val="000000" w:themeColor="text1"/>
          <w:sz w:val="24"/>
          <w:szCs w:val="24"/>
          <w:lang w:val="en-CA"/>
        </w:rPr>
        <w:t>c</w:t>
      </w:r>
      <w:r w:rsidR="006204DD" w:rsidRPr="008A61FC">
        <w:rPr>
          <w:rFonts w:asciiTheme="majorBidi" w:eastAsia="Calibri" w:hAnsiTheme="majorBidi" w:cstheme="majorBidi"/>
          <w:color w:val="000000" w:themeColor="text1"/>
          <w:sz w:val="24"/>
          <w:szCs w:val="24"/>
          <w:lang w:val="en-CA"/>
        </w:rPr>
        <w:t xml:space="preserve">overed </w:t>
      </w:r>
      <w:r w:rsidR="00882B98" w:rsidRPr="008A61FC">
        <w:rPr>
          <w:rFonts w:asciiTheme="majorBidi" w:eastAsia="Calibri" w:hAnsiTheme="majorBidi" w:cstheme="majorBidi"/>
          <w:color w:val="000000" w:themeColor="text1"/>
          <w:sz w:val="24"/>
          <w:szCs w:val="24"/>
          <w:lang w:val="en-CA"/>
        </w:rPr>
        <w:t xml:space="preserve">areas </w:t>
      </w:r>
      <w:r w:rsidR="006204DD" w:rsidRPr="008A61FC">
        <w:rPr>
          <w:rFonts w:asciiTheme="majorBidi" w:eastAsia="Calibri" w:hAnsiTheme="majorBidi" w:cstheme="majorBidi"/>
          <w:color w:val="000000" w:themeColor="text1"/>
          <w:sz w:val="24"/>
          <w:szCs w:val="24"/>
          <w:lang w:val="en-CA"/>
        </w:rPr>
        <w:t>and 59</w:t>
      </w:r>
      <w:ins w:id="51" w:author="copyeditor" w:date="2020-02-21T15:44:00Z">
        <w:r w:rsidR="00D31BD5">
          <w:rPr>
            <w:rFonts w:asciiTheme="majorBidi" w:eastAsia="Calibri" w:hAnsiTheme="majorBidi" w:cstheme="majorBidi"/>
            <w:color w:val="000000" w:themeColor="text1"/>
            <w:sz w:val="24"/>
            <w:szCs w:val="24"/>
            <w:lang w:val="en-CA"/>
          </w:rPr>
          <w:t>%</w:t>
        </w:r>
      </w:ins>
      <w:r w:rsidR="006204DD" w:rsidRPr="008A61FC">
        <w:rPr>
          <w:rFonts w:asciiTheme="majorBidi" w:eastAsia="Calibri" w:hAnsiTheme="majorBidi" w:cstheme="majorBidi"/>
          <w:color w:val="000000" w:themeColor="text1"/>
          <w:sz w:val="24"/>
          <w:szCs w:val="24"/>
          <w:lang w:val="en-CA"/>
        </w:rPr>
        <w:t xml:space="preserve">, </w:t>
      </w:r>
      <w:r w:rsidR="00D33E29" w:rsidRPr="008A61FC">
        <w:rPr>
          <w:rFonts w:asciiTheme="majorBidi" w:eastAsia="Calibri" w:hAnsiTheme="majorBidi" w:cstheme="majorBidi"/>
          <w:color w:val="000000" w:themeColor="text1"/>
          <w:sz w:val="24"/>
          <w:szCs w:val="24"/>
          <w:lang w:val="en-CA"/>
        </w:rPr>
        <w:t>5</w:t>
      </w:r>
      <w:ins w:id="52" w:author="copyeditor" w:date="2020-02-21T15:44:00Z">
        <w:r w:rsidR="00D31BD5">
          <w:rPr>
            <w:rFonts w:asciiTheme="majorBidi" w:eastAsia="Calibri" w:hAnsiTheme="majorBidi" w:cstheme="majorBidi"/>
            <w:color w:val="000000" w:themeColor="text1"/>
            <w:sz w:val="24"/>
            <w:szCs w:val="24"/>
            <w:lang w:val="en-CA"/>
          </w:rPr>
          <w:t>%</w:t>
        </w:r>
      </w:ins>
      <w:r w:rsidR="006204DD" w:rsidRPr="008A61FC">
        <w:rPr>
          <w:rFonts w:asciiTheme="majorBidi" w:eastAsia="Calibri" w:hAnsiTheme="majorBidi" w:cstheme="majorBidi"/>
          <w:color w:val="000000" w:themeColor="text1"/>
          <w:sz w:val="24"/>
          <w:szCs w:val="24"/>
          <w:lang w:val="en-CA"/>
        </w:rPr>
        <w:t>, 13</w:t>
      </w:r>
      <w:ins w:id="53" w:author="copyeditor" w:date="2020-02-21T15:44:00Z">
        <w:r w:rsidR="00D31BD5">
          <w:rPr>
            <w:rFonts w:asciiTheme="majorBidi" w:eastAsia="Calibri" w:hAnsiTheme="majorBidi" w:cstheme="majorBidi"/>
            <w:color w:val="000000" w:themeColor="text1"/>
            <w:sz w:val="24"/>
            <w:szCs w:val="24"/>
            <w:lang w:val="en-CA"/>
          </w:rPr>
          <w:t>%</w:t>
        </w:r>
      </w:ins>
      <w:r w:rsidR="006204DD" w:rsidRPr="008A61FC">
        <w:rPr>
          <w:rFonts w:asciiTheme="majorBidi" w:eastAsia="Calibri" w:hAnsiTheme="majorBidi" w:cstheme="majorBidi"/>
          <w:color w:val="000000" w:themeColor="text1"/>
          <w:sz w:val="24"/>
          <w:szCs w:val="24"/>
          <w:lang w:val="en-CA"/>
        </w:rPr>
        <w:t>, 42</w:t>
      </w:r>
      <w:ins w:id="54" w:author="copyeditor" w:date="2020-02-21T15:44:00Z">
        <w:r w:rsidR="00D31BD5">
          <w:rPr>
            <w:rFonts w:asciiTheme="majorBidi" w:eastAsia="Calibri" w:hAnsiTheme="majorBidi" w:cstheme="majorBidi"/>
            <w:color w:val="000000" w:themeColor="text1"/>
            <w:sz w:val="24"/>
            <w:szCs w:val="24"/>
            <w:lang w:val="en-CA"/>
          </w:rPr>
          <w:t>%</w:t>
        </w:r>
      </w:ins>
      <w:r w:rsidR="006204DD" w:rsidRPr="008A61FC">
        <w:rPr>
          <w:rFonts w:asciiTheme="majorBidi" w:eastAsia="Calibri" w:hAnsiTheme="majorBidi" w:cstheme="majorBidi"/>
          <w:color w:val="000000" w:themeColor="text1"/>
          <w:sz w:val="24"/>
          <w:szCs w:val="24"/>
          <w:lang w:val="en-CA"/>
        </w:rPr>
        <w:t>, 0</w:t>
      </w:r>
      <w:ins w:id="55" w:author="copyeditor" w:date="2020-02-21T15:44:00Z">
        <w:r w:rsidR="00D31BD5">
          <w:rPr>
            <w:rFonts w:asciiTheme="majorBidi" w:eastAsia="Calibri" w:hAnsiTheme="majorBidi" w:cstheme="majorBidi"/>
            <w:color w:val="000000" w:themeColor="text1"/>
            <w:sz w:val="24"/>
            <w:szCs w:val="24"/>
            <w:lang w:val="en-CA"/>
          </w:rPr>
          <w:t>%</w:t>
        </w:r>
      </w:ins>
      <w:r w:rsidR="006204DD" w:rsidRPr="008A61FC">
        <w:rPr>
          <w:rFonts w:asciiTheme="majorBidi" w:eastAsia="Calibri" w:hAnsiTheme="majorBidi" w:cstheme="majorBidi"/>
          <w:color w:val="000000" w:themeColor="text1"/>
          <w:sz w:val="24"/>
          <w:szCs w:val="24"/>
          <w:lang w:val="en-CA"/>
        </w:rPr>
        <w:t xml:space="preserve">, and 41% injury for covered areas during dicamba application </w:t>
      </w:r>
      <w:r w:rsidR="006204DD" w:rsidRPr="008A61FC">
        <w:rPr>
          <w:rFonts w:asciiTheme="majorBidi" w:eastAsia="Calibri" w:hAnsiTheme="majorBidi" w:cstheme="majorBidi"/>
          <w:color w:val="000000" w:themeColor="text1"/>
          <w:sz w:val="24"/>
          <w:szCs w:val="24"/>
        </w:rPr>
        <w:t>in Arkansas, Indiana, Michigan, Nebraska, Ontario</w:t>
      </w:r>
      <w:r w:rsidR="003505F5" w:rsidRPr="008A61FC">
        <w:rPr>
          <w:rFonts w:asciiTheme="majorBidi" w:eastAsia="Calibri" w:hAnsiTheme="majorBidi" w:cstheme="majorBidi"/>
          <w:color w:val="000000" w:themeColor="text1"/>
          <w:sz w:val="24"/>
          <w:szCs w:val="24"/>
        </w:rPr>
        <w:t>,</w:t>
      </w:r>
      <w:r w:rsidR="006204DD" w:rsidRPr="008A61FC">
        <w:rPr>
          <w:rFonts w:asciiTheme="majorBidi" w:eastAsia="Calibri" w:hAnsiTheme="majorBidi" w:cstheme="majorBidi"/>
          <w:color w:val="000000" w:themeColor="text1"/>
          <w:sz w:val="24"/>
          <w:szCs w:val="24"/>
        </w:rPr>
        <w:t xml:space="preserve"> and Wisconsin, respectively. </w:t>
      </w:r>
      <w:r w:rsidR="00203C75" w:rsidRPr="008A61FC">
        <w:rPr>
          <w:rFonts w:asciiTheme="majorBidi" w:eastAsia="Calibri" w:hAnsiTheme="majorBidi" w:cstheme="majorBidi"/>
          <w:color w:val="000000" w:themeColor="text1"/>
          <w:sz w:val="24"/>
          <w:szCs w:val="24"/>
        </w:rPr>
        <w:t>The level of injury generally decreased</w:t>
      </w:r>
      <w:r w:rsidR="00C415B8" w:rsidRPr="008A61FC">
        <w:rPr>
          <w:rFonts w:asciiTheme="majorBidi" w:eastAsia="Calibri" w:hAnsiTheme="majorBidi" w:cstheme="majorBidi"/>
          <w:color w:val="000000" w:themeColor="text1"/>
          <w:sz w:val="24"/>
          <w:szCs w:val="24"/>
        </w:rPr>
        <w:t xml:space="preserve"> </w:t>
      </w:r>
      <w:del w:id="56" w:author="nader soltani" w:date="2020-03-09T15:30:00Z">
        <w:r w:rsidR="00676D24" w:rsidRPr="008A61FC" w:rsidDel="001272C1">
          <w:rPr>
            <w:rFonts w:asciiTheme="majorBidi" w:eastAsia="Calibri" w:hAnsiTheme="majorBidi" w:cstheme="majorBidi"/>
            <w:color w:val="000000" w:themeColor="text1"/>
            <w:sz w:val="24"/>
            <w:szCs w:val="24"/>
          </w:rPr>
          <w:delText>exponentially</w:delText>
        </w:r>
        <w:r w:rsidR="00203C75" w:rsidRPr="008A61FC" w:rsidDel="001272C1">
          <w:rPr>
            <w:rFonts w:asciiTheme="majorBidi" w:eastAsia="Calibri" w:hAnsiTheme="majorBidi" w:cstheme="majorBidi"/>
            <w:color w:val="000000" w:themeColor="text1"/>
            <w:sz w:val="24"/>
            <w:szCs w:val="24"/>
          </w:rPr>
          <w:delText xml:space="preserve"> </w:delText>
        </w:r>
      </w:del>
      <w:r w:rsidR="00203C75" w:rsidRPr="008A61FC">
        <w:rPr>
          <w:rFonts w:asciiTheme="majorBidi" w:eastAsia="Calibri" w:hAnsiTheme="majorBidi" w:cstheme="majorBidi"/>
          <w:color w:val="000000" w:themeColor="text1"/>
          <w:sz w:val="24"/>
          <w:szCs w:val="24"/>
        </w:rPr>
        <w:t>as the downwind distance increased under covered and non</w:t>
      </w:r>
      <w:del w:id="57" w:author="copyeditor" w:date="2020-02-21T15:45:00Z">
        <w:r w:rsidR="00203C75" w:rsidRPr="008A61FC" w:rsidDel="000C01BC">
          <w:rPr>
            <w:rFonts w:asciiTheme="majorBidi" w:eastAsia="Calibri" w:hAnsiTheme="majorBidi" w:cstheme="majorBidi"/>
            <w:color w:val="000000" w:themeColor="text1"/>
            <w:sz w:val="24"/>
            <w:szCs w:val="24"/>
          </w:rPr>
          <w:delText>-</w:delText>
        </w:r>
      </w:del>
      <w:r w:rsidR="00CA1C3A" w:rsidRPr="008A61FC">
        <w:rPr>
          <w:rFonts w:asciiTheme="majorBidi" w:eastAsia="Calibri" w:hAnsiTheme="majorBidi" w:cstheme="majorBidi"/>
          <w:color w:val="000000" w:themeColor="text1"/>
          <w:sz w:val="24"/>
          <w:szCs w:val="24"/>
        </w:rPr>
        <w:t>covered areas</w:t>
      </w:r>
      <w:r w:rsidR="00203C75" w:rsidRPr="008A61FC">
        <w:rPr>
          <w:rFonts w:asciiTheme="majorBidi" w:eastAsia="Calibri" w:hAnsiTheme="majorBidi" w:cstheme="majorBidi"/>
          <w:color w:val="000000" w:themeColor="text1"/>
          <w:sz w:val="24"/>
          <w:szCs w:val="24"/>
        </w:rPr>
        <w:t xml:space="preserve"> at all sites. There w</w:t>
      </w:r>
      <w:r w:rsidR="00EA5CF4" w:rsidRPr="008A61FC">
        <w:rPr>
          <w:rFonts w:asciiTheme="majorBidi" w:eastAsia="Calibri" w:hAnsiTheme="majorBidi" w:cstheme="majorBidi"/>
          <w:color w:val="000000" w:themeColor="text1"/>
          <w:sz w:val="24"/>
          <w:szCs w:val="24"/>
        </w:rPr>
        <w:t>as</w:t>
      </w:r>
      <w:r w:rsidR="00203C75" w:rsidRPr="008A61FC">
        <w:rPr>
          <w:rFonts w:asciiTheme="majorBidi" w:eastAsia="Calibri" w:hAnsiTheme="majorBidi" w:cstheme="majorBidi"/>
          <w:color w:val="000000" w:themeColor="text1"/>
          <w:sz w:val="24"/>
          <w:szCs w:val="24"/>
        </w:rPr>
        <w:t xml:space="preserve"> an estimated 10% injury in </w:t>
      </w:r>
      <w:r w:rsidR="00676D24" w:rsidRPr="008A61FC">
        <w:rPr>
          <w:rFonts w:asciiTheme="majorBidi" w:eastAsia="Calibri" w:hAnsiTheme="majorBidi" w:cstheme="majorBidi"/>
          <w:color w:val="000000" w:themeColor="text1"/>
          <w:sz w:val="24"/>
          <w:szCs w:val="24"/>
        </w:rPr>
        <w:t>non-DR</w:t>
      </w:r>
      <w:r w:rsidR="007D2293" w:rsidRPr="008A61FC">
        <w:rPr>
          <w:rFonts w:asciiTheme="majorBidi" w:eastAsia="Calibri" w:hAnsiTheme="majorBidi" w:cstheme="majorBidi"/>
          <w:color w:val="000000" w:themeColor="text1"/>
          <w:sz w:val="24"/>
          <w:szCs w:val="24"/>
          <w:lang w:val="en-CA"/>
        </w:rPr>
        <w:t xml:space="preserve"> </w:t>
      </w:r>
      <w:r w:rsidR="00203C75" w:rsidRPr="008A61FC">
        <w:rPr>
          <w:rFonts w:asciiTheme="majorBidi" w:eastAsia="Calibri" w:hAnsiTheme="majorBidi" w:cstheme="majorBidi"/>
          <w:color w:val="000000" w:themeColor="text1"/>
          <w:sz w:val="24"/>
          <w:szCs w:val="24"/>
        </w:rPr>
        <w:t xml:space="preserve">soybean at 113, 8, 11, </w:t>
      </w:r>
      <w:r w:rsidR="004E532B" w:rsidRPr="008A61FC">
        <w:rPr>
          <w:rFonts w:asciiTheme="majorBidi" w:eastAsia="Calibri" w:hAnsiTheme="majorBidi" w:cstheme="majorBidi"/>
          <w:color w:val="000000" w:themeColor="text1"/>
          <w:sz w:val="24"/>
          <w:szCs w:val="24"/>
        </w:rPr>
        <w:t>8</w:t>
      </w:r>
      <w:r w:rsidR="003505F5" w:rsidRPr="008A61FC">
        <w:rPr>
          <w:rFonts w:asciiTheme="majorBidi" w:eastAsia="Calibri" w:hAnsiTheme="majorBidi" w:cstheme="majorBidi"/>
          <w:color w:val="000000" w:themeColor="text1"/>
          <w:sz w:val="24"/>
          <w:szCs w:val="24"/>
        </w:rPr>
        <w:t>,</w:t>
      </w:r>
      <w:r w:rsidR="00203C75" w:rsidRPr="008A61FC">
        <w:rPr>
          <w:rFonts w:asciiTheme="majorBidi" w:eastAsia="Calibri" w:hAnsiTheme="majorBidi" w:cstheme="majorBidi"/>
          <w:color w:val="000000" w:themeColor="text1"/>
          <w:sz w:val="24"/>
          <w:szCs w:val="24"/>
        </w:rPr>
        <w:t xml:space="preserve"> and 8 m; and </w:t>
      </w:r>
      <w:r w:rsidR="00D5564F" w:rsidRPr="008A61FC">
        <w:rPr>
          <w:rFonts w:asciiTheme="majorBidi" w:eastAsia="Calibri" w:hAnsiTheme="majorBidi" w:cstheme="majorBidi"/>
          <w:color w:val="000000" w:themeColor="text1"/>
          <w:sz w:val="24"/>
          <w:szCs w:val="24"/>
        </w:rPr>
        <w:t xml:space="preserve">estimated </w:t>
      </w:r>
      <w:r w:rsidR="00203C75" w:rsidRPr="008A61FC">
        <w:rPr>
          <w:rFonts w:asciiTheme="majorBidi" w:eastAsia="Calibri" w:hAnsiTheme="majorBidi" w:cstheme="majorBidi"/>
          <w:color w:val="000000" w:themeColor="text1"/>
          <w:sz w:val="24"/>
          <w:szCs w:val="24"/>
        </w:rPr>
        <w:t>1% injury at 293, 28, 71, 15</w:t>
      </w:r>
      <w:r w:rsidR="003505F5" w:rsidRPr="008A61FC">
        <w:rPr>
          <w:rFonts w:asciiTheme="majorBidi" w:eastAsia="Calibri" w:hAnsiTheme="majorBidi" w:cstheme="majorBidi"/>
          <w:color w:val="000000" w:themeColor="text1"/>
          <w:sz w:val="24"/>
          <w:szCs w:val="24"/>
        </w:rPr>
        <w:t>,</w:t>
      </w:r>
      <w:r w:rsidR="00203C75" w:rsidRPr="008A61FC">
        <w:rPr>
          <w:rFonts w:asciiTheme="majorBidi" w:eastAsia="Calibri" w:hAnsiTheme="majorBidi" w:cstheme="majorBidi"/>
          <w:color w:val="000000" w:themeColor="text1"/>
          <w:sz w:val="24"/>
          <w:szCs w:val="24"/>
        </w:rPr>
        <w:t xml:space="preserve"> and 19 m from the edge of</w:t>
      </w:r>
      <w:r w:rsidR="00513E6B" w:rsidRPr="008A61FC">
        <w:rPr>
          <w:rFonts w:asciiTheme="majorBidi" w:eastAsia="Calibri" w:hAnsiTheme="majorBidi" w:cstheme="majorBidi"/>
          <w:color w:val="000000" w:themeColor="text1"/>
          <w:sz w:val="24"/>
          <w:szCs w:val="24"/>
        </w:rPr>
        <w:t xml:space="preserve"> </w:t>
      </w:r>
      <w:r w:rsidR="00203C75" w:rsidRPr="008A61FC">
        <w:rPr>
          <w:rFonts w:asciiTheme="majorBidi" w:eastAsia="Calibri" w:hAnsiTheme="majorBidi" w:cstheme="majorBidi"/>
          <w:color w:val="000000" w:themeColor="text1"/>
          <w:sz w:val="24"/>
          <w:szCs w:val="24"/>
        </w:rPr>
        <w:t>treated field</w:t>
      </w:r>
      <w:ins w:id="58" w:author="copyeditor" w:date="2020-02-21T15:45:00Z">
        <w:r w:rsidR="000C01BC">
          <w:rPr>
            <w:rFonts w:asciiTheme="majorBidi" w:eastAsia="Calibri" w:hAnsiTheme="majorBidi" w:cstheme="majorBidi"/>
            <w:color w:val="000000" w:themeColor="text1"/>
            <w:sz w:val="24"/>
            <w:szCs w:val="24"/>
          </w:rPr>
          <w:t>s</w:t>
        </w:r>
      </w:ins>
      <w:r w:rsidR="00203C75" w:rsidRPr="008A61FC">
        <w:rPr>
          <w:rFonts w:asciiTheme="majorBidi" w:eastAsia="Calibri" w:hAnsiTheme="majorBidi" w:cstheme="majorBidi"/>
          <w:color w:val="000000" w:themeColor="text1"/>
          <w:sz w:val="24"/>
          <w:szCs w:val="24"/>
        </w:rPr>
        <w:t xml:space="preserve"> downwind when plants were </w:t>
      </w:r>
      <w:r w:rsidR="00D5564F" w:rsidRPr="008A61FC">
        <w:rPr>
          <w:rFonts w:asciiTheme="majorBidi" w:eastAsia="Calibri" w:hAnsiTheme="majorBidi" w:cstheme="majorBidi"/>
          <w:color w:val="000000" w:themeColor="text1"/>
          <w:sz w:val="24"/>
          <w:szCs w:val="24"/>
        </w:rPr>
        <w:t xml:space="preserve">not </w:t>
      </w:r>
      <w:r w:rsidR="00203C75" w:rsidRPr="008A61FC">
        <w:rPr>
          <w:rFonts w:asciiTheme="majorBidi" w:eastAsia="Calibri" w:hAnsiTheme="majorBidi" w:cstheme="majorBidi"/>
          <w:color w:val="000000" w:themeColor="text1"/>
          <w:sz w:val="24"/>
          <w:szCs w:val="24"/>
        </w:rPr>
        <w:t xml:space="preserve">covered during </w:t>
      </w:r>
      <w:r w:rsidR="00513E6B" w:rsidRPr="008A61FC">
        <w:rPr>
          <w:rFonts w:asciiTheme="majorBidi" w:eastAsia="Calibri" w:hAnsiTheme="majorBidi" w:cstheme="majorBidi"/>
          <w:color w:val="000000" w:themeColor="text1"/>
          <w:sz w:val="24"/>
          <w:szCs w:val="24"/>
        </w:rPr>
        <w:t xml:space="preserve">dicamba </w:t>
      </w:r>
      <w:r w:rsidR="00203C75" w:rsidRPr="008A61FC">
        <w:rPr>
          <w:rFonts w:asciiTheme="majorBidi" w:eastAsia="Calibri" w:hAnsiTheme="majorBidi" w:cstheme="majorBidi"/>
          <w:color w:val="000000" w:themeColor="text1"/>
          <w:sz w:val="24"/>
          <w:szCs w:val="24"/>
        </w:rPr>
        <w:t>application in Arkansas, Indiana, Michigan, Ontario</w:t>
      </w:r>
      <w:ins w:id="59" w:author="copyeditor" w:date="2020-02-21T15:45:00Z">
        <w:r w:rsidR="000C01BC">
          <w:rPr>
            <w:rFonts w:asciiTheme="majorBidi" w:eastAsia="Calibri" w:hAnsiTheme="majorBidi" w:cstheme="majorBidi"/>
            <w:color w:val="000000" w:themeColor="text1"/>
            <w:sz w:val="24"/>
            <w:szCs w:val="24"/>
          </w:rPr>
          <w:t>,</w:t>
        </w:r>
      </w:ins>
      <w:r w:rsidR="00203C75" w:rsidRPr="008A61FC">
        <w:rPr>
          <w:rFonts w:asciiTheme="majorBidi" w:eastAsia="Calibri" w:hAnsiTheme="majorBidi" w:cstheme="majorBidi"/>
          <w:color w:val="000000" w:themeColor="text1"/>
          <w:sz w:val="24"/>
          <w:szCs w:val="24"/>
        </w:rPr>
        <w:t xml:space="preserve"> and Wisconsin, respectively.</w:t>
      </w:r>
      <w:r w:rsidR="00611A6E" w:rsidRPr="008A61FC">
        <w:rPr>
          <w:rFonts w:asciiTheme="majorBidi" w:eastAsia="Calibri" w:hAnsiTheme="majorBidi" w:cstheme="majorBidi"/>
          <w:color w:val="000000" w:themeColor="text1"/>
          <w:sz w:val="24"/>
          <w:szCs w:val="24"/>
        </w:rPr>
        <w:t xml:space="preserve"> </w:t>
      </w:r>
      <w:ins w:id="60" w:author="copyeditor" w:date="2020-02-21T15:46:00Z">
        <w:r w:rsidR="000C01BC">
          <w:rPr>
            <w:rFonts w:asciiTheme="majorBidi" w:eastAsia="Calibri" w:hAnsiTheme="majorBidi" w:cstheme="majorBidi"/>
            <w:color w:val="000000" w:themeColor="text1"/>
            <w:sz w:val="24"/>
            <w:szCs w:val="24"/>
          </w:rPr>
          <w:t xml:space="preserve">Assessment of </w:t>
        </w:r>
      </w:ins>
      <w:del w:id="61" w:author="copyeditor" w:date="2020-02-21T15:46:00Z">
        <w:r w:rsidR="004F328F" w:rsidRPr="008A61FC" w:rsidDel="000C01BC">
          <w:rPr>
            <w:rFonts w:asciiTheme="majorBidi" w:eastAsia="Calibri" w:hAnsiTheme="majorBidi" w:cstheme="majorBidi"/>
            <w:color w:val="000000" w:themeColor="text1"/>
            <w:sz w:val="24"/>
            <w:szCs w:val="24"/>
          </w:rPr>
          <w:delText>F</w:delText>
        </w:r>
      </w:del>
      <w:ins w:id="62" w:author="copyeditor" w:date="2020-02-21T15:46:00Z">
        <w:r w:rsidR="000C01BC">
          <w:rPr>
            <w:rFonts w:asciiTheme="majorBidi" w:eastAsia="Calibri" w:hAnsiTheme="majorBidi" w:cstheme="majorBidi"/>
            <w:color w:val="000000" w:themeColor="text1"/>
            <w:sz w:val="24"/>
            <w:szCs w:val="24"/>
          </w:rPr>
          <w:t>f</w:t>
        </w:r>
      </w:ins>
      <w:r w:rsidR="004F328F" w:rsidRPr="008A61FC">
        <w:rPr>
          <w:rFonts w:asciiTheme="majorBidi" w:eastAsia="Calibri" w:hAnsiTheme="majorBidi" w:cstheme="majorBidi"/>
          <w:color w:val="000000" w:themeColor="text1"/>
          <w:sz w:val="24"/>
          <w:szCs w:val="24"/>
        </w:rPr>
        <w:t>ilter</w:t>
      </w:r>
      <w:ins w:id="63" w:author="copyeditor" w:date="2020-02-21T15:46:00Z">
        <w:r w:rsidR="000C01BC">
          <w:rPr>
            <w:rFonts w:asciiTheme="majorBidi" w:eastAsia="Calibri" w:hAnsiTheme="majorBidi" w:cstheme="majorBidi"/>
            <w:color w:val="000000" w:themeColor="text1"/>
            <w:sz w:val="24"/>
            <w:szCs w:val="24"/>
          </w:rPr>
          <w:t>-</w:t>
        </w:r>
      </w:ins>
      <w:del w:id="64" w:author="copyeditor" w:date="2020-02-21T15:46:00Z">
        <w:r w:rsidR="004F328F" w:rsidRPr="008A61FC" w:rsidDel="000C01BC">
          <w:rPr>
            <w:rFonts w:asciiTheme="majorBidi" w:eastAsia="Calibri" w:hAnsiTheme="majorBidi" w:cstheme="majorBidi"/>
            <w:color w:val="000000" w:themeColor="text1"/>
            <w:sz w:val="24"/>
            <w:szCs w:val="24"/>
          </w:rPr>
          <w:delText xml:space="preserve"> </w:delText>
        </w:r>
      </w:del>
      <w:r w:rsidR="004F328F" w:rsidRPr="008A61FC">
        <w:rPr>
          <w:rFonts w:asciiTheme="majorBidi" w:eastAsia="Calibri" w:hAnsiTheme="majorBidi" w:cstheme="majorBidi"/>
          <w:color w:val="000000" w:themeColor="text1"/>
          <w:sz w:val="24"/>
          <w:szCs w:val="24"/>
        </w:rPr>
        <w:t>paper</w:t>
      </w:r>
      <w:r w:rsidR="00B62299" w:rsidRPr="008A61FC">
        <w:rPr>
          <w:rFonts w:asciiTheme="majorBidi" w:eastAsia="Calibri" w:hAnsiTheme="majorBidi" w:cstheme="majorBidi"/>
          <w:color w:val="000000" w:themeColor="text1"/>
          <w:sz w:val="24"/>
          <w:szCs w:val="24"/>
        </w:rPr>
        <w:t xml:space="preserve"> </w:t>
      </w:r>
      <w:r w:rsidR="00611A6E" w:rsidRPr="008A61FC">
        <w:rPr>
          <w:rFonts w:asciiTheme="majorBidi" w:eastAsia="Calibri" w:hAnsiTheme="majorBidi" w:cstheme="majorBidi"/>
          <w:iCs/>
          <w:color w:val="000000" w:themeColor="text1"/>
          <w:sz w:val="24"/>
          <w:szCs w:val="24"/>
        </w:rPr>
        <w:t xml:space="preserve">collectors placed </w:t>
      </w:r>
      <w:r w:rsidR="00676D24" w:rsidRPr="008A61FC">
        <w:rPr>
          <w:rFonts w:asciiTheme="majorBidi" w:eastAsia="Calibri" w:hAnsiTheme="majorBidi" w:cstheme="majorBidi"/>
          <w:iCs/>
          <w:color w:val="000000" w:themeColor="text1"/>
          <w:sz w:val="24"/>
          <w:szCs w:val="24"/>
        </w:rPr>
        <w:t xml:space="preserve">from </w:t>
      </w:r>
      <w:r w:rsidR="00611A6E" w:rsidRPr="008A61FC">
        <w:rPr>
          <w:rFonts w:asciiTheme="majorBidi" w:eastAsia="Calibri" w:hAnsiTheme="majorBidi" w:cstheme="majorBidi"/>
          <w:iCs/>
          <w:color w:val="000000" w:themeColor="text1"/>
          <w:sz w:val="24"/>
          <w:szCs w:val="24"/>
        </w:rPr>
        <w:t>4</w:t>
      </w:r>
      <w:del w:id="65" w:author="copyeditor" w:date="2020-02-21T15:46:00Z">
        <w:r w:rsidR="00676D24" w:rsidRPr="008A61FC" w:rsidDel="000C01BC">
          <w:rPr>
            <w:rFonts w:asciiTheme="majorBidi" w:eastAsia="Calibri" w:hAnsiTheme="majorBidi" w:cstheme="majorBidi"/>
            <w:iCs/>
            <w:color w:val="000000" w:themeColor="text1"/>
            <w:sz w:val="24"/>
            <w:szCs w:val="24"/>
          </w:rPr>
          <w:delText xml:space="preserve"> up</w:delText>
        </w:r>
      </w:del>
      <w:r w:rsidR="00676D24" w:rsidRPr="008A61FC">
        <w:rPr>
          <w:rFonts w:asciiTheme="majorBidi" w:eastAsia="Calibri" w:hAnsiTheme="majorBidi" w:cstheme="majorBidi"/>
          <w:iCs/>
          <w:color w:val="000000" w:themeColor="text1"/>
          <w:sz w:val="24"/>
          <w:szCs w:val="24"/>
        </w:rPr>
        <w:t xml:space="preserve"> to 137</w:t>
      </w:r>
      <w:r w:rsidR="00611A6E" w:rsidRPr="008A61FC">
        <w:rPr>
          <w:rFonts w:asciiTheme="majorBidi" w:eastAsia="Calibri" w:hAnsiTheme="majorBidi" w:cstheme="majorBidi"/>
          <w:iCs/>
          <w:color w:val="000000" w:themeColor="text1"/>
          <w:sz w:val="24"/>
          <w:szCs w:val="24"/>
        </w:rPr>
        <w:t xml:space="preserve"> m downwind from the </w:t>
      </w:r>
      <w:r w:rsidR="00C415B8" w:rsidRPr="008A61FC">
        <w:rPr>
          <w:rFonts w:asciiTheme="majorBidi" w:eastAsia="Calibri" w:hAnsiTheme="majorBidi" w:cstheme="majorBidi"/>
          <w:iCs/>
          <w:color w:val="000000" w:themeColor="text1"/>
          <w:sz w:val="24"/>
          <w:szCs w:val="24"/>
        </w:rPr>
        <w:t xml:space="preserve">edge of the </w:t>
      </w:r>
      <w:r w:rsidR="00611A6E" w:rsidRPr="008A61FC">
        <w:rPr>
          <w:rFonts w:asciiTheme="majorBidi" w:eastAsia="Calibri" w:hAnsiTheme="majorBidi" w:cstheme="majorBidi"/>
          <w:iCs/>
          <w:color w:val="000000" w:themeColor="text1"/>
          <w:sz w:val="24"/>
          <w:szCs w:val="24"/>
        </w:rPr>
        <w:t xml:space="preserve">sprayed area </w:t>
      </w:r>
      <w:r w:rsidR="00DA0865" w:rsidRPr="008A61FC">
        <w:rPr>
          <w:rFonts w:asciiTheme="majorBidi" w:eastAsia="Calibri" w:hAnsiTheme="majorBidi" w:cstheme="majorBidi"/>
          <w:iCs/>
          <w:color w:val="000000" w:themeColor="text1"/>
          <w:sz w:val="24"/>
          <w:szCs w:val="24"/>
        </w:rPr>
        <w:t>suggested</w:t>
      </w:r>
      <w:del w:id="66" w:author="copyeditor" w:date="2020-02-21T15:46:00Z">
        <w:r w:rsidR="00611A6E" w:rsidRPr="008A61FC" w:rsidDel="000C01BC">
          <w:rPr>
            <w:rFonts w:asciiTheme="majorBidi" w:eastAsia="Calibri" w:hAnsiTheme="majorBidi" w:cstheme="majorBidi"/>
            <w:iCs/>
            <w:color w:val="000000" w:themeColor="text1"/>
            <w:sz w:val="24"/>
            <w:szCs w:val="24"/>
          </w:rPr>
          <w:delText xml:space="preserve"> that</w:delText>
        </w:r>
      </w:del>
      <w:r w:rsidR="00611A6E" w:rsidRPr="008A61FC">
        <w:rPr>
          <w:rFonts w:asciiTheme="majorBidi" w:eastAsia="Calibri" w:hAnsiTheme="majorBidi" w:cstheme="majorBidi"/>
          <w:iCs/>
          <w:color w:val="000000" w:themeColor="text1"/>
          <w:sz w:val="24"/>
          <w:szCs w:val="24"/>
        </w:rPr>
        <w:t xml:space="preserve"> th</w:t>
      </w:r>
      <w:r w:rsidR="00203C75" w:rsidRPr="008A61FC">
        <w:rPr>
          <w:rFonts w:asciiTheme="majorBidi" w:eastAsia="Calibri" w:hAnsiTheme="majorBidi" w:cstheme="majorBidi"/>
          <w:color w:val="000000" w:themeColor="text1"/>
          <w:sz w:val="24"/>
          <w:szCs w:val="24"/>
        </w:rPr>
        <w:t xml:space="preserve">e dicamba deposition reduced </w:t>
      </w:r>
      <w:r w:rsidR="004F328F" w:rsidRPr="008A61FC">
        <w:rPr>
          <w:rFonts w:asciiTheme="majorBidi" w:eastAsia="Calibri" w:hAnsiTheme="majorBidi" w:cstheme="majorBidi"/>
          <w:color w:val="000000" w:themeColor="text1"/>
          <w:sz w:val="24"/>
          <w:szCs w:val="24"/>
        </w:rPr>
        <w:t>exponentially</w:t>
      </w:r>
      <w:r w:rsidR="00C415B8" w:rsidRPr="008A61FC">
        <w:rPr>
          <w:rFonts w:asciiTheme="majorBidi" w:eastAsia="Calibri" w:hAnsiTheme="majorBidi" w:cstheme="majorBidi"/>
          <w:color w:val="000000" w:themeColor="text1"/>
          <w:sz w:val="24"/>
          <w:szCs w:val="24"/>
        </w:rPr>
        <w:t xml:space="preserve"> </w:t>
      </w:r>
      <w:r w:rsidR="00203C75" w:rsidRPr="008A61FC">
        <w:rPr>
          <w:rFonts w:asciiTheme="majorBidi" w:eastAsia="Calibri" w:hAnsiTheme="majorBidi" w:cstheme="majorBidi"/>
          <w:color w:val="000000" w:themeColor="text1"/>
          <w:sz w:val="24"/>
          <w:szCs w:val="24"/>
        </w:rPr>
        <w:t xml:space="preserve">with distance. </w:t>
      </w:r>
      <w:r w:rsidR="00DA0865" w:rsidRPr="008A61FC">
        <w:rPr>
          <w:rFonts w:asciiTheme="majorBidi" w:hAnsiTheme="majorBidi" w:cstheme="majorBidi"/>
          <w:color w:val="000000" w:themeColor="text1"/>
          <w:sz w:val="24"/>
          <w:szCs w:val="24"/>
        </w:rPr>
        <w:t>T</w:t>
      </w:r>
      <w:r w:rsidR="008D34FD" w:rsidRPr="008A61FC">
        <w:rPr>
          <w:rFonts w:asciiTheme="majorBidi" w:hAnsiTheme="majorBidi" w:cstheme="majorBidi"/>
          <w:color w:val="000000" w:themeColor="text1"/>
          <w:sz w:val="24"/>
          <w:szCs w:val="24"/>
        </w:rPr>
        <w:t xml:space="preserve">he greatest injury to </w:t>
      </w:r>
      <w:r w:rsidR="009D32E6" w:rsidRPr="008A61FC">
        <w:rPr>
          <w:rFonts w:asciiTheme="majorBidi" w:hAnsiTheme="majorBidi" w:cstheme="majorBidi"/>
          <w:color w:val="000000" w:themeColor="text1"/>
          <w:sz w:val="24"/>
          <w:szCs w:val="24"/>
        </w:rPr>
        <w:t>non-DR</w:t>
      </w:r>
      <w:r w:rsidR="007D2293" w:rsidRPr="008A61FC">
        <w:rPr>
          <w:rFonts w:asciiTheme="majorBidi" w:eastAsia="Calibri" w:hAnsiTheme="majorBidi" w:cstheme="majorBidi"/>
          <w:color w:val="000000" w:themeColor="text1"/>
          <w:sz w:val="24"/>
          <w:szCs w:val="24"/>
          <w:lang w:val="en-CA"/>
        </w:rPr>
        <w:t xml:space="preserve"> </w:t>
      </w:r>
      <w:r w:rsidR="008D34FD" w:rsidRPr="008A61FC">
        <w:rPr>
          <w:rFonts w:asciiTheme="majorBidi" w:hAnsiTheme="majorBidi" w:cstheme="majorBidi"/>
          <w:color w:val="000000" w:themeColor="text1"/>
          <w:sz w:val="24"/>
          <w:szCs w:val="24"/>
        </w:rPr>
        <w:t xml:space="preserve">soybean from </w:t>
      </w:r>
      <w:r w:rsidR="009D32E6" w:rsidRPr="008A61FC">
        <w:rPr>
          <w:rFonts w:asciiTheme="majorBidi" w:hAnsiTheme="majorBidi" w:cstheme="majorBidi"/>
          <w:color w:val="000000" w:themeColor="text1"/>
          <w:sz w:val="24"/>
          <w:szCs w:val="24"/>
        </w:rPr>
        <w:t>dicamba OTM</w:t>
      </w:r>
      <w:r w:rsidR="008D34FD" w:rsidRPr="008A61FC">
        <w:rPr>
          <w:rFonts w:asciiTheme="majorBidi" w:hAnsiTheme="majorBidi" w:cstheme="majorBidi"/>
          <w:color w:val="000000" w:themeColor="text1"/>
          <w:sz w:val="24"/>
          <w:szCs w:val="24"/>
        </w:rPr>
        <w:t xml:space="preserve"> occurred at Nebraska and Arkansas</w:t>
      </w:r>
      <w:r w:rsidR="006E0C96" w:rsidRPr="008A61FC">
        <w:rPr>
          <w:rFonts w:asciiTheme="majorBidi" w:hAnsiTheme="majorBidi" w:cstheme="majorBidi"/>
          <w:color w:val="000000" w:themeColor="text1"/>
          <w:sz w:val="24"/>
          <w:szCs w:val="24"/>
        </w:rPr>
        <w:t xml:space="preserve"> (as far as 25</w:t>
      </w:r>
      <w:r w:rsidR="00212901" w:rsidRPr="008A61FC">
        <w:rPr>
          <w:rFonts w:asciiTheme="majorBidi" w:hAnsiTheme="majorBidi" w:cstheme="majorBidi"/>
          <w:color w:val="000000" w:themeColor="text1"/>
          <w:sz w:val="24"/>
          <w:szCs w:val="24"/>
        </w:rPr>
        <w:t>0</w:t>
      </w:r>
      <w:r w:rsidR="006E0C96" w:rsidRPr="008A61FC">
        <w:rPr>
          <w:rFonts w:asciiTheme="majorBidi" w:hAnsiTheme="majorBidi" w:cstheme="majorBidi"/>
          <w:color w:val="000000" w:themeColor="text1"/>
          <w:sz w:val="24"/>
          <w:szCs w:val="24"/>
        </w:rPr>
        <w:t xml:space="preserve"> m)</w:t>
      </w:r>
      <w:r w:rsidR="008D34FD" w:rsidRPr="008A61FC">
        <w:rPr>
          <w:rFonts w:asciiTheme="majorBidi" w:hAnsiTheme="majorBidi" w:cstheme="majorBidi"/>
          <w:color w:val="000000" w:themeColor="text1"/>
          <w:sz w:val="24"/>
          <w:szCs w:val="24"/>
        </w:rPr>
        <w:t xml:space="preserve">. </w:t>
      </w:r>
      <w:r w:rsidR="009D32E6" w:rsidRPr="008A61FC">
        <w:rPr>
          <w:rFonts w:asciiTheme="majorBidi" w:hAnsiTheme="majorBidi" w:cstheme="majorBidi"/>
          <w:color w:val="000000" w:themeColor="text1"/>
          <w:sz w:val="24"/>
          <w:szCs w:val="24"/>
        </w:rPr>
        <w:t>Non-DR</w:t>
      </w:r>
      <w:r w:rsidR="007D2293" w:rsidRPr="008A61FC">
        <w:rPr>
          <w:rFonts w:asciiTheme="majorBidi" w:eastAsia="Calibri" w:hAnsiTheme="majorBidi" w:cstheme="majorBidi"/>
          <w:color w:val="000000" w:themeColor="text1"/>
          <w:sz w:val="24"/>
          <w:szCs w:val="24"/>
          <w:lang w:val="en-CA"/>
        </w:rPr>
        <w:t xml:space="preserve"> </w:t>
      </w:r>
      <w:r w:rsidR="00203C75" w:rsidRPr="008A61FC">
        <w:rPr>
          <w:rFonts w:asciiTheme="majorBidi" w:hAnsiTheme="majorBidi" w:cstheme="majorBidi"/>
          <w:color w:val="000000" w:themeColor="text1"/>
          <w:sz w:val="24"/>
          <w:szCs w:val="24"/>
        </w:rPr>
        <w:t>soybean injury was greatest adjacent to the dicamba sprayed area</w:t>
      </w:r>
      <w:ins w:id="67" w:author="copyeditor" w:date="2020-02-21T15:47:00Z">
        <w:r w:rsidR="00977435">
          <w:rPr>
            <w:rFonts w:asciiTheme="majorBidi" w:hAnsiTheme="majorBidi" w:cstheme="majorBidi"/>
            <w:color w:val="000000" w:themeColor="text1"/>
            <w:sz w:val="24"/>
            <w:szCs w:val="24"/>
          </w:rPr>
          <w:t>,</w:t>
        </w:r>
      </w:ins>
      <w:r w:rsidR="00203C75" w:rsidRPr="008A61FC">
        <w:rPr>
          <w:rFonts w:asciiTheme="majorBidi" w:hAnsiTheme="majorBidi" w:cstheme="majorBidi"/>
          <w:color w:val="000000" w:themeColor="text1"/>
          <w:sz w:val="24"/>
          <w:szCs w:val="24"/>
        </w:rPr>
        <w:t xml:space="preserve"> but</w:t>
      </w:r>
      <w:del w:id="68" w:author="copyeditor" w:date="2020-02-21T15:47:00Z">
        <w:r w:rsidR="00203C75" w:rsidRPr="008A61FC" w:rsidDel="00977435">
          <w:rPr>
            <w:rFonts w:asciiTheme="majorBidi" w:hAnsiTheme="majorBidi" w:cstheme="majorBidi"/>
            <w:color w:val="000000" w:themeColor="text1"/>
            <w:sz w:val="24"/>
            <w:szCs w:val="24"/>
          </w:rPr>
          <w:delText>,</w:delText>
        </w:r>
      </w:del>
      <w:r w:rsidR="00203C75" w:rsidRPr="008A61FC">
        <w:rPr>
          <w:rFonts w:asciiTheme="majorBidi" w:hAnsiTheme="majorBidi" w:cstheme="majorBidi"/>
          <w:color w:val="000000" w:themeColor="text1"/>
          <w:sz w:val="24"/>
          <w:szCs w:val="24"/>
        </w:rPr>
        <w:t xml:space="preserve"> injury decreased with no injury beyond 20 m downwind or </w:t>
      </w:r>
      <w:ins w:id="69" w:author="copyeditor" w:date="2020-02-21T15:47:00Z">
        <w:r w:rsidR="00977435">
          <w:rPr>
            <w:rFonts w:asciiTheme="majorBidi" w:hAnsiTheme="majorBidi" w:cstheme="majorBidi"/>
            <w:color w:val="000000" w:themeColor="text1"/>
            <w:sz w:val="24"/>
            <w:szCs w:val="24"/>
          </w:rPr>
          <w:t xml:space="preserve">in </w:t>
        </w:r>
      </w:ins>
      <w:r w:rsidR="00203C75" w:rsidRPr="008A61FC">
        <w:rPr>
          <w:rFonts w:asciiTheme="majorBidi" w:hAnsiTheme="majorBidi" w:cstheme="majorBidi"/>
          <w:color w:val="000000" w:themeColor="text1"/>
          <w:sz w:val="24"/>
          <w:szCs w:val="24"/>
        </w:rPr>
        <w:t xml:space="preserve">any other direction from the dicamba sprayed area </w:t>
      </w:r>
      <w:r w:rsidR="00203C75" w:rsidRPr="008A61FC">
        <w:rPr>
          <w:rFonts w:asciiTheme="majorBidi" w:eastAsia="Calibri" w:hAnsiTheme="majorBidi" w:cstheme="majorBidi"/>
          <w:color w:val="000000" w:themeColor="text1"/>
          <w:sz w:val="24"/>
          <w:szCs w:val="24"/>
        </w:rPr>
        <w:t>in Indiana, Michigan, Ontario</w:t>
      </w:r>
      <w:r w:rsidR="003505F5" w:rsidRPr="008A61FC">
        <w:rPr>
          <w:rFonts w:asciiTheme="majorBidi" w:eastAsia="Calibri" w:hAnsiTheme="majorBidi" w:cstheme="majorBidi"/>
          <w:color w:val="000000" w:themeColor="text1"/>
          <w:sz w:val="24"/>
          <w:szCs w:val="24"/>
        </w:rPr>
        <w:t>,</w:t>
      </w:r>
      <w:r w:rsidR="00203C75" w:rsidRPr="008A61FC">
        <w:rPr>
          <w:rFonts w:asciiTheme="majorBidi" w:eastAsia="Calibri" w:hAnsiTheme="majorBidi" w:cstheme="majorBidi"/>
          <w:color w:val="000000" w:themeColor="text1"/>
          <w:sz w:val="24"/>
          <w:szCs w:val="24"/>
        </w:rPr>
        <w:t xml:space="preserve"> and Wisconsin.</w:t>
      </w:r>
      <w:r w:rsidR="00203C75" w:rsidRPr="008A61FC">
        <w:rPr>
          <w:rFonts w:asciiTheme="majorBidi" w:hAnsiTheme="majorBidi" w:cstheme="majorBidi"/>
          <w:color w:val="000000" w:themeColor="text1"/>
          <w:sz w:val="24"/>
          <w:szCs w:val="24"/>
        </w:rPr>
        <w:t xml:space="preserve"> The </w:t>
      </w:r>
      <w:r w:rsidR="00EA5CF4" w:rsidRPr="008A61FC">
        <w:rPr>
          <w:rFonts w:asciiTheme="majorBidi" w:hAnsiTheme="majorBidi" w:cstheme="majorBidi"/>
          <w:color w:val="000000" w:themeColor="text1"/>
          <w:sz w:val="24"/>
          <w:szCs w:val="24"/>
        </w:rPr>
        <w:t>presence of</w:t>
      </w:r>
      <w:r w:rsidR="00F32B1D" w:rsidRPr="008A61FC">
        <w:rPr>
          <w:rFonts w:asciiTheme="majorBidi" w:hAnsiTheme="majorBidi" w:cstheme="majorBidi"/>
          <w:color w:val="000000" w:themeColor="text1"/>
          <w:sz w:val="24"/>
          <w:szCs w:val="24"/>
        </w:rPr>
        <w:t xml:space="preserve"> soybean injury </w:t>
      </w:r>
      <w:r w:rsidR="00755F2B" w:rsidRPr="008A61FC">
        <w:rPr>
          <w:rFonts w:asciiTheme="majorBidi" w:hAnsiTheme="majorBidi" w:cstheme="majorBidi"/>
          <w:color w:val="000000" w:themeColor="text1"/>
          <w:sz w:val="24"/>
          <w:szCs w:val="24"/>
        </w:rPr>
        <w:t>under</w:t>
      </w:r>
      <w:r w:rsidR="00203C75" w:rsidRPr="008A61FC">
        <w:rPr>
          <w:rFonts w:asciiTheme="majorBidi" w:hAnsiTheme="majorBidi" w:cstheme="majorBidi"/>
          <w:color w:val="000000" w:themeColor="text1"/>
          <w:sz w:val="24"/>
          <w:szCs w:val="24"/>
        </w:rPr>
        <w:t xml:space="preserve"> </w:t>
      </w:r>
      <w:r w:rsidR="00F32B1D" w:rsidRPr="008A61FC">
        <w:rPr>
          <w:rFonts w:asciiTheme="majorBidi" w:hAnsiTheme="majorBidi" w:cstheme="majorBidi"/>
          <w:color w:val="000000" w:themeColor="text1"/>
          <w:sz w:val="24"/>
          <w:szCs w:val="24"/>
        </w:rPr>
        <w:t>covered and non</w:t>
      </w:r>
      <w:del w:id="70" w:author="copyeditor" w:date="2020-02-21T15:47:00Z">
        <w:r w:rsidR="00F32B1D" w:rsidRPr="008A61FC" w:rsidDel="00977435">
          <w:rPr>
            <w:rFonts w:asciiTheme="majorBidi" w:hAnsiTheme="majorBidi" w:cstheme="majorBidi"/>
            <w:color w:val="000000" w:themeColor="text1"/>
            <w:sz w:val="24"/>
            <w:szCs w:val="24"/>
          </w:rPr>
          <w:delText>-</w:delText>
        </w:r>
      </w:del>
      <w:r w:rsidR="00F32B1D" w:rsidRPr="008A61FC">
        <w:rPr>
          <w:rFonts w:asciiTheme="majorBidi" w:hAnsiTheme="majorBidi" w:cstheme="majorBidi"/>
          <w:color w:val="000000" w:themeColor="text1"/>
          <w:sz w:val="24"/>
          <w:szCs w:val="24"/>
        </w:rPr>
        <w:t xml:space="preserve">covered areas </w:t>
      </w:r>
      <w:r w:rsidR="00203C75" w:rsidRPr="008A61FC">
        <w:rPr>
          <w:rFonts w:asciiTheme="majorBidi" w:hAnsiTheme="majorBidi" w:cstheme="majorBidi"/>
          <w:color w:val="000000" w:themeColor="text1"/>
          <w:sz w:val="24"/>
          <w:szCs w:val="24"/>
        </w:rPr>
        <w:t xml:space="preserve">during the </w:t>
      </w:r>
      <w:r w:rsidR="00EA5CF4" w:rsidRPr="008A61FC">
        <w:rPr>
          <w:rFonts w:asciiTheme="majorBidi" w:hAnsiTheme="majorBidi" w:cstheme="majorBidi"/>
          <w:color w:val="000000" w:themeColor="text1"/>
          <w:sz w:val="24"/>
          <w:szCs w:val="24"/>
        </w:rPr>
        <w:t xml:space="preserve">spray </w:t>
      </w:r>
      <w:r w:rsidR="00203C75" w:rsidRPr="008A61FC">
        <w:rPr>
          <w:rFonts w:asciiTheme="majorBidi" w:hAnsiTheme="majorBidi" w:cstheme="majorBidi"/>
          <w:color w:val="000000" w:themeColor="text1"/>
          <w:sz w:val="24"/>
          <w:szCs w:val="24"/>
        </w:rPr>
        <w:t xml:space="preserve">period for primary drift </w:t>
      </w:r>
      <w:r w:rsidR="009D32E6" w:rsidRPr="008A61FC">
        <w:rPr>
          <w:rFonts w:asciiTheme="majorBidi" w:hAnsiTheme="majorBidi" w:cstheme="majorBidi"/>
          <w:color w:val="000000" w:themeColor="text1"/>
          <w:sz w:val="24"/>
          <w:szCs w:val="24"/>
        </w:rPr>
        <w:t>suggests</w:t>
      </w:r>
      <w:r w:rsidR="00203C75" w:rsidRPr="008A61FC">
        <w:rPr>
          <w:rFonts w:asciiTheme="majorBidi" w:hAnsiTheme="majorBidi" w:cstheme="majorBidi"/>
          <w:color w:val="000000" w:themeColor="text1"/>
          <w:sz w:val="24"/>
          <w:szCs w:val="24"/>
        </w:rPr>
        <w:t xml:space="preserve"> that secondary movement</w:t>
      </w:r>
      <w:r w:rsidR="009D32E6" w:rsidRPr="008A61FC">
        <w:rPr>
          <w:rFonts w:asciiTheme="majorBidi" w:hAnsiTheme="majorBidi" w:cstheme="majorBidi"/>
          <w:color w:val="000000" w:themeColor="text1"/>
          <w:sz w:val="24"/>
          <w:szCs w:val="24"/>
        </w:rPr>
        <w:t xml:space="preserve"> of dicamba</w:t>
      </w:r>
      <w:r w:rsidR="00203C75" w:rsidRPr="008A61FC">
        <w:rPr>
          <w:rFonts w:asciiTheme="majorBidi" w:hAnsiTheme="majorBidi" w:cstheme="majorBidi"/>
          <w:color w:val="000000" w:themeColor="text1"/>
          <w:sz w:val="24"/>
          <w:szCs w:val="24"/>
        </w:rPr>
        <w:t xml:space="preserve"> was evident</w:t>
      </w:r>
      <w:r w:rsidR="00755F2B" w:rsidRPr="008A61FC">
        <w:rPr>
          <w:rFonts w:asciiTheme="majorBidi" w:hAnsiTheme="majorBidi" w:cstheme="majorBidi"/>
          <w:color w:val="000000" w:themeColor="text1"/>
          <w:sz w:val="24"/>
          <w:szCs w:val="24"/>
        </w:rPr>
        <w:t xml:space="preserve"> at </w:t>
      </w:r>
      <w:r w:rsidR="00D57E58" w:rsidRPr="008A61FC">
        <w:rPr>
          <w:rFonts w:asciiTheme="majorBidi" w:hAnsiTheme="majorBidi" w:cstheme="majorBidi"/>
          <w:color w:val="000000" w:themeColor="text1"/>
          <w:sz w:val="24"/>
          <w:szCs w:val="24"/>
        </w:rPr>
        <w:t xml:space="preserve">five </w:t>
      </w:r>
      <w:r w:rsidR="00755F2B" w:rsidRPr="008A61FC">
        <w:rPr>
          <w:rFonts w:asciiTheme="majorBidi" w:hAnsiTheme="majorBidi" w:cstheme="majorBidi"/>
          <w:color w:val="000000" w:themeColor="text1"/>
          <w:sz w:val="24"/>
          <w:szCs w:val="24"/>
        </w:rPr>
        <w:t>sites</w:t>
      </w:r>
      <w:r w:rsidR="006204DD" w:rsidRPr="008A61FC">
        <w:rPr>
          <w:rFonts w:asciiTheme="majorBidi" w:hAnsiTheme="majorBidi" w:cstheme="majorBidi"/>
          <w:color w:val="000000" w:themeColor="text1"/>
          <w:sz w:val="24"/>
          <w:szCs w:val="24"/>
        </w:rPr>
        <w:t>.</w:t>
      </w:r>
      <w:r w:rsidR="00203C75" w:rsidRPr="008A61FC">
        <w:rPr>
          <w:rFonts w:asciiTheme="majorBidi" w:hAnsiTheme="majorBidi" w:cstheme="majorBidi"/>
          <w:color w:val="000000" w:themeColor="text1"/>
          <w:sz w:val="24"/>
          <w:szCs w:val="24"/>
        </w:rPr>
        <w:t xml:space="preserve"> </w:t>
      </w:r>
      <w:del w:id="71" w:author="copyeditor" w:date="2020-02-21T15:47:00Z">
        <w:r w:rsidR="00B471F7" w:rsidRPr="008A61FC" w:rsidDel="00977435">
          <w:rPr>
            <w:rFonts w:asciiTheme="majorBidi" w:hAnsiTheme="majorBidi" w:cstheme="majorBidi"/>
            <w:color w:val="000000" w:themeColor="text1"/>
            <w:sz w:val="24"/>
            <w:szCs w:val="24"/>
          </w:rPr>
          <w:delText xml:space="preserve">Further </w:delText>
        </w:r>
      </w:del>
      <w:ins w:id="72" w:author="copyeditor" w:date="2020-02-21T15:47:00Z">
        <w:r w:rsidR="00977435">
          <w:rPr>
            <w:rFonts w:asciiTheme="majorBidi" w:hAnsiTheme="majorBidi" w:cstheme="majorBidi"/>
            <w:color w:val="000000" w:themeColor="text1"/>
            <w:sz w:val="24"/>
            <w:szCs w:val="24"/>
          </w:rPr>
          <w:t>Additional</w:t>
        </w:r>
        <w:r w:rsidR="00977435" w:rsidRPr="008A61FC">
          <w:rPr>
            <w:rFonts w:asciiTheme="majorBidi" w:hAnsiTheme="majorBidi" w:cstheme="majorBidi"/>
            <w:color w:val="000000" w:themeColor="text1"/>
            <w:sz w:val="24"/>
            <w:szCs w:val="24"/>
          </w:rPr>
          <w:t xml:space="preserve"> </w:t>
        </w:r>
      </w:ins>
      <w:r w:rsidR="00B471F7" w:rsidRPr="008A61FC">
        <w:rPr>
          <w:rFonts w:asciiTheme="majorBidi" w:hAnsiTheme="majorBidi" w:cstheme="majorBidi"/>
          <w:color w:val="000000" w:themeColor="text1"/>
          <w:sz w:val="24"/>
          <w:szCs w:val="24"/>
        </w:rPr>
        <w:t xml:space="preserve">research is needed to determine the exact forms of secondary movement of dicamba under </w:t>
      </w:r>
      <w:r w:rsidR="00755F2B" w:rsidRPr="008A61FC">
        <w:rPr>
          <w:rFonts w:asciiTheme="majorBidi" w:hAnsiTheme="majorBidi" w:cstheme="majorBidi"/>
          <w:color w:val="000000" w:themeColor="text1"/>
          <w:sz w:val="24"/>
          <w:szCs w:val="24"/>
        </w:rPr>
        <w:t>different</w:t>
      </w:r>
      <w:r w:rsidR="00B471F7" w:rsidRPr="008A61FC">
        <w:rPr>
          <w:rFonts w:asciiTheme="majorBidi" w:hAnsiTheme="majorBidi" w:cstheme="majorBidi"/>
          <w:color w:val="000000" w:themeColor="text1"/>
          <w:sz w:val="24"/>
          <w:szCs w:val="24"/>
        </w:rPr>
        <w:t xml:space="preserve"> environmental conditions.</w:t>
      </w:r>
    </w:p>
    <w:p w14:paraId="7FDC9C95" w14:textId="77777777" w:rsidR="00A31EC7" w:rsidRPr="008A61FC" w:rsidRDefault="00A31EC7" w:rsidP="001E110F">
      <w:pPr>
        <w:spacing w:after="0" w:line="480" w:lineRule="auto"/>
        <w:rPr>
          <w:rFonts w:asciiTheme="majorBidi" w:hAnsiTheme="majorBidi" w:cstheme="majorBidi"/>
          <w:b/>
          <w:color w:val="000000" w:themeColor="text1"/>
          <w:sz w:val="24"/>
          <w:szCs w:val="24"/>
        </w:rPr>
      </w:pPr>
    </w:p>
    <w:p w14:paraId="4D6FECA0" w14:textId="6A110B19" w:rsidR="00740048" w:rsidRPr="008A61FC" w:rsidRDefault="00740048" w:rsidP="001E110F">
      <w:pPr>
        <w:spacing w:after="0" w:line="480" w:lineRule="auto"/>
        <w:rPr>
          <w:rFonts w:asciiTheme="majorBidi" w:hAnsiTheme="majorBidi" w:cstheme="majorBidi"/>
          <w:color w:val="000000" w:themeColor="text1"/>
          <w:sz w:val="24"/>
          <w:szCs w:val="24"/>
        </w:rPr>
      </w:pPr>
      <w:r w:rsidRPr="008A61FC">
        <w:rPr>
          <w:rFonts w:asciiTheme="majorBidi" w:hAnsiTheme="majorBidi" w:cstheme="majorBidi"/>
          <w:b/>
          <w:color w:val="000000" w:themeColor="text1"/>
          <w:sz w:val="24"/>
          <w:szCs w:val="24"/>
        </w:rPr>
        <w:t xml:space="preserve">Nomenclature: </w:t>
      </w:r>
      <w:r w:rsidR="00676D24" w:rsidRPr="008A61FC">
        <w:rPr>
          <w:rFonts w:asciiTheme="majorBidi" w:hAnsiTheme="majorBidi" w:cstheme="majorBidi"/>
          <w:color w:val="000000" w:themeColor="text1"/>
          <w:sz w:val="24"/>
          <w:szCs w:val="24"/>
        </w:rPr>
        <w:t xml:space="preserve">Dicamba; </w:t>
      </w:r>
      <w:r w:rsidR="00542B36" w:rsidRPr="008A61FC">
        <w:rPr>
          <w:rFonts w:asciiTheme="majorBidi" w:hAnsiTheme="majorBidi" w:cstheme="majorBidi"/>
          <w:color w:val="000000" w:themeColor="text1"/>
          <w:sz w:val="24"/>
          <w:szCs w:val="24"/>
        </w:rPr>
        <w:t xml:space="preserve">soybean, </w:t>
      </w:r>
      <w:r w:rsidR="00542B36" w:rsidRPr="008A61FC">
        <w:rPr>
          <w:rFonts w:asciiTheme="majorBidi" w:hAnsiTheme="majorBidi" w:cstheme="majorBidi"/>
          <w:i/>
          <w:color w:val="000000" w:themeColor="text1"/>
          <w:sz w:val="24"/>
          <w:szCs w:val="24"/>
        </w:rPr>
        <w:t>Glycine max</w:t>
      </w:r>
      <w:r w:rsidR="00542B36" w:rsidRPr="008A61FC">
        <w:rPr>
          <w:rFonts w:asciiTheme="majorBidi" w:hAnsiTheme="majorBidi" w:cstheme="majorBidi"/>
          <w:color w:val="000000" w:themeColor="text1"/>
          <w:sz w:val="24"/>
          <w:szCs w:val="24"/>
        </w:rPr>
        <w:t xml:space="preserve"> (L.) Merr.</w:t>
      </w:r>
    </w:p>
    <w:p w14:paraId="5D2FEC73" w14:textId="4330D8D8" w:rsidR="00E30A37" w:rsidRPr="008A61FC" w:rsidRDefault="00353C39" w:rsidP="001E110F">
      <w:pPr>
        <w:spacing w:after="0" w:line="480" w:lineRule="auto"/>
        <w:rPr>
          <w:rFonts w:asciiTheme="majorBidi" w:hAnsiTheme="majorBidi" w:cstheme="majorBidi"/>
          <w:b/>
          <w:color w:val="000000" w:themeColor="text1"/>
          <w:sz w:val="24"/>
          <w:szCs w:val="24"/>
        </w:rPr>
      </w:pPr>
      <w:r w:rsidRPr="008A61FC">
        <w:rPr>
          <w:rFonts w:asciiTheme="majorBidi" w:hAnsiTheme="majorBidi" w:cstheme="majorBidi"/>
          <w:b/>
          <w:color w:val="000000" w:themeColor="text1"/>
          <w:sz w:val="24"/>
          <w:szCs w:val="24"/>
        </w:rPr>
        <w:t xml:space="preserve">Key </w:t>
      </w:r>
      <w:del w:id="73" w:author="copyeditor" w:date="2020-02-21T15:47:00Z">
        <w:r w:rsidRPr="008A61FC" w:rsidDel="00977435">
          <w:rPr>
            <w:rFonts w:asciiTheme="majorBidi" w:hAnsiTheme="majorBidi" w:cstheme="majorBidi"/>
            <w:b/>
            <w:color w:val="000000" w:themeColor="text1"/>
            <w:sz w:val="24"/>
            <w:szCs w:val="24"/>
          </w:rPr>
          <w:delText>W</w:delText>
        </w:r>
      </w:del>
      <w:ins w:id="74" w:author="copyeditor" w:date="2020-02-21T15:47:00Z">
        <w:r w:rsidR="00977435">
          <w:rPr>
            <w:rFonts w:asciiTheme="majorBidi" w:hAnsiTheme="majorBidi" w:cstheme="majorBidi"/>
            <w:b/>
            <w:color w:val="000000" w:themeColor="text1"/>
            <w:sz w:val="24"/>
            <w:szCs w:val="24"/>
          </w:rPr>
          <w:t>w</w:t>
        </w:r>
      </w:ins>
      <w:r w:rsidRPr="008A61FC">
        <w:rPr>
          <w:rFonts w:asciiTheme="majorBidi" w:hAnsiTheme="majorBidi" w:cstheme="majorBidi"/>
          <w:b/>
          <w:color w:val="000000" w:themeColor="text1"/>
          <w:sz w:val="24"/>
          <w:szCs w:val="24"/>
        </w:rPr>
        <w:t>ords:</w:t>
      </w:r>
      <w:r w:rsidRPr="008A61FC">
        <w:rPr>
          <w:rFonts w:asciiTheme="majorBidi" w:hAnsiTheme="majorBidi" w:cstheme="majorBidi"/>
          <w:color w:val="000000" w:themeColor="text1"/>
          <w:sz w:val="24"/>
          <w:szCs w:val="24"/>
        </w:rPr>
        <w:t xml:space="preserve"> </w:t>
      </w:r>
      <w:r w:rsidR="002B482D" w:rsidRPr="008A61FC">
        <w:rPr>
          <w:rFonts w:asciiTheme="majorBidi" w:hAnsiTheme="majorBidi" w:cstheme="majorBidi"/>
          <w:color w:val="000000" w:themeColor="text1"/>
          <w:sz w:val="24"/>
          <w:szCs w:val="24"/>
        </w:rPr>
        <w:t>Crop injury, d</w:t>
      </w:r>
      <w:r w:rsidR="007E634B" w:rsidRPr="008A61FC">
        <w:rPr>
          <w:rFonts w:asciiTheme="majorBidi" w:hAnsiTheme="majorBidi" w:cstheme="majorBidi"/>
          <w:color w:val="000000" w:themeColor="text1"/>
          <w:sz w:val="24"/>
          <w:szCs w:val="24"/>
        </w:rPr>
        <w:t>icamba-resistant soybean,</w:t>
      </w:r>
      <w:r w:rsidR="001D5B3C" w:rsidRPr="008A61FC">
        <w:rPr>
          <w:rFonts w:asciiTheme="majorBidi" w:hAnsiTheme="majorBidi" w:cstheme="majorBidi"/>
          <w:bCs/>
          <w:color w:val="000000" w:themeColor="text1"/>
          <w:sz w:val="24"/>
          <w:szCs w:val="24"/>
        </w:rPr>
        <w:t xml:space="preserve"> </w:t>
      </w:r>
      <w:r w:rsidR="002B482D" w:rsidRPr="008A61FC">
        <w:rPr>
          <w:rFonts w:asciiTheme="majorBidi" w:hAnsiTheme="majorBidi" w:cstheme="majorBidi"/>
          <w:bCs/>
          <w:color w:val="000000" w:themeColor="text1"/>
          <w:sz w:val="24"/>
          <w:szCs w:val="24"/>
        </w:rPr>
        <w:t>primary drift, secondary drift</w:t>
      </w:r>
      <w:r w:rsidR="00A26A2C" w:rsidRPr="008A61FC">
        <w:rPr>
          <w:rFonts w:asciiTheme="majorBidi" w:hAnsiTheme="majorBidi" w:cstheme="majorBidi"/>
          <w:bCs/>
          <w:color w:val="000000" w:themeColor="text1"/>
          <w:sz w:val="24"/>
          <w:szCs w:val="24"/>
        </w:rPr>
        <w:t xml:space="preserve">, </w:t>
      </w:r>
      <w:r w:rsidR="007E634B" w:rsidRPr="008A61FC">
        <w:rPr>
          <w:rFonts w:asciiTheme="majorBidi" w:hAnsiTheme="majorBidi" w:cstheme="majorBidi"/>
          <w:bCs/>
          <w:color w:val="000000" w:themeColor="text1"/>
          <w:sz w:val="24"/>
          <w:szCs w:val="24"/>
        </w:rPr>
        <w:t>sensitivity</w:t>
      </w:r>
      <w:r w:rsidR="004E532B" w:rsidRPr="008A61FC">
        <w:rPr>
          <w:rFonts w:asciiTheme="majorBidi" w:hAnsiTheme="majorBidi" w:cstheme="majorBidi"/>
          <w:bCs/>
          <w:color w:val="000000" w:themeColor="text1"/>
          <w:sz w:val="24"/>
          <w:szCs w:val="24"/>
        </w:rPr>
        <w:t>.</w:t>
      </w:r>
    </w:p>
    <w:p w14:paraId="2F6EA25F" w14:textId="4C802305" w:rsidR="003F75D6" w:rsidRDefault="003F75D6" w:rsidP="001E110F">
      <w:pPr>
        <w:rPr>
          <w:rFonts w:asciiTheme="majorBidi" w:hAnsiTheme="majorBidi" w:cstheme="majorBidi"/>
          <w:b/>
          <w:color w:val="000000" w:themeColor="text1"/>
          <w:sz w:val="24"/>
          <w:szCs w:val="24"/>
        </w:rPr>
      </w:pPr>
      <w:r>
        <w:rPr>
          <w:rFonts w:asciiTheme="majorBidi" w:hAnsiTheme="majorBidi" w:cstheme="majorBidi"/>
          <w:b/>
          <w:color w:val="000000" w:themeColor="text1"/>
          <w:sz w:val="24"/>
          <w:szCs w:val="24"/>
        </w:rPr>
        <w:br w:type="page"/>
      </w:r>
    </w:p>
    <w:p w14:paraId="4F9BE763" w14:textId="77777777" w:rsidR="004717A6" w:rsidRPr="008A61FC" w:rsidRDefault="000A168D" w:rsidP="001E110F">
      <w:pPr>
        <w:spacing w:after="0" w:line="480" w:lineRule="auto"/>
        <w:rPr>
          <w:rFonts w:asciiTheme="majorBidi" w:hAnsiTheme="majorBidi" w:cstheme="majorBidi"/>
          <w:b/>
          <w:color w:val="000000" w:themeColor="text1"/>
          <w:sz w:val="24"/>
          <w:szCs w:val="24"/>
        </w:rPr>
      </w:pPr>
      <w:r w:rsidRPr="008A61FC">
        <w:rPr>
          <w:rFonts w:asciiTheme="majorBidi" w:hAnsiTheme="majorBidi" w:cstheme="majorBidi"/>
          <w:b/>
          <w:color w:val="000000" w:themeColor="text1"/>
          <w:sz w:val="24"/>
          <w:szCs w:val="24"/>
        </w:rPr>
        <w:lastRenderedPageBreak/>
        <w:t>Introduction</w:t>
      </w:r>
      <w:r w:rsidR="00945B5C" w:rsidRPr="008A61FC">
        <w:rPr>
          <w:rFonts w:asciiTheme="majorBidi" w:hAnsiTheme="majorBidi" w:cstheme="majorBidi"/>
          <w:b/>
          <w:color w:val="000000" w:themeColor="text1"/>
          <w:sz w:val="24"/>
          <w:szCs w:val="24"/>
        </w:rPr>
        <w:t xml:space="preserve"> </w:t>
      </w:r>
    </w:p>
    <w:p w14:paraId="202621D1" w14:textId="3B72509B" w:rsidR="003D10F4" w:rsidRPr="00D421B3" w:rsidRDefault="00FD6385" w:rsidP="001E110F">
      <w:pPr>
        <w:spacing w:after="0" w:line="480" w:lineRule="auto"/>
        <w:rPr>
          <w:rFonts w:asciiTheme="majorBidi" w:hAnsiTheme="majorBidi" w:cstheme="majorBidi"/>
          <w:b/>
          <w:color w:val="000000" w:themeColor="text1"/>
          <w:sz w:val="24"/>
          <w:szCs w:val="24"/>
        </w:rPr>
      </w:pPr>
      <w:r w:rsidRPr="008A61FC">
        <w:rPr>
          <w:rFonts w:asciiTheme="majorBidi" w:hAnsiTheme="majorBidi" w:cstheme="majorBidi"/>
          <w:color w:val="000000" w:themeColor="text1"/>
          <w:sz w:val="24"/>
          <w:szCs w:val="24"/>
        </w:rPr>
        <w:t>Dicamba</w:t>
      </w:r>
      <w:r w:rsidR="00A2352C" w:rsidRPr="008A61FC">
        <w:rPr>
          <w:rFonts w:asciiTheme="majorBidi" w:hAnsiTheme="majorBidi" w:cstheme="majorBidi"/>
          <w:color w:val="000000" w:themeColor="text1"/>
          <w:sz w:val="24"/>
          <w:szCs w:val="24"/>
        </w:rPr>
        <w:t xml:space="preserve"> </w:t>
      </w:r>
      <w:r w:rsidRPr="008A61FC">
        <w:rPr>
          <w:rFonts w:asciiTheme="majorBidi" w:hAnsiTheme="majorBidi" w:cstheme="majorBidi"/>
          <w:color w:val="000000" w:themeColor="text1"/>
          <w:sz w:val="24"/>
          <w:szCs w:val="24"/>
        </w:rPr>
        <w:t>is a Group 4</w:t>
      </w:r>
      <w:r w:rsidR="00292A96" w:rsidRPr="008A61FC">
        <w:rPr>
          <w:rFonts w:asciiTheme="majorBidi" w:hAnsiTheme="majorBidi" w:cstheme="majorBidi"/>
          <w:color w:val="000000" w:themeColor="text1"/>
          <w:sz w:val="24"/>
          <w:szCs w:val="24"/>
        </w:rPr>
        <w:t>,</w:t>
      </w:r>
      <w:r w:rsidRPr="008A61FC">
        <w:rPr>
          <w:rFonts w:asciiTheme="majorBidi" w:hAnsiTheme="majorBidi" w:cstheme="majorBidi"/>
          <w:color w:val="000000" w:themeColor="text1"/>
          <w:sz w:val="24"/>
          <w:szCs w:val="24"/>
        </w:rPr>
        <w:t xml:space="preserve"> </w:t>
      </w:r>
      <w:r w:rsidR="00292A96" w:rsidRPr="008A61FC">
        <w:rPr>
          <w:rFonts w:asciiTheme="majorBidi" w:hAnsiTheme="majorBidi" w:cstheme="majorBidi"/>
          <w:color w:val="000000" w:themeColor="text1"/>
          <w:sz w:val="24"/>
          <w:szCs w:val="24"/>
        </w:rPr>
        <w:t xml:space="preserve">benzoic acid </w:t>
      </w:r>
      <w:r w:rsidRPr="008A61FC">
        <w:rPr>
          <w:rFonts w:asciiTheme="majorBidi" w:hAnsiTheme="majorBidi" w:cstheme="majorBidi"/>
          <w:color w:val="000000" w:themeColor="text1"/>
          <w:sz w:val="24"/>
          <w:szCs w:val="24"/>
        </w:rPr>
        <w:t>herbicide that has been</w:t>
      </w:r>
      <w:del w:id="75" w:author="copyeditor" w:date="2020-03-09T17:07:00Z">
        <w:r w:rsidRPr="008A61FC" w:rsidDel="005E1E91">
          <w:rPr>
            <w:rFonts w:asciiTheme="majorBidi" w:hAnsiTheme="majorBidi" w:cstheme="majorBidi"/>
            <w:color w:val="000000" w:themeColor="text1"/>
            <w:sz w:val="24"/>
            <w:szCs w:val="24"/>
          </w:rPr>
          <w:delText xml:space="preserve"> in use as</w:delText>
        </w:r>
      </w:del>
      <w:r w:rsidRPr="008A61FC">
        <w:rPr>
          <w:rFonts w:asciiTheme="majorBidi" w:hAnsiTheme="majorBidi" w:cstheme="majorBidi"/>
          <w:color w:val="000000" w:themeColor="text1"/>
          <w:sz w:val="24"/>
          <w:szCs w:val="24"/>
        </w:rPr>
        <w:t xml:space="preserve"> an integral part of weed management programs in North America </w:t>
      </w:r>
      <w:r w:rsidR="00292A96" w:rsidRPr="008A61FC">
        <w:rPr>
          <w:rFonts w:asciiTheme="majorBidi" w:hAnsiTheme="majorBidi" w:cstheme="majorBidi"/>
          <w:color w:val="000000" w:themeColor="text1"/>
          <w:sz w:val="24"/>
          <w:szCs w:val="24"/>
        </w:rPr>
        <w:t xml:space="preserve">in corn </w:t>
      </w:r>
      <w:r w:rsidR="000770DE" w:rsidRPr="008A61FC">
        <w:rPr>
          <w:rFonts w:asciiTheme="majorBidi" w:hAnsiTheme="majorBidi" w:cstheme="majorBidi"/>
          <w:color w:val="000000" w:themeColor="text1"/>
          <w:sz w:val="24"/>
          <w:szCs w:val="24"/>
        </w:rPr>
        <w:t>(</w:t>
      </w:r>
      <w:r w:rsidR="000770DE" w:rsidRPr="008A61FC">
        <w:rPr>
          <w:rFonts w:asciiTheme="majorBidi" w:hAnsiTheme="majorBidi" w:cstheme="majorBidi"/>
          <w:i/>
          <w:iCs/>
          <w:color w:val="000000" w:themeColor="text1"/>
          <w:sz w:val="24"/>
          <w:szCs w:val="24"/>
        </w:rPr>
        <w:t xml:space="preserve">Zea mays </w:t>
      </w:r>
      <w:r w:rsidR="000770DE" w:rsidRPr="008A61FC">
        <w:rPr>
          <w:rFonts w:asciiTheme="majorBidi" w:hAnsiTheme="majorBidi" w:cstheme="majorBidi"/>
          <w:color w:val="000000" w:themeColor="text1"/>
          <w:sz w:val="24"/>
          <w:szCs w:val="24"/>
        </w:rPr>
        <w:t xml:space="preserve">L.) </w:t>
      </w:r>
      <w:r w:rsidR="00292A96" w:rsidRPr="008A61FC">
        <w:rPr>
          <w:rFonts w:asciiTheme="majorBidi" w:hAnsiTheme="majorBidi" w:cstheme="majorBidi"/>
          <w:color w:val="000000" w:themeColor="text1"/>
          <w:sz w:val="24"/>
          <w:szCs w:val="24"/>
        </w:rPr>
        <w:t xml:space="preserve">and cereals </w:t>
      </w:r>
      <w:r w:rsidRPr="008A61FC">
        <w:rPr>
          <w:rFonts w:asciiTheme="majorBidi" w:hAnsiTheme="majorBidi" w:cstheme="majorBidi"/>
          <w:color w:val="000000" w:themeColor="text1"/>
          <w:sz w:val="24"/>
          <w:szCs w:val="24"/>
        </w:rPr>
        <w:t>f</w:t>
      </w:r>
      <w:r w:rsidR="00287413" w:rsidRPr="008A61FC">
        <w:rPr>
          <w:rFonts w:asciiTheme="majorBidi" w:hAnsiTheme="majorBidi" w:cstheme="majorBidi"/>
          <w:color w:val="000000" w:themeColor="text1"/>
          <w:sz w:val="24"/>
          <w:szCs w:val="24"/>
        </w:rPr>
        <w:t>or over 5</w:t>
      </w:r>
      <w:r w:rsidRPr="008A61FC">
        <w:rPr>
          <w:rFonts w:asciiTheme="majorBidi" w:hAnsiTheme="majorBidi" w:cstheme="majorBidi"/>
          <w:color w:val="000000" w:themeColor="text1"/>
          <w:sz w:val="24"/>
          <w:szCs w:val="24"/>
        </w:rPr>
        <w:t>0 years</w:t>
      </w:r>
      <w:r w:rsidR="00521CBB" w:rsidRPr="008A61FC">
        <w:rPr>
          <w:rFonts w:asciiTheme="majorBidi" w:hAnsiTheme="majorBidi" w:cstheme="majorBidi"/>
          <w:color w:val="000000" w:themeColor="text1"/>
          <w:sz w:val="24"/>
          <w:szCs w:val="24"/>
        </w:rPr>
        <w:t xml:space="preserve"> (</w:t>
      </w:r>
      <w:r w:rsidR="002B62DB" w:rsidRPr="008A61FC">
        <w:rPr>
          <w:rFonts w:asciiTheme="majorBidi" w:hAnsiTheme="majorBidi" w:cstheme="majorBidi"/>
          <w:color w:val="000000" w:themeColor="text1"/>
          <w:sz w:val="24"/>
          <w:szCs w:val="24"/>
        </w:rPr>
        <w:t xml:space="preserve">Cao et al. 2011; </w:t>
      </w:r>
      <w:r w:rsidR="00521CBB" w:rsidRPr="008A61FC">
        <w:rPr>
          <w:rFonts w:asciiTheme="majorBidi" w:hAnsiTheme="majorBidi" w:cstheme="majorBidi"/>
          <w:color w:val="000000" w:themeColor="text1"/>
          <w:sz w:val="24"/>
          <w:szCs w:val="24"/>
        </w:rPr>
        <w:t>Hartzler 2017)</w:t>
      </w:r>
      <w:r w:rsidRPr="008A61FC">
        <w:rPr>
          <w:rFonts w:asciiTheme="majorBidi" w:hAnsiTheme="majorBidi" w:cstheme="majorBidi"/>
          <w:color w:val="000000" w:themeColor="text1"/>
          <w:sz w:val="24"/>
          <w:szCs w:val="24"/>
        </w:rPr>
        <w:t xml:space="preserve">. </w:t>
      </w:r>
      <w:r w:rsidR="00115EA7" w:rsidRPr="008A61FC">
        <w:rPr>
          <w:rFonts w:asciiTheme="majorBidi" w:hAnsiTheme="majorBidi" w:cstheme="majorBidi"/>
          <w:color w:val="000000" w:themeColor="text1"/>
          <w:sz w:val="24"/>
          <w:szCs w:val="24"/>
        </w:rPr>
        <w:t xml:space="preserve">This herbicide </w:t>
      </w:r>
      <w:r w:rsidR="00287413" w:rsidRPr="008A61FC">
        <w:rPr>
          <w:rFonts w:asciiTheme="majorBidi" w:hAnsiTheme="majorBidi" w:cstheme="majorBidi"/>
          <w:color w:val="000000" w:themeColor="text1"/>
          <w:sz w:val="24"/>
          <w:szCs w:val="24"/>
        </w:rPr>
        <w:t xml:space="preserve">was discovered in 1958 and was subsequently registered for </w:t>
      </w:r>
      <w:r w:rsidR="00782FEA" w:rsidRPr="008A61FC">
        <w:rPr>
          <w:rStyle w:val="normaltextrun"/>
          <w:rFonts w:asciiTheme="majorBidi" w:hAnsiTheme="majorBidi" w:cstheme="majorBidi"/>
          <w:color w:val="000000" w:themeColor="text1"/>
          <w:sz w:val="24"/>
          <w:szCs w:val="24"/>
        </w:rPr>
        <w:t>annual, biennial</w:t>
      </w:r>
      <w:r w:rsidR="000770DE" w:rsidRPr="008A61FC">
        <w:rPr>
          <w:rStyle w:val="normaltextrun"/>
          <w:rFonts w:asciiTheme="majorBidi" w:hAnsiTheme="majorBidi" w:cstheme="majorBidi"/>
          <w:color w:val="000000" w:themeColor="text1"/>
          <w:sz w:val="24"/>
          <w:szCs w:val="24"/>
        </w:rPr>
        <w:t>,</w:t>
      </w:r>
      <w:r w:rsidR="00782FEA" w:rsidRPr="008A61FC">
        <w:rPr>
          <w:rStyle w:val="normaltextrun"/>
          <w:rFonts w:asciiTheme="majorBidi" w:hAnsiTheme="majorBidi" w:cstheme="majorBidi"/>
          <w:color w:val="000000" w:themeColor="text1"/>
          <w:sz w:val="24"/>
          <w:szCs w:val="24"/>
        </w:rPr>
        <w:t xml:space="preserve"> and perennial broadleaf weed control</w:t>
      </w:r>
      <w:r w:rsidR="00287413" w:rsidRPr="008A61FC">
        <w:rPr>
          <w:rFonts w:asciiTheme="majorBidi" w:hAnsiTheme="majorBidi" w:cstheme="majorBidi"/>
          <w:color w:val="000000" w:themeColor="text1"/>
          <w:sz w:val="24"/>
          <w:szCs w:val="24"/>
        </w:rPr>
        <w:t xml:space="preserve"> </w:t>
      </w:r>
      <w:r w:rsidR="00D4710B" w:rsidRPr="008A61FC">
        <w:rPr>
          <w:rFonts w:asciiTheme="majorBidi" w:hAnsiTheme="majorBidi" w:cstheme="majorBidi"/>
          <w:color w:val="000000" w:themeColor="text1"/>
          <w:sz w:val="24"/>
          <w:szCs w:val="24"/>
        </w:rPr>
        <w:t xml:space="preserve">in </w:t>
      </w:r>
      <w:r w:rsidR="00782FEA" w:rsidRPr="008A61FC">
        <w:rPr>
          <w:rFonts w:asciiTheme="majorBidi" w:hAnsiTheme="majorBidi" w:cstheme="majorBidi"/>
          <w:color w:val="000000" w:themeColor="text1"/>
          <w:sz w:val="24"/>
          <w:szCs w:val="24"/>
        </w:rPr>
        <w:t>196</w:t>
      </w:r>
      <w:r w:rsidR="00623B23" w:rsidRPr="008A61FC">
        <w:rPr>
          <w:rFonts w:asciiTheme="majorBidi" w:hAnsiTheme="majorBidi" w:cstheme="majorBidi"/>
          <w:color w:val="000000" w:themeColor="text1"/>
          <w:sz w:val="24"/>
          <w:szCs w:val="24"/>
        </w:rPr>
        <w:t>2</w:t>
      </w:r>
      <w:r w:rsidR="00287413" w:rsidRPr="008A61FC">
        <w:rPr>
          <w:rFonts w:asciiTheme="majorBidi" w:hAnsiTheme="majorBidi" w:cstheme="majorBidi"/>
          <w:color w:val="000000" w:themeColor="text1"/>
          <w:sz w:val="24"/>
          <w:szCs w:val="24"/>
        </w:rPr>
        <w:t xml:space="preserve"> in the United States</w:t>
      </w:r>
      <w:r w:rsidR="007237EE" w:rsidRPr="008A61FC">
        <w:rPr>
          <w:rFonts w:asciiTheme="majorBidi" w:hAnsiTheme="majorBidi" w:cstheme="majorBidi"/>
          <w:color w:val="000000" w:themeColor="text1"/>
          <w:sz w:val="24"/>
          <w:szCs w:val="24"/>
        </w:rPr>
        <w:t xml:space="preserve"> </w:t>
      </w:r>
      <w:r w:rsidR="00DB61BA" w:rsidRPr="008A61FC">
        <w:rPr>
          <w:rFonts w:asciiTheme="majorBidi" w:hAnsiTheme="majorBidi" w:cstheme="majorBidi"/>
          <w:color w:val="000000" w:themeColor="text1"/>
          <w:sz w:val="24"/>
          <w:szCs w:val="24"/>
        </w:rPr>
        <w:t>(Hartzler 2017)</w:t>
      </w:r>
      <w:r w:rsidR="005F73AB" w:rsidRPr="008A61FC">
        <w:rPr>
          <w:rFonts w:asciiTheme="majorBidi" w:hAnsiTheme="majorBidi" w:cstheme="majorBidi"/>
          <w:color w:val="000000" w:themeColor="text1"/>
          <w:sz w:val="24"/>
          <w:szCs w:val="24"/>
        </w:rPr>
        <w:t>.</w:t>
      </w:r>
      <w:del w:id="76" w:author="copyeditor" w:date="2020-02-21T13:32:00Z">
        <w:r w:rsidR="005F73AB" w:rsidRPr="008A61FC" w:rsidDel="003F75D6">
          <w:rPr>
            <w:rFonts w:asciiTheme="majorBidi" w:hAnsiTheme="majorBidi" w:cstheme="majorBidi"/>
            <w:color w:val="000000" w:themeColor="text1"/>
            <w:sz w:val="24"/>
            <w:szCs w:val="24"/>
          </w:rPr>
          <w:delText xml:space="preserve"> </w:delText>
        </w:r>
        <w:r w:rsidR="00D421B3" w:rsidDel="003F75D6">
          <w:rPr>
            <w:rFonts w:asciiTheme="majorBidi" w:hAnsiTheme="majorBidi" w:cstheme="majorBidi"/>
            <w:b/>
            <w:color w:val="000000" w:themeColor="text1"/>
            <w:sz w:val="24"/>
            <w:szCs w:val="24"/>
          </w:rPr>
          <w:delText xml:space="preserve"> </w:delText>
        </w:r>
      </w:del>
      <w:ins w:id="77" w:author="copyeditor" w:date="2020-02-21T13:32:00Z">
        <w:r w:rsidR="003F75D6">
          <w:rPr>
            <w:rFonts w:asciiTheme="majorBidi" w:hAnsiTheme="majorBidi" w:cstheme="majorBidi"/>
            <w:color w:val="000000" w:themeColor="text1"/>
            <w:sz w:val="24"/>
            <w:szCs w:val="24"/>
          </w:rPr>
          <w:t xml:space="preserve"> </w:t>
        </w:r>
      </w:ins>
      <w:r w:rsidR="004D0A85" w:rsidRPr="008A61FC">
        <w:rPr>
          <w:rFonts w:asciiTheme="majorBidi" w:hAnsiTheme="majorBidi" w:cstheme="majorBidi"/>
          <w:color w:val="000000" w:themeColor="text1"/>
          <w:sz w:val="24"/>
          <w:szCs w:val="24"/>
        </w:rPr>
        <w:t xml:space="preserve">The </w:t>
      </w:r>
      <w:r w:rsidR="00292A96" w:rsidRPr="008A61FC">
        <w:rPr>
          <w:rFonts w:asciiTheme="majorBidi" w:hAnsiTheme="majorBidi" w:cstheme="majorBidi"/>
          <w:color w:val="000000" w:themeColor="text1"/>
          <w:sz w:val="24"/>
          <w:szCs w:val="24"/>
        </w:rPr>
        <w:t xml:space="preserve">rapid increase in the </w:t>
      </w:r>
      <w:r w:rsidR="004D0A85" w:rsidRPr="008A61FC">
        <w:rPr>
          <w:rFonts w:asciiTheme="majorBidi" w:hAnsiTheme="majorBidi" w:cstheme="majorBidi"/>
          <w:color w:val="000000" w:themeColor="text1"/>
          <w:sz w:val="24"/>
          <w:szCs w:val="24"/>
        </w:rPr>
        <w:t>evolution of</w:t>
      </w:r>
      <w:r w:rsidR="007F6D07" w:rsidRPr="008A61FC">
        <w:rPr>
          <w:rFonts w:asciiTheme="majorBidi" w:hAnsiTheme="majorBidi" w:cstheme="majorBidi"/>
          <w:color w:val="000000" w:themeColor="text1"/>
          <w:sz w:val="24"/>
          <w:szCs w:val="24"/>
        </w:rPr>
        <w:t xml:space="preserve"> herbicide</w:t>
      </w:r>
      <w:r w:rsidR="004D0A85" w:rsidRPr="008A61FC">
        <w:rPr>
          <w:rFonts w:asciiTheme="majorBidi" w:hAnsiTheme="majorBidi" w:cstheme="majorBidi"/>
          <w:color w:val="000000" w:themeColor="text1"/>
          <w:sz w:val="24"/>
          <w:szCs w:val="24"/>
        </w:rPr>
        <w:t>-resistant</w:t>
      </w:r>
      <w:del w:id="78" w:author="copyeditor" w:date="2020-02-23T13:39:00Z">
        <w:r w:rsidR="004D0A85" w:rsidRPr="008A61FC" w:rsidDel="007D6250">
          <w:rPr>
            <w:rFonts w:asciiTheme="majorBidi" w:hAnsiTheme="majorBidi" w:cstheme="majorBidi"/>
            <w:color w:val="000000" w:themeColor="text1"/>
            <w:sz w:val="24"/>
            <w:szCs w:val="24"/>
          </w:rPr>
          <w:delText xml:space="preserve"> </w:delText>
        </w:r>
        <w:r w:rsidR="00DC4E30" w:rsidRPr="008A61FC" w:rsidDel="007D6250">
          <w:rPr>
            <w:rFonts w:asciiTheme="majorBidi" w:hAnsiTheme="majorBidi" w:cstheme="majorBidi"/>
            <w:color w:val="000000" w:themeColor="text1"/>
            <w:sz w:val="24"/>
            <w:szCs w:val="24"/>
          </w:rPr>
          <w:delText>(HR)</w:delText>
        </w:r>
      </w:del>
      <w:r w:rsidR="00DC4E30" w:rsidRPr="008A61FC">
        <w:rPr>
          <w:rFonts w:asciiTheme="majorBidi" w:hAnsiTheme="majorBidi" w:cstheme="majorBidi"/>
          <w:color w:val="000000" w:themeColor="text1"/>
          <w:sz w:val="24"/>
          <w:szCs w:val="24"/>
        </w:rPr>
        <w:t xml:space="preserve"> </w:t>
      </w:r>
      <w:r w:rsidR="004D0A85" w:rsidRPr="008A61FC">
        <w:rPr>
          <w:rFonts w:asciiTheme="majorBidi" w:hAnsiTheme="majorBidi" w:cstheme="majorBidi"/>
          <w:color w:val="000000" w:themeColor="text1"/>
          <w:sz w:val="24"/>
          <w:szCs w:val="24"/>
        </w:rPr>
        <w:t xml:space="preserve">weeds in North America has resulted in </w:t>
      </w:r>
      <w:r w:rsidR="00292A96" w:rsidRPr="008A61FC">
        <w:rPr>
          <w:rFonts w:asciiTheme="majorBidi" w:hAnsiTheme="majorBidi" w:cstheme="majorBidi"/>
          <w:color w:val="000000" w:themeColor="text1"/>
          <w:sz w:val="24"/>
          <w:szCs w:val="24"/>
        </w:rPr>
        <w:t xml:space="preserve">renewed </w:t>
      </w:r>
      <w:r w:rsidR="004D0A85" w:rsidRPr="008A61FC">
        <w:rPr>
          <w:rFonts w:asciiTheme="majorBidi" w:hAnsiTheme="majorBidi" w:cstheme="majorBidi"/>
          <w:color w:val="000000" w:themeColor="text1"/>
          <w:sz w:val="24"/>
          <w:szCs w:val="24"/>
        </w:rPr>
        <w:t>interest in dicamba (Behrens et al. 2007</w:t>
      </w:r>
      <w:r w:rsidR="005B686B" w:rsidRPr="008A61FC">
        <w:rPr>
          <w:rFonts w:asciiTheme="majorBidi" w:hAnsiTheme="majorBidi" w:cstheme="majorBidi"/>
          <w:color w:val="000000" w:themeColor="text1"/>
          <w:sz w:val="24"/>
          <w:szCs w:val="24"/>
        </w:rPr>
        <w:t>; Heap 2019</w:t>
      </w:r>
      <w:r w:rsidR="004D0A85" w:rsidRPr="008A61FC">
        <w:rPr>
          <w:rFonts w:asciiTheme="majorBidi" w:hAnsiTheme="majorBidi" w:cstheme="majorBidi"/>
          <w:color w:val="000000" w:themeColor="text1"/>
          <w:sz w:val="24"/>
          <w:szCs w:val="24"/>
        </w:rPr>
        <w:t>).</w:t>
      </w:r>
      <w:r w:rsidR="007F6D07" w:rsidRPr="008A61FC">
        <w:rPr>
          <w:rFonts w:asciiTheme="majorBidi" w:hAnsiTheme="majorBidi" w:cstheme="majorBidi"/>
          <w:color w:val="000000" w:themeColor="text1"/>
          <w:sz w:val="24"/>
          <w:szCs w:val="24"/>
        </w:rPr>
        <w:t xml:space="preserve"> </w:t>
      </w:r>
      <w:r w:rsidR="00326199" w:rsidRPr="008A61FC">
        <w:rPr>
          <w:rFonts w:asciiTheme="majorBidi" w:hAnsiTheme="majorBidi" w:cstheme="majorBidi"/>
          <w:color w:val="000000" w:themeColor="text1"/>
          <w:sz w:val="24"/>
          <w:szCs w:val="24"/>
        </w:rPr>
        <w:t xml:space="preserve">Development of transgenic </w:t>
      </w:r>
      <w:ins w:id="79" w:author="copyeditor" w:date="2020-02-23T13:39:00Z">
        <w:r w:rsidR="007D6250" w:rsidRPr="008A61FC">
          <w:rPr>
            <w:rFonts w:asciiTheme="majorBidi" w:hAnsiTheme="majorBidi" w:cstheme="majorBidi"/>
            <w:color w:val="000000" w:themeColor="text1"/>
            <w:sz w:val="24"/>
            <w:szCs w:val="24"/>
          </w:rPr>
          <w:t>herbicide-resistant</w:t>
        </w:r>
      </w:ins>
      <w:del w:id="80" w:author="copyeditor" w:date="2020-02-23T13:39:00Z">
        <w:r w:rsidR="00DC4E30" w:rsidRPr="008A61FC" w:rsidDel="007D6250">
          <w:rPr>
            <w:rFonts w:asciiTheme="majorBidi" w:hAnsiTheme="majorBidi" w:cstheme="majorBidi"/>
            <w:color w:val="000000" w:themeColor="text1"/>
            <w:sz w:val="24"/>
            <w:szCs w:val="24"/>
          </w:rPr>
          <w:delText>HR</w:delText>
        </w:r>
      </w:del>
      <w:r w:rsidR="00DC4E30" w:rsidRPr="008A61FC">
        <w:rPr>
          <w:rFonts w:asciiTheme="majorBidi" w:hAnsiTheme="majorBidi" w:cstheme="majorBidi"/>
          <w:color w:val="000000" w:themeColor="text1"/>
          <w:sz w:val="24"/>
          <w:szCs w:val="24"/>
        </w:rPr>
        <w:t xml:space="preserve"> </w:t>
      </w:r>
      <w:r w:rsidR="00326199" w:rsidRPr="008A61FC">
        <w:rPr>
          <w:rFonts w:asciiTheme="majorBidi" w:hAnsiTheme="majorBidi" w:cstheme="majorBidi"/>
          <w:color w:val="000000" w:themeColor="text1"/>
          <w:sz w:val="24"/>
          <w:szCs w:val="24"/>
        </w:rPr>
        <w:t>crops</w:t>
      </w:r>
      <w:r w:rsidR="00115EA7" w:rsidRPr="008A61FC">
        <w:rPr>
          <w:rFonts w:asciiTheme="majorBidi" w:hAnsiTheme="majorBidi" w:cstheme="majorBidi"/>
          <w:color w:val="000000" w:themeColor="text1"/>
          <w:sz w:val="24"/>
          <w:szCs w:val="24"/>
        </w:rPr>
        <w:t>,</w:t>
      </w:r>
      <w:r w:rsidR="00326199" w:rsidRPr="008A61FC">
        <w:rPr>
          <w:rFonts w:asciiTheme="majorBidi" w:hAnsiTheme="majorBidi" w:cstheme="majorBidi"/>
          <w:color w:val="000000" w:themeColor="text1"/>
          <w:sz w:val="24"/>
          <w:szCs w:val="24"/>
        </w:rPr>
        <w:t xml:space="preserve"> specifically glyphosate- and </w:t>
      </w:r>
      <w:r w:rsidR="007D2293" w:rsidRPr="008A61FC">
        <w:rPr>
          <w:rFonts w:asciiTheme="majorBidi" w:hAnsiTheme="majorBidi" w:cstheme="majorBidi"/>
          <w:color w:val="000000" w:themeColor="text1"/>
          <w:sz w:val="24"/>
          <w:szCs w:val="24"/>
        </w:rPr>
        <w:t>dicamba-</w:t>
      </w:r>
      <w:r w:rsidR="00EB2073" w:rsidRPr="008A61FC">
        <w:rPr>
          <w:rFonts w:asciiTheme="majorBidi" w:hAnsiTheme="majorBidi" w:cstheme="majorBidi"/>
          <w:color w:val="000000" w:themeColor="text1"/>
          <w:sz w:val="24"/>
          <w:szCs w:val="24"/>
        </w:rPr>
        <w:t xml:space="preserve">resistant </w:t>
      </w:r>
      <w:r w:rsidR="00326199" w:rsidRPr="008A61FC">
        <w:rPr>
          <w:rFonts w:asciiTheme="majorBidi" w:hAnsiTheme="majorBidi" w:cstheme="majorBidi"/>
          <w:color w:val="000000" w:themeColor="text1"/>
          <w:sz w:val="24"/>
          <w:szCs w:val="24"/>
        </w:rPr>
        <w:t>soybean</w:t>
      </w:r>
      <w:r w:rsidR="004E26F6" w:rsidRPr="008A61FC">
        <w:rPr>
          <w:rFonts w:asciiTheme="majorBidi" w:hAnsiTheme="majorBidi" w:cstheme="majorBidi"/>
          <w:color w:val="000000" w:themeColor="text1"/>
          <w:sz w:val="24"/>
          <w:szCs w:val="24"/>
        </w:rPr>
        <w:t xml:space="preserve"> (Xtend</w:t>
      </w:r>
      <w:r w:rsidR="0090793F" w:rsidRPr="008A61FC">
        <w:rPr>
          <w:rFonts w:asciiTheme="majorBidi" w:hAnsiTheme="majorBidi" w:cstheme="majorBidi"/>
          <w:color w:val="000000" w:themeColor="text1"/>
          <w:sz w:val="24"/>
          <w:szCs w:val="24"/>
          <w:vertAlign w:val="superscript"/>
        </w:rPr>
        <w:t>®</w:t>
      </w:r>
      <w:r w:rsidR="004E26F6" w:rsidRPr="008A61FC">
        <w:rPr>
          <w:rFonts w:asciiTheme="majorBidi" w:hAnsiTheme="majorBidi" w:cstheme="majorBidi"/>
          <w:color w:val="000000" w:themeColor="text1"/>
          <w:sz w:val="24"/>
          <w:szCs w:val="24"/>
        </w:rPr>
        <w:t xml:space="preserve"> technology</w:t>
      </w:r>
      <w:ins w:id="81" w:author="copyeditor" w:date="2020-02-23T13:32:00Z">
        <w:r w:rsidR="00ED490F">
          <w:rPr>
            <w:rFonts w:asciiTheme="majorBidi" w:hAnsiTheme="majorBidi" w:cstheme="majorBidi"/>
            <w:color w:val="000000" w:themeColor="text1"/>
            <w:sz w:val="24"/>
            <w:szCs w:val="24"/>
          </w:rPr>
          <w:t>;</w:t>
        </w:r>
      </w:ins>
      <w:del w:id="82" w:author="copyeditor" w:date="2020-02-21T15:54:00Z">
        <w:r w:rsidR="004E26F6" w:rsidRPr="008A61FC" w:rsidDel="00F05347">
          <w:rPr>
            <w:rFonts w:asciiTheme="majorBidi" w:hAnsiTheme="majorBidi" w:cstheme="majorBidi"/>
            <w:color w:val="000000" w:themeColor="text1"/>
            <w:sz w:val="24"/>
            <w:szCs w:val="24"/>
          </w:rPr>
          <w:delText>,</w:delText>
        </w:r>
      </w:del>
      <w:r w:rsidR="004E26F6" w:rsidRPr="008A61FC">
        <w:rPr>
          <w:rFonts w:asciiTheme="majorBidi" w:hAnsiTheme="majorBidi" w:cstheme="majorBidi"/>
          <w:color w:val="000000" w:themeColor="text1"/>
          <w:sz w:val="24"/>
          <w:szCs w:val="24"/>
        </w:rPr>
        <w:t xml:space="preserve"> Bayer Crop</w:t>
      </w:r>
      <w:ins w:id="83" w:author="copyeditor" w:date="2020-03-09T17:49:00Z">
        <w:r w:rsidR="008A346E">
          <w:rPr>
            <w:rFonts w:asciiTheme="majorBidi" w:hAnsiTheme="majorBidi" w:cstheme="majorBidi"/>
            <w:color w:val="000000" w:themeColor="text1"/>
            <w:sz w:val="24"/>
            <w:szCs w:val="24"/>
          </w:rPr>
          <w:t xml:space="preserve"> </w:t>
        </w:r>
      </w:ins>
      <w:r w:rsidR="004E26F6" w:rsidRPr="008A61FC">
        <w:rPr>
          <w:rFonts w:asciiTheme="majorBidi" w:hAnsiTheme="majorBidi" w:cstheme="majorBidi"/>
          <w:color w:val="000000" w:themeColor="text1"/>
          <w:sz w:val="24"/>
          <w:szCs w:val="24"/>
        </w:rPr>
        <w:t xml:space="preserve">Science, </w:t>
      </w:r>
      <w:r w:rsidR="00990405" w:rsidRPr="008A61FC">
        <w:rPr>
          <w:rFonts w:asciiTheme="majorBidi" w:hAnsiTheme="majorBidi" w:cstheme="majorBidi"/>
          <w:color w:val="000000" w:themeColor="text1"/>
          <w:sz w:val="24"/>
          <w:szCs w:val="24"/>
        </w:rPr>
        <w:t>St. Louis, MO</w:t>
      </w:r>
      <w:r w:rsidR="004E26F6" w:rsidRPr="008A61FC">
        <w:rPr>
          <w:rFonts w:asciiTheme="majorBidi" w:hAnsiTheme="majorBidi" w:cstheme="majorBidi"/>
          <w:color w:val="000000" w:themeColor="text1"/>
          <w:sz w:val="24"/>
          <w:szCs w:val="24"/>
        </w:rPr>
        <w:t>)</w:t>
      </w:r>
      <w:r w:rsidR="004B3C28" w:rsidRPr="008A61FC">
        <w:rPr>
          <w:rFonts w:asciiTheme="majorBidi" w:hAnsiTheme="majorBidi" w:cstheme="majorBidi"/>
          <w:color w:val="000000" w:themeColor="text1"/>
          <w:sz w:val="24"/>
          <w:szCs w:val="24"/>
        </w:rPr>
        <w:t xml:space="preserve"> and cotton</w:t>
      </w:r>
      <w:ins w:id="84" w:author="copyeditor" w:date="2020-02-21T15:54:00Z">
        <w:r w:rsidR="0040485E">
          <w:rPr>
            <w:rFonts w:asciiTheme="majorBidi" w:hAnsiTheme="majorBidi" w:cstheme="majorBidi"/>
            <w:color w:val="000000" w:themeColor="text1"/>
            <w:sz w:val="24"/>
            <w:szCs w:val="24"/>
          </w:rPr>
          <w:t xml:space="preserve"> (</w:t>
        </w:r>
        <w:r w:rsidR="0040485E" w:rsidRPr="0040485E">
          <w:rPr>
            <w:rFonts w:asciiTheme="majorBidi" w:hAnsiTheme="majorBidi" w:cstheme="majorBidi"/>
            <w:i/>
            <w:color w:val="000000" w:themeColor="text1"/>
            <w:sz w:val="24"/>
            <w:szCs w:val="24"/>
            <w:rPrChange w:id="85" w:author="copyeditor" w:date="2020-02-21T15:54:00Z">
              <w:rPr>
                <w:rFonts w:asciiTheme="majorBidi" w:hAnsiTheme="majorBidi" w:cstheme="majorBidi"/>
                <w:color w:val="000000" w:themeColor="text1"/>
                <w:sz w:val="24"/>
                <w:szCs w:val="24"/>
              </w:rPr>
            </w:rPrChange>
          </w:rPr>
          <w:t xml:space="preserve">Gossypium </w:t>
        </w:r>
        <w:proofErr w:type="spellStart"/>
        <w:r w:rsidR="0040485E" w:rsidRPr="0040485E">
          <w:rPr>
            <w:rFonts w:asciiTheme="majorBidi" w:hAnsiTheme="majorBidi" w:cstheme="majorBidi"/>
            <w:i/>
            <w:color w:val="000000" w:themeColor="text1"/>
            <w:sz w:val="24"/>
            <w:szCs w:val="24"/>
            <w:rPrChange w:id="86" w:author="copyeditor" w:date="2020-02-21T15:54:00Z">
              <w:rPr>
                <w:rFonts w:asciiTheme="majorBidi" w:hAnsiTheme="majorBidi" w:cstheme="majorBidi"/>
                <w:color w:val="000000" w:themeColor="text1"/>
                <w:sz w:val="24"/>
                <w:szCs w:val="24"/>
              </w:rPr>
            </w:rPrChange>
          </w:rPr>
          <w:t>hirsutum</w:t>
        </w:r>
        <w:proofErr w:type="spellEnd"/>
        <w:r w:rsidR="0040485E">
          <w:rPr>
            <w:rFonts w:asciiTheme="majorBidi" w:hAnsiTheme="majorBidi" w:cstheme="majorBidi"/>
            <w:color w:val="000000" w:themeColor="text1"/>
            <w:sz w:val="24"/>
            <w:szCs w:val="24"/>
          </w:rPr>
          <w:t xml:space="preserve"> L.)</w:t>
        </w:r>
      </w:ins>
      <w:r w:rsidR="00326199" w:rsidRPr="008A61FC">
        <w:rPr>
          <w:rFonts w:asciiTheme="majorBidi" w:hAnsiTheme="majorBidi" w:cstheme="majorBidi"/>
          <w:color w:val="000000" w:themeColor="text1"/>
          <w:sz w:val="24"/>
          <w:szCs w:val="24"/>
        </w:rPr>
        <w:t xml:space="preserve"> has provided a new weed management tool to control </w:t>
      </w:r>
      <w:ins w:id="87" w:author="copyeditor" w:date="2020-02-23T13:39:00Z">
        <w:r w:rsidR="007D6250" w:rsidRPr="008A61FC">
          <w:rPr>
            <w:rFonts w:asciiTheme="majorBidi" w:hAnsiTheme="majorBidi" w:cstheme="majorBidi"/>
            <w:color w:val="000000" w:themeColor="text1"/>
            <w:sz w:val="24"/>
            <w:szCs w:val="24"/>
          </w:rPr>
          <w:t>herbicide-resistant</w:t>
        </w:r>
      </w:ins>
      <w:del w:id="88" w:author="copyeditor" w:date="2020-02-23T13:39:00Z">
        <w:r w:rsidR="00DC4E30" w:rsidRPr="008A61FC" w:rsidDel="007D6250">
          <w:rPr>
            <w:rFonts w:asciiTheme="majorBidi" w:hAnsiTheme="majorBidi" w:cstheme="majorBidi"/>
            <w:color w:val="000000" w:themeColor="text1"/>
            <w:sz w:val="24"/>
            <w:szCs w:val="24"/>
          </w:rPr>
          <w:delText>HR</w:delText>
        </w:r>
      </w:del>
      <w:r w:rsidR="00326199" w:rsidRPr="008A61FC">
        <w:rPr>
          <w:rFonts w:asciiTheme="majorBidi" w:hAnsiTheme="majorBidi" w:cstheme="majorBidi"/>
          <w:color w:val="000000" w:themeColor="text1"/>
          <w:sz w:val="24"/>
          <w:szCs w:val="24"/>
        </w:rPr>
        <w:t xml:space="preserve"> weeds</w:t>
      </w:r>
      <w:r w:rsidR="00DC4E30" w:rsidRPr="008A61FC">
        <w:rPr>
          <w:rFonts w:asciiTheme="majorBidi" w:hAnsiTheme="majorBidi" w:cstheme="majorBidi"/>
          <w:color w:val="000000" w:themeColor="text1"/>
          <w:sz w:val="24"/>
          <w:szCs w:val="24"/>
        </w:rPr>
        <w:t xml:space="preserve"> </w:t>
      </w:r>
      <w:r w:rsidR="00326199" w:rsidRPr="008A61FC">
        <w:rPr>
          <w:rFonts w:asciiTheme="majorBidi" w:hAnsiTheme="majorBidi" w:cstheme="majorBidi"/>
          <w:color w:val="000000" w:themeColor="text1"/>
          <w:sz w:val="24"/>
          <w:szCs w:val="24"/>
        </w:rPr>
        <w:t xml:space="preserve">(Byker et al. 2013). </w:t>
      </w:r>
      <w:r w:rsidR="004B3C28" w:rsidRPr="008A61FC">
        <w:rPr>
          <w:rFonts w:asciiTheme="majorBidi" w:hAnsiTheme="majorBidi" w:cstheme="majorBidi"/>
          <w:color w:val="000000" w:themeColor="text1"/>
          <w:sz w:val="24"/>
          <w:szCs w:val="24"/>
        </w:rPr>
        <w:t>These</w:t>
      </w:r>
      <w:r w:rsidR="00115EA7" w:rsidRPr="008A61FC">
        <w:rPr>
          <w:rFonts w:asciiTheme="majorBidi" w:hAnsiTheme="majorBidi" w:cstheme="majorBidi"/>
          <w:color w:val="000000" w:themeColor="text1"/>
          <w:sz w:val="24"/>
          <w:szCs w:val="24"/>
        </w:rPr>
        <w:t xml:space="preserve"> crop</w:t>
      </w:r>
      <w:r w:rsidR="005A244B" w:rsidRPr="008A61FC">
        <w:rPr>
          <w:rFonts w:asciiTheme="majorBidi" w:hAnsiTheme="majorBidi" w:cstheme="majorBidi"/>
          <w:color w:val="000000" w:themeColor="text1"/>
          <w:sz w:val="24"/>
          <w:szCs w:val="24"/>
        </w:rPr>
        <w:t xml:space="preserve"> cultivars </w:t>
      </w:r>
      <w:r w:rsidR="00326199" w:rsidRPr="008A61FC">
        <w:rPr>
          <w:rFonts w:asciiTheme="majorBidi" w:hAnsiTheme="majorBidi" w:cstheme="majorBidi"/>
          <w:color w:val="000000" w:themeColor="text1"/>
          <w:sz w:val="24"/>
          <w:szCs w:val="24"/>
        </w:rPr>
        <w:t>ha</w:t>
      </w:r>
      <w:r w:rsidR="009B1A9C" w:rsidRPr="008A61FC">
        <w:rPr>
          <w:rFonts w:asciiTheme="majorBidi" w:hAnsiTheme="majorBidi" w:cstheme="majorBidi"/>
          <w:color w:val="000000" w:themeColor="text1"/>
          <w:sz w:val="24"/>
          <w:szCs w:val="24"/>
        </w:rPr>
        <w:t>ve</w:t>
      </w:r>
      <w:r w:rsidR="00326199" w:rsidRPr="008A61FC">
        <w:rPr>
          <w:rFonts w:asciiTheme="majorBidi" w:hAnsiTheme="majorBidi" w:cstheme="majorBidi"/>
          <w:color w:val="000000" w:themeColor="text1"/>
          <w:sz w:val="24"/>
          <w:szCs w:val="24"/>
        </w:rPr>
        <w:t xml:space="preserve"> </w:t>
      </w:r>
      <w:r w:rsidR="004032D8" w:rsidRPr="008A61FC">
        <w:rPr>
          <w:rFonts w:asciiTheme="majorBidi" w:hAnsiTheme="majorBidi" w:cstheme="majorBidi"/>
          <w:color w:val="000000" w:themeColor="text1"/>
          <w:sz w:val="24"/>
          <w:szCs w:val="24"/>
        </w:rPr>
        <w:t>trans</w:t>
      </w:r>
      <w:r w:rsidR="00326199" w:rsidRPr="008A61FC">
        <w:rPr>
          <w:rFonts w:asciiTheme="majorBidi" w:hAnsiTheme="majorBidi" w:cstheme="majorBidi"/>
          <w:color w:val="000000" w:themeColor="text1"/>
          <w:sz w:val="24"/>
          <w:szCs w:val="24"/>
        </w:rPr>
        <w:t>gene</w:t>
      </w:r>
      <w:r w:rsidR="00292A96" w:rsidRPr="008A61FC">
        <w:rPr>
          <w:rFonts w:asciiTheme="majorBidi" w:hAnsiTheme="majorBidi" w:cstheme="majorBidi"/>
          <w:color w:val="000000" w:themeColor="text1"/>
          <w:sz w:val="24"/>
          <w:szCs w:val="24"/>
        </w:rPr>
        <w:t xml:space="preserve">s that confer resistance to glyphosate through an insensitive </w:t>
      </w:r>
      <w:proofErr w:type="spellStart"/>
      <w:r w:rsidR="00292A96" w:rsidRPr="008A61FC">
        <w:rPr>
          <w:rFonts w:asciiTheme="majorBidi" w:hAnsiTheme="majorBidi" w:cstheme="majorBidi"/>
          <w:color w:val="000000" w:themeColor="text1"/>
          <w:sz w:val="24"/>
          <w:szCs w:val="24"/>
        </w:rPr>
        <w:t>enolpyruvyl</w:t>
      </w:r>
      <w:proofErr w:type="spellEnd"/>
      <w:r w:rsidR="00292A96" w:rsidRPr="008A61FC">
        <w:rPr>
          <w:rFonts w:asciiTheme="majorBidi" w:hAnsiTheme="majorBidi" w:cstheme="majorBidi"/>
          <w:color w:val="000000" w:themeColor="text1"/>
          <w:sz w:val="24"/>
          <w:szCs w:val="24"/>
        </w:rPr>
        <w:t xml:space="preserve"> shikimate 3-phosphate synthase</w:t>
      </w:r>
      <w:del w:id="89" w:author="copyeditor" w:date="2020-02-21T15:57:00Z">
        <w:r w:rsidR="00292A96" w:rsidRPr="008A61FC" w:rsidDel="00E80073">
          <w:rPr>
            <w:rFonts w:asciiTheme="majorBidi" w:hAnsiTheme="majorBidi" w:cstheme="majorBidi"/>
            <w:color w:val="000000" w:themeColor="text1"/>
            <w:sz w:val="24"/>
            <w:szCs w:val="24"/>
          </w:rPr>
          <w:delText xml:space="preserve"> (CP4 EPSPS)</w:delText>
        </w:r>
      </w:del>
      <w:r w:rsidR="00292A96" w:rsidRPr="008A61FC">
        <w:rPr>
          <w:rFonts w:asciiTheme="majorBidi" w:hAnsiTheme="majorBidi" w:cstheme="majorBidi"/>
          <w:color w:val="000000" w:themeColor="text1"/>
          <w:sz w:val="24"/>
          <w:szCs w:val="24"/>
        </w:rPr>
        <w:t xml:space="preserve"> enzyme and to dicamba through metabolism by dicamba monooxygenase</w:t>
      </w:r>
      <w:r w:rsidR="00A97446" w:rsidRPr="008A61FC">
        <w:rPr>
          <w:rFonts w:asciiTheme="majorBidi" w:hAnsiTheme="majorBidi" w:cstheme="majorBidi"/>
          <w:color w:val="000000" w:themeColor="text1"/>
          <w:sz w:val="24"/>
          <w:szCs w:val="24"/>
        </w:rPr>
        <w:t xml:space="preserve"> (Byker et al. 2013).</w:t>
      </w:r>
      <w:r w:rsidR="00D421B3" w:rsidRPr="00D421B3">
        <w:rPr>
          <w:rFonts w:asciiTheme="majorBidi" w:hAnsiTheme="majorBidi" w:cstheme="majorBidi"/>
          <w:color w:val="000000" w:themeColor="text1"/>
          <w:sz w:val="24"/>
          <w:szCs w:val="24"/>
        </w:rPr>
        <w:t xml:space="preserve"> </w:t>
      </w:r>
      <w:r w:rsidR="00D421B3" w:rsidRPr="008A61FC">
        <w:rPr>
          <w:rFonts w:asciiTheme="majorBidi" w:hAnsiTheme="majorBidi" w:cstheme="majorBidi"/>
          <w:color w:val="000000" w:themeColor="text1"/>
          <w:sz w:val="24"/>
          <w:szCs w:val="24"/>
        </w:rPr>
        <w:t>Dicamba is an efficacious, cost-effective, broad-spectrum, broadleaf herbicide with minimal risks to the environment (Shaner 2014).</w:t>
      </w:r>
      <w:r w:rsidR="00D421B3">
        <w:rPr>
          <w:rFonts w:asciiTheme="majorBidi" w:hAnsiTheme="majorBidi" w:cstheme="majorBidi"/>
          <w:color w:val="000000" w:themeColor="text1"/>
          <w:sz w:val="24"/>
          <w:szCs w:val="24"/>
        </w:rPr>
        <w:t xml:space="preserve"> It</w:t>
      </w:r>
      <w:r w:rsidR="00D421B3" w:rsidRPr="008A61FC">
        <w:rPr>
          <w:rFonts w:asciiTheme="majorBidi" w:hAnsiTheme="majorBidi" w:cstheme="majorBidi"/>
          <w:color w:val="000000" w:themeColor="text1"/>
          <w:sz w:val="24"/>
          <w:szCs w:val="24"/>
        </w:rPr>
        <w:t xml:space="preserve"> </w:t>
      </w:r>
      <w:r w:rsidR="00D421B3" w:rsidRPr="008A61FC">
        <w:rPr>
          <w:rStyle w:val="normaltextrun"/>
          <w:rFonts w:asciiTheme="majorBidi" w:hAnsiTheme="majorBidi" w:cstheme="majorBidi"/>
          <w:color w:val="000000" w:themeColor="text1"/>
          <w:sz w:val="24"/>
          <w:szCs w:val="24"/>
        </w:rPr>
        <w:t>is currently label</w:t>
      </w:r>
      <w:del w:id="90" w:author="copyeditor" w:date="2020-02-21T15:57:00Z">
        <w:r w:rsidR="00D421B3" w:rsidRPr="008A61FC" w:rsidDel="00E80073">
          <w:rPr>
            <w:rStyle w:val="normaltextrun"/>
            <w:rFonts w:asciiTheme="majorBidi" w:hAnsiTheme="majorBidi" w:cstheme="majorBidi"/>
            <w:color w:val="000000" w:themeColor="text1"/>
            <w:sz w:val="24"/>
            <w:szCs w:val="24"/>
          </w:rPr>
          <w:delText>l</w:delText>
        </w:r>
      </w:del>
      <w:r w:rsidR="00D421B3" w:rsidRPr="008A61FC">
        <w:rPr>
          <w:rStyle w:val="normaltextrun"/>
          <w:rFonts w:asciiTheme="majorBidi" w:hAnsiTheme="majorBidi" w:cstheme="majorBidi"/>
          <w:color w:val="000000" w:themeColor="text1"/>
          <w:sz w:val="24"/>
          <w:szCs w:val="24"/>
        </w:rPr>
        <w:t>ed for weed management in dicamba-resistant (DR) soybean, corn, DR cotton</w:t>
      </w:r>
      <w:del w:id="91" w:author="copyeditor" w:date="2020-02-21T15:57:00Z">
        <w:r w:rsidR="00D421B3" w:rsidRPr="008A61FC" w:rsidDel="00E80073">
          <w:rPr>
            <w:rStyle w:val="normaltextrun"/>
            <w:rFonts w:asciiTheme="majorBidi" w:hAnsiTheme="majorBidi" w:cstheme="majorBidi"/>
            <w:color w:val="000000" w:themeColor="text1"/>
            <w:sz w:val="24"/>
            <w:szCs w:val="24"/>
          </w:rPr>
          <w:delText xml:space="preserve"> (</w:delText>
        </w:r>
        <w:r w:rsidR="00D421B3" w:rsidRPr="008A61FC" w:rsidDel="00E80073">
          <w:rPr>
            <w:rStyle w:val="normaltextrun"/>
            <w:rFonts w:asciiTheme="majorBidi" w:hAnsiTheme="majorBidi" w:cstheme="majorBidi"/>
            <w:i/>
            <w:color w:val="000000" w:themeColor="text1"/>
            <w:sz w:val="24"/>
            <w:szCs w:val="24"/>
          </w:rPr>
          <w:delText>Gossypium hirsutum</w:delText>
        </w:r>
        <w:r w:rsidR="00D421B3" w:rsidRPr="008A61FC" w:rsidDel="00E80073">
          <w:rPr>
            <w:rStyle w:val="normaltextrun"/>
            <w:rFonts w:asciiTheme="majorBidi" w:hAnsiTheme="majorBidi" w:cstheme="majorBidi"/>
            <w:color w:val="000000" w:themeColor="text1"/>
            <w:sz w:val="24"/>
            <w:szCs w:val="24"/>
          </w:rPr>
          <w:delText xml:space="preserve"> L.)</w:delText>
        </w:r>
      </w:del>
      <w:r w:rsidR="00D421B3" w:rsidRPr="008A61FC">
        <w:rPr>
          <w:rStyle w:val="normaltextrun"/>
          <w:rFonts w:asciiTheme="majorBidi" w:hAnsiTheme="majorBidi" w:cstheme="majorBidi"/>
          <w:color w:val="000000" w:themeColor="text1"/>
          <w:sz w:val="24"/>
          <w:szCs w:val="24"/>
        </w:rPr>
        <w:t>, small grains, and pasturelands</w:t>
      </w:r>
      <w:r w:rsidR="00D421B3" w:rsidRPr="008A61FC">
        <w:rPr>
          <w:rFonts w:asciiTheme="majorBidi" w:hAnsiTheme="majorBidi" w:cstheme="majorBidi"/>
          <w:color w:val="000000" w:themeColor="text1"/>
          <w:sz w:val="24"/>
          <w:szCs w:val="24"/>
        </w:rPr>
        <w:t xml:space="preserve">. </w:t>
      </w:r>
    </w:p>
    <w:p w14:paraId="71EC18CD" w14:textId="3A1DBBD9" w:rsidR="00356F21" w:rsidRPr="008A61FC" w:rsidRDefault="003B5E90" w:rsidP="001E110F">
      <w:pPr>
        <w:spacing w:after="0" w:line="480" w:lineRule="auto"/>
        <w:ind w:firstLine="432"/>
        <w:rPr>
          <w:rFonts w:asciiTheme="majorBidi" w:hAnsiTheme="majorBidi" w:cstheme="majorBidi"/>
          <w:color w:val="000000" w:themeColor="text1"/>
          <w:sz w:val="24"/>
          <w:szCs w:val="24"/>
        </w:rPr>
      </w:pPr>
      <w:r w:rsidRPr="008A61FC">
        <w:rPr>
          <w:rFonts w:asciiTheme="majorBidi" w:hAnsiTheme="majorBidi" w:cstheme="majorBidi"/>
          <w:color w:val="000000" w:themeColor="text1"/>
          <w:sz w:val="24"/>
          <w:szCs w:val="24"/>
        </w:rPr>
        <w:t>Research conducted</w:t>
      </w:r>
      <w:r w:rsidR="004B2F64" w:rsidRPr="008A61FC">
        <w:rPr>
          <w:rFonts w:asciiTheme="majorBidi" w:hAnsiTheme="majorBidi" w:cstheme="majorBidi"/>
          <w:color w:val="000000" w:themeColor="text1"/>
          <w:sz w:val="24"/>
          <w:szCs w:val="24"/>
        </w:rPr>
        <w:t xml:space="preserve"> in North America ha</w:t>
      </w:r>
      <w:r w:rsidRPr="008A61FC">
        <w:rPr>
          <w:rFonts w:asciiTheme="majorBidi" w:hAnsiTheme="majorBidi" w:cstheme="majorBidi"/>
          <w:color w:val="000000" w:themeColor="text1"/>
          <w:sz w:val="24"/>
          <w:szCs w:val="24"/>
        </w:rPr>
        <w:t>s</w:t>
      </w:r>
      <w:r w:rsidR="004B2F64" w:rsidRPr="008A61FC">
        <w:rPr>
          <w:rFonts w:asciiTheme="majorBidi" w:hAnsiTheme="majorBidi" w:cstheme="majorBidi"/>
          <w:color w:val="000000" w:themeColor="text1"/>
          <w:sz w:val="24"/>
          <w:szCs w:val="24"/>
        </w:rPr>
        <w:t xml:space="preserve"> shown that </w:t>
      </w:r>
      <w:r w:rsidRPr="008A61FC">
        <w:rPr>
          <w:rFonts w:asciiTheme="majorBidi" w:hAnsiTheme="majorBidi" w:cstheme="majorBidi"/>
          <w:color w:val="000000" w:themeColor="text1"/>
          <w:sz w:val="24"/>
          <w:szCs w:val="24"/>
        </w:rPr>
        <w:t xml:space="preserve">when timely </w:t>
      </w:r>
      <w:r w:rsidR="00C344E1" w:rsidRPr="008A61FC">
        <w:rPr>
          <w:rFonts w:asciiTheme="majorBidi" w:hAnsiTheme="majorBidi" w:cstheme="majorBidi"/>
          <w:color w:val="000000" w:themeColor="text1"/>
          <w:sz w:val="24"/>
          <w:szCs w:val="24"/>
        </w:rPr>
        <w:t xml:space="preserve">and </w:t>
      </w:r>
      <w:r w:rsidRPr="008A61FC">
        <w:rPr>
          <w:rFonts w:asciiTheme="majorBidi" w:hAnsiTheme="majorBidi" w:cstheme="majorBidi"/>
          <w:color w:val="000000" w:themeColor="text1"/>
          <w:sz w:val="24"/>
          <w:szCs w:val="24"/>
        </w:rPr>
        <w:t xml:space="preserve">accurately </w:t>
      </w:r>
      <w:r w:rsidR="007D2293" w:rsidRPr="008A61FC">
        <w:rPr>
          <w:rFonts w:asciiTheme="majorBidi" w:hAnsiTheme="majorBidi" w:cstheme="majorBidi"/>
          <w:color w:val="000000" w:themeColor="text1"/>
          <w:sz w:val="24"/>
          <w:szCs w:val="24"/>
        </w:rPr>
        <w:t>applied</w:t>
      </w:r>
      <w:r w:rsidRPr="008A61FC">
        <w:rPr>
          <w:rFonts w:asciiTheme="majorBidi" w:hAnsiTheme="majorBidi" w:cstheme="majorBidi"/>
          <w:color w:val="000000" w:themeColor="text1"/>
          <w:sz w:val="24"/>
          <w:szCs w:val="24"/>
        </w:rPr>
        <w:t xml:space="preserve">, </w:t>
      </w:r>
      <w:r w:rsidR="004B2F64" w:rsidRPr="008A61FC">
        <w:rPr>
          <w:rFonts w:asciiTheme="majorBidi" w:hAnsiTheme="majorBidi" w:cstheme="majorBidi"/>
          <w:color w:val="000000" w:themeColor="text1"/>
          <w:sz w:val="24"/>
          <w:szCs w:val="24"/>
        </w:rPr>
        <w:t xml:space="preserve">dicamba </w:t>
      </w:r>
      <w:r w:rsidR="00E70FB7" w:rsidRPr="008A61FC">
        <w:rPr>
          <w:rFonts w:asciiTheme="majorBidi" w:hAnsiTheme="majorBidi" w:cstheme="majorBidi"/>
          <w:color w:val="000000" w:themeColor="text1"/>
          <w:sz w:val="24"/>
          <w:szCs w:val="24"/>
        </w:rPr>
        <w:t>alone or in tank</w:t>
      </w:r>
      <w:ins w:id="92" w:author="copyeditor" w:date="2020-02-21T15:58:00Z">
        <w:r w:rsidR="00163B79">
          <w:rPr>
            <w:rFonts w:asciiTheme="majorBidi" w:hAnsiTheme="majorBidi" w:cstheme="majorBidi"/>
            <w:color w:val="000000" w:themeColor="text1"/>
            <w:sz w:val="24"/>
            <w:szCs w:val="24"/>
          </w:rPr>
          <w:t xml:space="preserve"> </w:t>
        </w:r>
      </w:ins>
      <w:del w:id="93" w:author="copyeditor" w:date="2020-02-21T15:58:00Z">
        <w:r w:rsidR="00115EA7" w:rsidRPr="008A61FC" w:rsidDel="00163B79">
          <w:rPr>
            <w:rFonts w:asciiTheme="majorBidi" w:hAnsiTheme="majorBidi" w:cstheme="majorBidi"/>
            <w:color w:val="000000" w:themeColor="text1"/>
            <w:sz w:val="24"/>
            <w:szCs w:val="24"/>
          </w:rPr>
          <w:delText>-</w:delText>
        </w:r>
      </w:del>
      <w:r w:rsidR="00115EA7" w:rsidRPr="008A61FC">
        <w:rPr>
          <w:rFonts w:asciiTheme="majorBidi" w:hAnsiTheme="majorBidi" w:cstheme="majorBidi"/>
          <w:color w:val="000000" w:themeColor="text1"/>
          <w:sz w:val="24"/>
          <w:szCs w:val="24"/>
        </w:rPr>
        <w:t>mixtures</w:t>
      </w:r>
      <w:r w:rsidR="00E70FB7" w:rsidRPr="008A61FC">
        <w:rPr>
          <w:rFonts w:asciiTheme="majorBidi" w:hAnsiTheme="majorBidi" w:cstheme="majorBidi"/>
          <w:color w:val="000000" w:themeColor="text1"/>
          <w:sz w:val="24"/>
          <w:szCs w:val="24"/>
        </w:rPr>
        <w:t xml:space="preserve"> with other herbicides </w:t>
      </w:r>
      <w:r w:rsidR="004B2F64" w:rsidRPr="008A61FC">
        <w:rPr>
          <w:rFonts w:asciiTheme="majorBidi" w:hAnsiTheme="majorBidi" w:cstheme="majorBidi"/>
          <w:color w:val="000000" w:themeColor="text1"/>
          <w:sz w:val="24"/>
          <w:szCs w:val="24"/>
        </w:rPr>
        <w:t xml:space="preserve">can control key glyphosate-resistant </w:t>
      </w:r>
      <w:r w:rsidR="00DC4E30" w:rsidRPr="008A61FC">
        <w:rPr>
          <w:rFonts w:asciiTheme="majorBidi" w:hAnsiTheme="majorBidi" w:cstheme="majorBidi"/>
          <w:color w:val="000000" w:themeColor="text1"/>
          <w:sz w:val="24"/>
          <w:szCs w:val="24"/>
        </w:rPr>
        <w:t xml:space="preserve">(GR) </w:t>
      </w:r>
      <w:r w:rsidR="0029189C" w:rsidRPr="008A61FC">
        <w:rPr>
          <w:rFonts w:asciiTheme="majorBidi" w:hAnsiTheme="majorBidi" w:cstheme="majorBidi"/>
          <w:color w:val="000000" w:themeColor="text1"/>
          <w:sz w:val="24"/>
          <w:szCs w:val="24"/>
        </w:rPr>
        <w:t xml:space="preserve">broadleaf </w:t>
      </w:r>
      <w:r w:rsidR="004B2F64" w:rsidRPr="008A61FC">
        <w:rPr>
          <w:rFonts w:asciiTheme="majorBidi" w:hAnsiTheme="majorBidi" w:cstheme="majorBidi"/>
          <w:color w:val="000000" w:themeColor="text1"/>
          <w:sz w:val="24"/>
          <w:szCs w:val="24"/>
        </w:rPr>
        <w:t xml:space="preserve">weeds such as </w:t>
      </w:r>
      <w:r w:rsidR="000770DE" w:rsidRPr="008A61FC">
        <w:rPr>
          <w:rFonts w:asciiTheme="majorBidi" w:hAnsiTheme="majorBidi" w:cstheme="majorBidi"/>
          <w:color w:val="000000" w:themeColor="text1"/>
          <w:sz w:val="24"/>
          <w:szCs w:val="24"/>
        </w:rPr>
        <w:t>P</w:t>
      </w:r>
      <w:r w:rsidR="00066AAC" w:rsidRPr="008A61FC">
        <w:rPr>
          <w:rFonts w:asciiTheme="majorBidi" w:hAnsiTheme="majorBidi" w:cstheme="majorBidi"/>
          <w:color w:val="000000" w:themeColor="text1"/>
          <w:sz w:val="24"/>
          <w:szCs w:val="24"/>
        </w:rPr>
        <w:t>almer amaranth</w:t>
      </w:r>
      <w:r w:rsidR="00BC3B7B" w:rsidRPr="008A61FC">
        <w:rPr>
          <w:rFonts w:asciiTheme="majorBidi" w:hAnsiTheme="majorBidi" w:cstheme="majorBidi"/>
          <w:color w:val="000000" w:themeColor="text1"/>
          <w:sz w:val="24"/>
          <w:szCs w:val="24"/>
        </w:rPr>
        <w:t xml:space="preserve"> </w:t>
      </w:r>
      <w:ins w:id="94" w:author="copyeditor" w:date="2020-02-21T15:58:00Z">
        <w:r w:rsidR="00163B79">
          <w:rPr>
            <w:rFonts w:asciiTheme="majorBidi" w:hAnsiTheme="majorBidi" w:cstheme="majorBidi"/>
            <w:color w:val="000000" w:themeColor="text1"/>
            <w:sz w:val="24"/>
            <w:szCs w:val="24"/>
          </w:rPr>
          <w:t>[</w:t>
        </w:r>
      </w:ins>
      <w:del w:id="95" w:author="copyeditor" w:date="2020-02-21T15:58:00Z">
        <w:r w:rsidR="00BC3B7B" w:rsidRPr="008A61FC" w:rsidDel="00163B79">
          <w:rPr>
            <w:rFonts w:asciiTheme="majorBidi" w:hAnsiTheme="majorBidi" w:cstheme="majorBidi"/>
            <w:color w:val="000000" w:themeColor="text1"/>
            <w:sz w:val="24"/>
            <w:szCs w:val="24"/>
          </w:rPr>
          <w:delText>(</w:delText>
        </w:r>
      </w:del>
      <w:r w:rsidR="00BC3B7B" w:rsidRPr="008A61FC">
        <w:rPr>
          <w:rFonts w:asciiTheme="majorBidi" w:hAnsiTheme="majorBidi" w:cstheme="majorBidi"/>
          <w:i/>
          <w:iCs/>
          <w:color w:val="000000" w:themeColor="text1"/>
          <w:sz w:val="24"/>
          <w:szCs w:val="24"/>
        </w:rPr>
        <w:t>Amaranthus palmeri</w:t>
      </w:r>
      <w:r w:rsidR="00BC3B7B" w:rsidRPr="008A61FC">
        <w:rPr>
          <w:rFonts w:asciiTheme="majorBidi" w:hAnsiTheme="majorBidi" w:cstheme="majorBidi"/>
          <w:color w:val="000000" w:themeColor="text1"/>
          <w:sz w:val="24"/>
          <w:szCs w:val="24"/>
        </w:rPr>
        <w:t xml:space="preserve"> </w:t>
      </w:r>
      <w:r w:rsidR="000770DE" w:rsidRPr="008A61FC">
        <w:rPr>
          <w:rFonts w:asciiTheme="majorBidi" w:hAnsiTheme="majorBidi" w:cstheme="majorBidi"/>
          <w:color w:val="000000" w:themeColor="text1"/>
          <w:sz w:val="24"/>
          <w:szCs w:val="24"/>
        </w:rPr>
        <w:t>(</w:t>
      </w:r>
      <w:r w:rsidR="00BC3B7B" w:rsidRPr="008A61FC">
        <w:rPr>
          <w:rFonts w:asciiTheme="majorBidi" w:hAnsiTheme="majorBidi" w:cstheme="majorBidi"/>
          <w:color w:val="000000" w:themeColor="text1"/>
          <w:sz w:val="24"/>
          <w:szCs w:val="24"/>
        </w:rPr>
        <w:t>L.)</w:t>
      </w:r>
      <w:r w:rsidR="000770DE" w:rsidRPr="008A61FC">
        <w:rPr>
          <w:rFonts w:asciiTheme="majorBidi" w:hAnsiTheme="majorBidi" w:cstheme="majorBidi"/>
          <w:color w:val="000000" w:themeColor="text1"/>
          <w:sz w:val="24"/>
          <w:szCs w:val="24"/>
        </w:rPr>
        <w:t xml:space="preserve"> Wats</w:t>
      </w:r>
      <w:ins w:id="96" w:author="copyeditor" w:date="2020-02-21T15:58:00Z">
        <w:r w:rsidR="00163B79">
          <w:rPr>
            <w:rFonts w:asciiTheme="majorBidi" w:hAnsiTheme="majorBidi" w:cstheme="majorBidi"/>
            <w:color w:val="000000" w:themeColor="text1"/>
            <w:sz w:val="24"/>
            <w:szCs w:val="24"/>
          </w:rPr>
          <w:t>on</w:t>
        </w:r>
      </w:ins>
      <w:del w:id="97" w:author="copyeditor" w:date="2020-02-21T15:58:00Z">
        <w:r w:rsidR="000770DE" w:rsidRPr="008A61FC" w:rsidDel="00163B79">
          <w:rPr>
            <w:rFonts w:asciiTheme="majorBidi" w:hAnsiTheme="majorBidi" w:cstheme="majorBidi"/>
            <w:color w:val="000000" w:themeColor="text1"/>
            <w:sz w:val="24"/>
            <w:szCs w:val="24"/>
          </w:rPr>
          <w:delText>.)</w:delText>
        </w:r>
      </w:del>
      <w:ins w:id="98" w:author="copyeditor" w:date="2020-02-21T15:58:00Z">
        <w:r w:rsidR="00163B79">
          <w:rPr>
            <w:rFonts w:asciiTheme="majorBidi" w:hAnsiTheme="majorBidi" w:cstheme="majorBidi"/>
            <w:color w:val="000000" w:themeColor="text1"/>
            <w:sz w:val="24"/>
            <w:szCs w:val="24"/>
          </w:rPr>
          <w:t>]</w:t>
        </w:r>
      </w:ins>
      <w:r w:rsidR="00066AAC" w:rsidRPr="008A61FC">
        <w:rPr>
          <w:rFonts w:asciiTheme="majorBidi" w:hAnsiTheme="majorBidi" w:cstheme="majorBidi"/>
          <w:color w:val="000000" w:themeColor="text1"/>
          <w:sz w:val="24"/>
          <w:szCs w:val="24"/>
        </w:rPr>
        <w:t>, waterhemp</w:t>
      </w:r>
      <w:r w:rsidR="0092630C" w:rsidRPr="008A61FC">
        <w:rPr>
          <w:rFonts w:asciiTheme="majorBidi" w:hAnsiTheme="majorBidi" w:cstheme="majorBidi"/>
          <w:color w:val="000000" w:themeColor="text1"/>
          <w:sz w:val="24"/>
          <w:szCs w:val="24"/>
        </w:rPr>
        <w:t xml:space="preserve"> </w:t>
      </w:r>
      <w:ins w:id="99" w:author="copyeditor" w:date="2020-02-21T15:59:00Z">
        <w:r w:rsidR="00163B79">
          <w:rPr>
            <w:rFonts w:asciiTheme="majorBidi" w:hAnsiTheme="majorBidi" w:cstheme="majorBidi"/>
            <w:color w:val="000000" w:themeColor="text1"/>
            <w:sz w:val="24"/>
            <w:szCs w:val="24"/>
          </w:rPr>
          <w:t>[</w:t>
        </w:r>
      </w:ins>
      <w:del w:id="100" w:author="copyeditor" w:date="2020-02-21T15:59:00Z">
        <w:r w:rsidR="0092630C" w:rsidRPr="008A61FC" w:rsidDel="00163B79">
          <w:rPr>
            <w:rFonts w:asciiTheme="majorBidi" w:hAnsiTheme="majorBidi" w:cstheme="majorBidi"/>
            <w:color w:val="000000" w:themeColor="text1"/>
            <w:sz w:val="24"/>
            <w:szCs w:val="24"/>
          </w:rPr>
          <w:delText>(</w:delText>
        </w:r>
      </w:del>
      <w:r w:rsidR="0092630C" w:rsidRPr="008A61FC">
        <w:rPr>
          <w:rFonts w:asciiTheme="majorBidi" w:hAnsiTheme="majorBidi" w:cstheme="majorBidi"/>
          <w:i/>
          <w:iCs/>
          <w:color w:val="000000" w:themeColor="text1"/>
          <w:sz w:val="24"/>
          <w:szCs w:val="24"/>
        </w:rPr>
        <w:t>A</w:t>
      </w:r>
      <w:ins w:id="101" w:author="copyeditor" w:date="2020-02-21T15:58:00Z">
        <w:r w:rsidR="00163B79">
          <w:rPr>
            <w:rFonts w:asciiTheme="majorBidi" w:hAnsiTheme="majorBidi" w:cstheme="majorBidi"/>
            <w:i/>
            <w:iCs/>
            <w:color w:val="000000" w:themeColor="text1"/>
            <w:sz w:val="24"/>
            <w:szCs w:val="24"/>
          </w:rPr>
          <w:t>.</w:t>
        </w:r>
      </w:ins>
      <w:del w:id="102" w:author="copyeditor" w:date="2020-02-21T15:58:00Z">
        <w:r w:rsidR="0092630C" w:rsidRPr="008A61FC" w:rsidDel="00163B79">
          <w:rPr>
            <w:rFonts w:asciiTheme="majorBidi" w:hAnsiTheme="majorBidi" w:cstheme="majorBidi"/>
            <w:i/>
            <w:iCs/>
            <w:color w:val="000000" w:themeColor="text1"/>
            <w:sz w:val="24"/>
            <w:szCs w:val="24"/>
          </w:rPr>
          <w:delText>maranthus</w:delText>
        </w:r>
      </w:del>
      <w:r w:rsidR="0092630C" w:rsidRPr="008A61FC">
        <w:rPr>
          <w:rFonts w:asciiTheme="majorBidi" w:hAnsiTheme="majorBidi" w:cstheme="majorBidi"/>
          <w:i/>
          <w:iCs/>
          <w:color w:val="000000" w:themeColor="text1"/>
          <w:sz w:val="24"/>
          <w:szCs w:val="24"/>
        </w:rPr>
        <w:t xml:space="preserve"> </w:t>
      </w:r>
      <w:r w:rsidR="00656CC1" w:rsidRPr="008A61FC">
        <w:rPr>
          <w:rFonts w:asciiTheme="majorBidi" w:hAnsiTheme="majorBidi" w:cstheme="majorBidi"/>
          <w:i/>
          <w:iCs/>
          <w:color w:val="000000" w:themeColor="text1"/>
          <w:sz w:val="24"/>
          <w:szCs w:val="24"/>
        </w:rPr>
        <w:t>tuberculatus</w:t>
      </w:r>
      <w:r w:rsidR="00E30A37" w:rsidRPr="008A61FC">
        <w:rPr>
          <w:rFonts w:asciiTheme="majorBidi" w:hAnsiTheme="majorBidi" w:cstheme="majorBidi"/>
          <w:i/>
          <w:iCs/>
          <w:color w:val="000000" w:themeColor="text1"/>
          <w:sz w:val="24"/>
          <w:szCs w:val="24"/>
        </w:rPr>
        <w:t xml:space="preserve"> </w:t>
      </w:r>
      <w:ins w:id="103" w:author="copyeditor" w:date="2020-02-21T15:59:00Z">
        <w:r w:rsidR="00163B79">
          <w:rPr>
            <w:rFonts w:asciiTheme="majorBidi" w:hAnsiTheme="majorBidi" w:cstheme="majorBidi"/>
            <w:iCs/>
            <w:color w:val="000000" w:themeColor="text1"/>
            <w:sz w:val="24"/>
            <w:szCs w:val="24"/>
          </w:rPr>
          <w:t>(</w:t>
        </w:r>
        <w:proofErr w:type="spellStart"/>
        <w:r w:rsidR="00163B79">
          <w:rPr>
            <w:rFonts w:asciiTheme="majorBidi" w:hAnsiTheme="majorBidi" w:cstheme="majorBidi"/>
            <w:iCs/>
            <w:color w:val="000000" w:themeColor="text1"/>
            <w:sz w:val="24"/>
            <w:szCs w:val="24"/>
          </w:rPr>
          <w:t>Moq</w:t>
        </w:r>
        <w:proofErr w:type="spellEnd"/>
        <w:r w:rsidR="00163B79">
          <w:rPr>
            <w:rFonts w:asciiTheme="majorBidi" w:hAnsiTheme="majorBidi" w:cstheme="majorBidi"/>
            <w:iCs/>
            <w:color w:val="000000" w:themeColor="text1"/>
            <w:sz w:val="24"/>
            <w:szCs w:val="24"/>
          </w:rPr>
          <w:t>.) Sauer</w:t>
        </w:r>
      </w:ins>
      <w:del w:id="104" w:author="copyeditor" w:date="2020-02-21T15:59:00Z">
        <w:r w:rsidR="00E30A37" w:rsidRPr="008A61FC" w:rsidDel="00163B79">
          <w:rPr>
            <w:rFonts w:asciiTheme="majorBidi" w:hAnsiTheme="majorBidi" w:cstheme="majorBidi"/>
            <w:color w:val="000000" w:themeColor="text1"/>
            <w:sz w:val="24"/>
            <w:szCs w:val="24"/>
          </w:rPr>
          <w:delText>L.</w:delText>
        </w:r>
      </w:del>
      <w:ins w:id="105" w:author="copyeditor" w:date="2020-02-21T15:59:00Z">
        <w:r w:rsidR="00163B79">
          <w:rPr>
            <w:rFonts w:asciiTheme="majorBidi" w:hAnsiTheme="majorBidi" w:cstheme="majorBidi"/>
            <w:color w:val="000000" w:themeColor="text1"/>
            <w:sz w:val="24"/>
            <w:szCs w:val="24"/>
          </w:rPr>
          <w:t>]</w:t>
        </w:r>
      </w:ins>
      <w:del w:id="106" w:author="copyeditor" w:date="2020-02-21T15:59:00Z">
        <w:r w:rsidR="0092630C" w:rsidRPr="008A61FC" w:rsidDel="00163B79">
          <w:rPr>
            <w:rFonts w:asciiTheme="majorBidi" w:hAnsiTheme="majorBidi" w:cstheme="majorBidi"/>
            <w:color w:val="000000" w:themeColor="text1"/>
            <w:sz w:val="24"/>
            <w:szCs w:val="24"/>
          </w:rPr>
          <w:delText>)</w:delText>
        </w:r>
      </w:del>
      <w:r w:rsidR="0092630C" w:rsidRPr="008A61FC">
        <w:rPr>
          <w:rFonts w:asciiTheme="majorBidi" w:hAnsiTheme="majorBidi" w:cstheme="majorBidi"/>
          <w:color w:val="000000" w:themeColor="text1"/>
          <w:sz w:val="24"/>
          <w:szCs w:val="24"/>
        </w:rPr>
        <w:t xml:space="preserve">, </w:t>
      </w:r>
      <w:r w:rsidR="00066AAC" w:rsidRPr="008A61FC">
        <w:rPr>
          <w:rFonts w:asciiTheme="majorBidi" w:hAnsiTheme="majorBidi" w:cstheme="majorBidi"/>
          <w:color w:val="000000" w:themeColor="text1"/>
          <w:sz w:val="24"/>
          <w:szCs w:val="24"/>
        </w:rPr>
        <w:t>common ragweed</w:t>
      </w:r>
      <w:r w:rsidR="00BC3B7B" w:rsidRPr="008A61FC">
        <w:rPr>
          <w:rFonts w:asciiTheme="majorBidi" w:hAnsiTheme="majorBidi" w:cstheme="majorBidi"/>
          <w:color w:val="000000" w:themeColor="text1"/>
          <w:sz w:val="24"/>
          <w:szCs w:val="24"/>
        </w:rPr>
        <w:t xml:space="preserve"> (</w:t>
      </w:r>
      <w:r w:rsidR="00BC3B7B" w:rsidRPr="008A61FC">
        <w:rPr>
          <w:rFonts w:asciiTheme="majorBidi" w:hAnsiTheme="majorBidi" w:cstheme="majorBidi"/>
          <w:i/>
          <w:iCs/>
          <w:color w:val="000000" w:themeColor="text1"/>
          <w:sz w:val="24"/>
          <w:szCs w:val="24"/>
        </w:rPr>
        <w:t>Ambrosia artemisiifolia</w:t>
      </w:r>
      <w:r w:rsidR="00BC3B7B" w:rsidRPr="008A61FC">
        <w:rPr>
          <w:rFonts w:asciiTheme="majorBidi" w:hAnsiTheme="majorBidi" w:cstheme="majorBidi"/>
          <w:color w:val="000000" w:themeColor="text1"/>
          <w:sz w:val="24"/>
          <w:szCs w:val="24"/>
        </w:rPr>
        <w:t xml:space="preserve"> L.), </w:t>
      </w:r>
      <w:r w:rsidR="004B2F64" w:rsidRPr="008A61FC">
        <w:rPr>
          <w:rFonts w:asciiTheme="majorBidi" w:hAnsiTheme="majorBidi" w:cstheme="majorBidi"/>
          <w:color w:val="000000" w:themeColor="text1"/>
          <w:sz w:val="24"/>
          <w:szCs w:val="24"/>
        </w:rPr>
        <w:t>giant ragweed (</w:t>
      </w:r>
      <w:r w:rsidR="004B2F64" w:rsidRPr="008A61FC">
        <w:rPr>
          <w:rFonts w:asciiTheme="majorBidi" w:hAnsiTheme="majorBidi" w:cstheme="majorBidi"/>
          <w:i/>
          <w:iCs/>
          <w:color w:val="000000" w:themeColor="text1"/>
          <w:sz w:val="24"/>
          <w:szCs w:val="24"/>
        </w:rPr>
        <w:t>A</w:t>
      </w:r>
      <w:ins w:id="107" w:author="copyeditor" w:date="2020-02-21T16:00:00Z">
        <w:r w:rsidR="00163B79">
          <w:rPr>
            <w:rFonts w:asciiTheme="majorBidi" w:hAnsiTheme="majorBidi" w:cstheme="majorBidi"/>
            <w:i/>
            <w:iCs/>
            <w:color w:val="000000" w:themeColor="text1"/>
            <w:sz w:val="24"/>
            <w:szCs w:val="24"/>
          </w:rPr>
          <w:t>.</w:t>
        </w:r>
      </w:ins>
      <w:del w:id="108" w:author="copyeditor" w:date="2020-02-21T16:00:00Z">
        <w:r w:rsidR="004B2F64" w:rsidRPr="008A61FC" w:rsidDel="00163B79">
          <w:rPr>
            <w:rFonts w:asciiTheme="majorBidi" w:hAnsiTheme="majorBidi" w:cstheme="majorBidi"/>
            <w:i/>
            <w:iCs/>
            <w:color w:val="000000" w:themeColor="text1"/>
            <w:sz w:val="24"/>
            <w:szCs w:val="24"/>
          </w:rPr>
          <w:delText>mbrosia</w:delText>
        </w:r>
      </w:del>
      <w:r w:rsidR="004B2F64" w:rsidRPr="008A61FC">
        <w:rPr>
          <w:rFonts w:asciiTheme="majorBidi" w:hAnsiTheme="majorBidi" w:cstheme="majorBidi"/>
          <w:i/>
          <w:iCs/>
          <w:color w:val="000000" w:themeColor="text1"/>
          <w:sz w:val="24"/>
          <w:szCs w:val="24"/>
        </w:rPr>
        <w:t xml:space="preserve"> trifida</w:t>
      </w:r>
      <w:r w:rsidR="004B2F64" w:rsidRPr="008A61FC">
        <w:rPr>
          <w:rFonts w:asciiTheme="majorBidi" w:hAnsiTheme="majorBidi" w:cstheme="majorBidi"/>
          <w:color w:val="000000" w:themeColor="text1"/>
          <w:sz w:val="24"/>
          <w:szCs w:val="24"/>
        </w:rPr>
        <w:t xml:space="preserve"> L.), and </w:t>
      </w:r>
      <w:r w:rsidR="003E6023" w:rsidRPr="008A61FC">
        <w:rPr>
          <w:rFonts w:asciiTheme="majorBidi" w:hAnsiTheme="majorBidi" w:cstheme="majorBidi"/>
          <w:color w:val="000000" w:themeColor="text1"/>
          <w:sz w:val="24"/>
          <w:szCs w:val="24"/>
        </w:rPr>
        <w:t>horseweed</w:t>
      </w:r>
      <w:r w:rsidR="004B2F64" w:rsidRPr="008A61FC">
        <w:rPr>
          <w:rFonts w:asciiTheme="majorBidi" w:hAnsiTheme="majorBidi" w:cstheme="majorBidi"/>
          <w:color w:val="000000" w:themeColor="text1"/>
          <w:sz w:val="24"/>
          <w:szCs w:val="24"/>
        </w:rPr>
        <w:t xml:space="preserve"> </w:t>
      </w:r>
      <w:ins w:id="109" w:author="copyeditor" w:date="2020-02-21T16:00:00Z">
        <w:r w:rsidR="003722AB">
          <w:rPr>
            <w:rFonts w:asciiTheme="majorBidi" w:hAnsiTheme="majorBidi" w:cstheme="majorBidi"/>
            <w:color w:val="000000" w:themeColor="text1"/>
            <w:sz w:val="24"/>
            <w:szCs w:val="24"/>
          </w:rPr>
          <w:t>[</w:t>
        </w:r>
      </w:ins>
      <w:del w:id="110" w:author="copyeditor" w:date="2020-02-21T16:00:00Z">
        <w:r w:rsidR="004B2F64" w:rsidRPr="008A61FC" w:rsidDel="003722AB">
          <w:rPr>
            <w:rFonts w:asciiTheme="majorBidi" w:hAnsiTheme="majorBidi" w:cstheme="majorBidi"/>
            <w:color w:val="000000" w:themeColor="text1"/>
            <w:sz w:val="24"/>
            <w:szCs w:val="24"/>
          </w:rPr>
          <w:delText>(</w:delText>
        </w:r>
      </w:del>
      <w:r w:rsidR="004B2F64" w:rsidRPr="008A61FC">
        <w:rPr>
          <w:rFonts w:asciiTheme="majorBidi" w:hAnsiTheme="majorBidi" w:cstheme="majorBidi"/>
          <w:i/>
          <w:iCs/>
          <w:color w:val="000000" w:themeColor="text1"/>
          <w:sz w:val="24"/>
          <w:szCs w:val="24"/>
        </w:rPr>
        <w:t>Conyza canadensis</w:t>
      </w:r>
      <w:r w:rsidR="004B2F64" w:rsidRPr="008A61FC">
        <w:rPr>
          <w:rFonts w:asciiTheme="majorBidi" w:hAnsiTheme="majorBidi" w:cstheme="majorBidi"/>
          <w:color w:val="000000" w:themeColor="text1"/>
          <w:sz w:val="24"/>
          <w:szCs w:val="24"/>
        </w:rPr>
        <w:t xml:space="preserve"> (L.) Cronq</w:t>
      </w:r>
      <w:ins w:id="111" w:author="copyeditor" w:date="2020-02-21T16:00:00Z">
        <w:r w:rsidR="003722AB">
          <w:rPr>
            <w:rFonts w:asciiTheme="majorBidi" w:hAnsiTheme="majorBidi" w:cstheme="majorBidi"/>
            <w:color w:val="000000" w:themeColor="text1"/>
            <w:sz w:val="24"/>
            <w:szCs w:val="24"/>
          </w:rPr>
          <w:t>uist]</w:t>
        </w:r>
      </w:ins>
      <w:del w:id="112" w:author="copyeditor" w:date="2020-02-21T16:00:00Z">
        <w:r w:rsidR="004B2F64" w:rsidRPr="008A61FC" w:rsidDel="003722AB">
          <w:rPr>
            <w:rFonts w:asciiTheme="majorBidi" w:hAnsiTheme="majorBidi" w:cstheme="majorBidi"/>
            <w:color w:val="000000" w:themeColor="text1"/>
            <w:sz w:val="24"/>
            <w:szCs w:val="24"/>
          </w:rPr>
          <w:delText>.)</w:delText>
        </w:r>
      </w:del>
      <w:r w:rsidR="004B2F64" w:rsidRPr="008A61FC">
        <w:rPr>
          <w:rFonts w:asciiTheme="majorBidi" w:hAnsiTheme="majorBidi" w:cstheme="majorBidi"/>
          <w:color w:val="000000" w:themeColor="text1"/>
          <w:sz w:val="24"/>
          <w:szCs w:val="24"/>
        </w:rPr>
        <w:t xml:space="preserve"> (Byker et al. 2013; </w:t>
      </w:r>
      <w:r w:rsidR="00CB0CFC" w:rsidRPr="008A61FC">
        <w:rPr>
          <w:rFonts w:asciiTheme="majorBidi" w:hAnsiTheme="majorBidi" w:cstheme="majorBidi"/>
          <w:color w:val="000000" w:themeColor="text1"/>
          <w:sz w:val="24"/>
          <w:szCs w:val="24"/>
        </w:rPr>
        <w:t xml:space="preserve">Johnson et al. </w:t>
      </w:r>
      <w:r w:rsidR="002B62DB" w:rsidRPr="008A61FC">
        <w:rPr>
          <w:rFonts w:asciiTheme="majorBidi" w:hAnsiTheme="majorBidi" w:cstheme="majorBidi"/>
          <w:color w:val="000000" w:themeColor="text1"/>
          <w:sz w:val="24"/>
          <w:szCs w:val="24"/>
        </w:rPr>
        <w:t>2010</w:t>
      </w:r>
      <w:r w:rsidR="00CB0CFC" w:rsidRPr="008A61FC">
        <w:rPr>
          <w:rFonts w:asciiTheme="majorBidi" w:hAnsiTheme="majorBidi" w:cstheme="majorBidi"/>
          <w:color w:val="000000" w:themeColor="text1"/>
          <w:sz w:val="24"/>
          <w:szCs w:val="24"/>
        </w:rPr>
        <w:t xml:space="preserve">; </w:t>
      </w:r>
      <w:proofErr w:type="spellStart"/>
      <w:r w:rsidR="00CB0CFC" w:rsidRPr="008A61FC">
        <w:rPr>
          <w:rFonts w:asciiTheme="majorBidi" w:hAnsiTheme="majorBidi" w:cstheme="majorBidi"/>
          <w:color w:val="000000" w:themeColor="text1"/>
          <w:sz w:val="24"/>
          <w:szCs w:val="24"/>
        </w:rPr>
        <w:t>Spaunhorst</w:t>
      </w:r>
      <w:proofErr w:type="spellEnd"/>
      <w:r w:rsidR="00CB0CFC" w:rsidRPr="008A61FC">
        <w:rPr>
          <w:rFonts w:asciiTheme="majorBidi" w:hAnsiTheme="majorBidi" w:cstheme="majorBidi"/>
          <w:color w:val="000000" w:themeColor="text1"/>
          <w:sz w:val="24"/>
          <w:szCs w:val="24"/>
        </w:rPr>
        <w:t xml:space="preserve"> and Bradley 2013; </w:t>
      </w:r>
      <w:proofErr w:type="spellStart"/>
      <w:r w:rsidR="00CB0CFC" w:rsidRPr="008A61FC">
        <w:rPr>
          <w:rFonts w:asciiTheme="majorBidi" w:hAnsiTheme="majorBidi" w:cstheme="majorBidi"/>
          <w:color w:val="000000" w:themeColor="text1"/>
          <w:sz w:val="24"/>
          <w:szCs w:val="24"/>
        </w:rPr>
        <w:t>Spaunhorst</w:t>
      </w:r>
      <w:proofErr w:type="spellEnd"/>
      <w:r w:rsidR="00CB0CFC" w:rsidRPr="008A61FC">
        <w:rPr>
          <w:rFonts w:asciiTheme="majorBidi" w:hAnsiTheme="majorBidi" w:cstheme="majorBidi"/>
          <w:color w:val="000000" w:themeColor="text1"/>
          <w:sz w:val="24"/>
          <w:szCs w:val="24"/>
        </w:rPr>
        <w:t xml:space="preserve"> et al. 2014; </w:t>
      </w:r>
      <w:proofErr w:type="spellStart"/>
      <w:r w:rsidR="004B2F64" w:rsidRPr="008A61FC">
        <w:rPr>
          <w:rFonts w:asciiTheme="majorBidi" w:hAnsiTheme="majorBidi" w:cstheme="majorBidi"/>
          <w:color w:val="000000" w:themeColor="text1"/>
          <w:sz w:val="24"/>
          <w:szCs w:val="24"/>
        </w:rPr>
        <w:t>Vink</w:t>
      </w:r>
      <w:proofErr w:type="spellEnd"/>
      <w:r w:rsidR="004B2F64" w:rsidRPr="008A61FC">
        <w:rPr>
          <w:rFonts w:asciiTheme="majorBidi" w:hAnsiTheme="majorBidi" w:cstheme="majorBidi"/>
          <w:color w:val="000000" w:themeColor="text1"/>
          <w:sz w:val="24"/>
          <w:szCs w:val="24"/>
        </w:rPr>
        <w:t xml:space="preserve"> et al. 2012).</w:t>
      </w:r>
      <w:r w:rsidR="003F1FA9" w:rsidRPr="008A61FC">
        <w:rPr>
          <w:rFonts w:asciiTheme="majorBidi" w:hAnsiTheme="majorBidi" w:cstheme="majorBidi"/>
          <w:color w:val="000000" w:themeColor="text1"/>
          <w:sz w:val="24"/>
          <w:szCs w:val="24"/>
        </w:rPr>
        <w:t xml:space="preserve"> </w:t>
      </w:r>
      <w:r w:rsidR="00BC1C77" w:rsidRPr="008A61FC">
        <w:rPr>
          <w:rFonts w:asciiTheme="majorBidi" w:hAnsiTheme="majorBidi" w:cstheme="majorBidi"/>
          <w:color w:val="000000" w:themeColor="text1"/>
          <w:sz w:val="24"/>
          <w:szCs w:val="24"/>
        </w:rPr>
        <w:t xml:space="preserve">For example, </w:t>
      </w:r>
      <w:r w:rsidR="00BC1C77" w:rsidRPr="008A61FC">
        <w:rPr>
          <w:rFonts w:asciiTheme="majorBidi" w:hAnsiTheme="majorBidi" w:cstheme="majorBidi"/>
          <w:color w:val="000000" w:themeColor="text1"/>
          <w:sz w:val="24"/>
          <w:szCs w:val="24"/>
        </w:rPr>
        <w:lastRenderedPageBreak/>
        <w:t>a</w:t>
      </w:r>
      <w:r w:rsidR="003F1FA9" w:rsidRPr="008A61FC">
        <w:rPr>
          <w:rFonts w:asciiTheme="majorBidi" w:hAnsiTheme="majorBidi" w:cstheme="majorBidi"/>
          <w:color w:val="000000" w:themeColor="text1"/>
          <w:sz w:val="24"/>
          <w:szCs w:val="24"/>
        </w:rPr>
        <w:t>ccording to</w:t>
      </w:r>
      <w:r w:rsidR="007C732F" w:rsidRPr="008A61FC">
        <w:rPr>
          <w:rFonts w:asciiTheme="majorBidi" w:hAnsiTheme="majorBidi" w:cstheme="majorBidi"/>
          <w:color w:val="000000" w:themeColor="text1"/>
          <w:sz w:val="24"/>
          <w:szCs w:val="24"/>
        </w:rPr>
        <w:t xml:space="preserve"> </w:t>
      </w:r>
      <w:r w:rsidR="003F1FA9" w:rsidRPr="008A61FC">
        <w:rPr>
          <w:rFonts w:asciiTheme="majorBidi" w:hAnsiTheme="majorBidi" w:cstheme="majorBidi"/>
          <w:color w:val="000000" w:themeColor="text1"/>
          <w:sz w:val="24"/>
          <w:szCs w:val="24"/>
        </w:rPr>
        <w:t>Nebraska</w:t>
      </w:r>
      <w:r w:rsidR="00BC1C77" w:rsidRPr="008A61FC">
        <w:rPr>
          <w:rFonts w:asciiTheme="majorBidi" w:hAnsiTheme="majorBidi" w:cstheme="majorBidi"/>
          <w:color w:val="000000" w:themeColor="text1"/>
          <w:sz w:val="24"/>
          <w:szCs w:val="24"/>
        </w:rPr>
        <w:t xml:space="preserve"> (93%)</w:t>
      </w:r>
      <w:r w:rsidR="003F1FA9" w:rsidRPr="008A61FC">
        <w:rPr>
          <w:rFonts w:asciiTheme="majorBidi" w:hAnsiTheme="majorBidi" w:cstheme="majorBidi"/>
          <w:color w:val="000000" w:themeColor="text1"/>
          <w:sz w:val="24"/>
          <w:szCs w:val="24"/>
        </w:rPr>
        <w:t xml:space="preserve"> and Wisconsin</w:t>
      </w:r>
      <w:r w:rsidR="00BC1C77" w:rsidRPr="008A61FC">
        <w:rPr>
          <w:rFonts w:asciiTheme="majorBidi" w:hAnsiTheme="majorBidi" w:cstheme="majorBidi"/>
          <w:color w:val="000000" w:themeColor="text1"/>
          <w:sz w:val="24"/>
          <w:szCs w:val="24"/>
        </w:rPr>
        <w:t xml:space="preserve"> (66%)</w:t>
      </w:r>
      <w:r w:rsidR="003F1FA9" w:rsidRPr="008A61FC">
        <w:rPr>
          <w:rFonts w:asciiTheme="majorBidi" w:hAnsiTheme="majorBidi" w:cstheme="majorBidi"/>
          <w:color w:val="000000" w:themeColor="text1"/>
          <w:sz w:val="24"/>
          <w:szCs w:val="24"/>
        </w:rPr>
        <w:t xml:space="preserve"> growers, weed management significant</w:t>
      </w:r>
      <w:r w:rsidR="00BC1C77" w:rsidRPr="008A61FC">
        <w:rPr>
          <w:rFonts w:asciiTheme="majorBidi" w:hAnsiTheme="majorBidi" w:cstheme="majorBidi"/>
          <w:color w:val="000000" w:themeColor="text1"/>
          <w:sz w:val="24"/>
          <w:szCs w:val="24"/>
        </w:rPr>
        <w:t>ly improved with adoption of dicamba products in soybean (Werle et al. 201</w:t>
      </w:r>
      <w:r w:rsidR="005D5BF4" w:rsidRPr="008A61FC">
        <w:rPr>
          <w:rFonts w:asciiTheme="majorBidi" w:hAnsiTheme="majorBidi" w:cstheme="majorBidi"/>
          <w:color w:val="000000" w:themeColor="text1"/>
          <w:sz w:val="24"/>
          <w:szCs w:val="24"/>
        </w:rPr>
        <w:t>8</w:t>
      </w:r>
      <w:r w:rsidR="00BC1C77" w:rsidRPr="008A61FC">
        <w:rPr>
          <w:rFonts w:asciiTheme="majorBidi" w:hAnsiTheme="majorBidi" w:cstheme="majorBidi"/>
          <w:color w:val="000000" w:themeColor="text1"/>
          <w:sz w:val="24"/>
          <w:szCs w:val="24"/>
        </w:rPr>
        <w:t>)</w:t>
      </w:r>
      <w:r w:rsidR="007C732F" w:rsidRPr="008A61FC">
        <w:rPr>
          <w:rFonts w:asciiTheme="majorBidi" w:hAnsiTheme="majorBidi" w:cstheme="majorBidi"/>
          <w:color w:val="000000" w:themeColor="text1"/>
          <w:sz w:val="24"/>
          <w:szCs w:val="24"/>
        </w:rPr>
        <w:t>.</w:t>
      </w:r>
    </w:p>
    <w:p w14:paraId="32140BA4" w14:textId="4BBA955F" w:rsidR="005A0179" w:rsidRPr="008A61FC" w:rsidRDefault="005A0179" w:rsidP="001E110F">
      <w:pPr>
        <w:spacing w:after="0" w:line="480" w:lineRule="auto"/>
        <w:ind w:firstLine="432"/>
        <w:rPr>
          <w:rFonts w:asciiTheme="majorBidi" w:hAnsiTheme="majorBidi" w:cstheme="majorBidi"/>
          <w:color w:val="000000" w:themeColor="text1"/>
          <w:sz w:val="24"/>
          <w:szCs w:val="24"/>
        </w:rPr>
      </w:pPr>
      <w:r w:rsidRPr="008A61FC">
        <w:rPr>
          <w:rFonts w:asciiTheme="majorBidi" w:hAnsiTheme="majorBidi" w:cstheme="majorBidi"/>
          <w:color w:val="000000" w:themeColor="text1"/>
          <w:sz w:val="24"/>
          <w:szCs w:val="24"/>
        </w:rPr>
        <w:t>In 201</w:t>
      </w:r>
      <w:r w:rsidR="00FC5BF9" w:rsidRPr="008A61FC">
        <w:rPr>
          <w:rFonts w:asciiTheme="majorBidi" w:hAnsiTheme="majorBidi" w:cstheme="majorBidi"/>
          <w:color w:val="000000" w:themeColor="text1"/>
          <w:sz w:val="24"/>
          <w:szCs w:val="24"/>
        </w:rPr>
        <w:t>9</w:t>
      </w:r>
      <w:r w:rsidRPr="008A61FC">
        <w:rPr>
          <w:rFonts w:asciiTheme="majorBidi" w:hAnsiTheme="majorBidi" w:cstheme="majorBidi"/>
          <w:color w:val="000000" w:themeColor="text1"/>
          <w:sz w:val="24"/>
          <w:szCs w:val="24"/>
        </w:rPr>
        <w:t xml:space="preserve">, </w:t>
      </w:r>
      <w:r w:rsidR="00FC5BF9" w:rsidRPr="008A61FC">
        <w:rPr>
          <w:rFonts w:asciiTheme="majorBidi" w:hAnsiTheme="majorBidi" w:cstheme="majorBidi"/>
          <w:color w:val="000000" w:themeColor="text1"/>
          <w:sz w:val="24"/>
          <w:szCs w:val="24"/>
        </w:rPr>
        <w:t>22</w:t>
      </w:r>
      <w:r w:rsidRPr="008A61FC">
        <w:rPr>
          <w:rFonts w:asciiTheme="majorBidi" w:hAnsiTheme="majorBidi" w:cstheme="majorBidi"/>
          <w:color w:val="000000" w:themeColor="text1"/>
          <w:sz w:val="24"/>
          <w:szCs w:val="24"/>
        </w:rPr>
        <w:t xml:space="preserve"> million h</w:t>
      </w:r>
      <w:ins w:id="113" w:author="copyeditor" w:date="2020-02-21T16:02:00Z">
        <w:r w:rsidR="003722AB">
          <w:rPr>
            <w:rFonts w:asciiTheme="majorBidi" w:hAnsiTheme="majorBidi" w:cstheme="majorBidi"/>
            <w:color w:val="000000" w:themeColor="text1"/>
            <w:sz w:val="24"/>
            <w:szCs w:val="24"/>
          </w:rPr>
          <w:t>a</w:t>
        </w:r>
      </w:ins>
      <w:del w:id="114" w:author="copyeditor" w:date="2020-02-21T16:02:00Z">
        <w:r w:rsidRPr="008A61FC" w:rsidDel="003722AB">
          <w:rPr>
            <w:rFonts w:asciiTheme="majorBidi" w:hAnsiTheme="majorBidi" w:cstheme="majorBidi"/>
            <w:color w:val="000000" w:themeColor="text1"/>
            <w:sz w:val="24"/>
            <w:szCs w:val="24"/>
          </w:rPr>
          <w:delText>ectares</w:delText>
        </w:r>
      </w:del>
      <w:r w:rsidRPr="008A61FC">
        <w:rPr>
          <w:rFonts w:asciiTheme="majorBidi" w:hAnsiTheme="majorBidi" w:cstheme="majorBidi"/>
          <w:color w:val="000000" w:themeColor="text1"/>
          <w:sz w:val="24"/>
          <w:szCs w:val="24"/>
        </w:rPr>
        <w:t xml:space="preserve"> of D</w:t>
      </w:r>
      <w:r w:rsidR="00DC4E30" w:rsidRPr="008A61FC">
        <w:rPr>
          <w:rFonts w:asciiTheme="majorBidi" w:hAnsiTheme="majorBidi" w:cstheme="majorBidi"/>
          <w:color w:val="000000" w:themeColor="text1"/>
          <w:sz w:val="24"/>
          <w:szCs w:val="24"/>
        </w:rPr>
        <w:t>R</w:t>
      </w:r>
      <w:r w:rsidRPr="008A61FC">
        <w:rPr>
          <w:rFonts w:asciiTheme="majorBidi" w:hAnsiTheme="majorBidi" w:cstheme="majorBidi"/>
          <w:color w:val="000000" w:themeColor="text1"/>
          <w:sz w:val="24"/>
          <w:szCs w:val="24"/>
        </w:rPr>
        <w:t xml:space="preserve"> soybean were </w:t>
      </w:r>
      <w:r w:rsidR="003258D5" w:rsidRPr="008A61FC">
        <w:rPr>
          <w:rFonts w:asciiTheme="majorBidi" w:hAnsiTheme="majorBidi" w:cstheme="majorBidi"/>
          <w:color w:val="000000" w:themeColor="text1"/>
          <w:sz w:val="24"/>
          <w:szCs w:val="24"/>
        </w:rPr>
        <w:t>grown</w:t>
      </w:r>
      <w:r w:rsidRPr="008A61FC">
        <w:rPr>
          <w:rFonts w:asciiTheme="majorBidi" w:hAnsiTheme="majorBidi" w:cstheme="majorBidi"/>
          <w:color w:val="000000" w:themeColor="text1"/>
          <w:sz w:val="24"/>
          <w:szCs w:val="24"/>
        </w:rPr>
        <w:t xml:space="preserve"> in the United S</w:t>
      </w:r>
      <w:r w:rsidR="003258D5" w:rsidRPr="008A61FC">
        <w:rPr>
          <w:rFonts w:asciiTheme="majorBidi" w:hAnsiTheme="majorBidi" w:cstheme="majorBidi"/>
          <w:color w:val="000000" w:themeColor="text1"/>
          <w:sz w:val="24"/>
          <w:szCs w:val="24"/>
        </w:rPr>
        <w:t>t</w:t>
      </w:r>
      <w:r w:rsidRPr="008A61FC">
        <w:rPr>
          <w:rFonts w:asciiTheme="majorBidi" w:hAnsiTheme="majorBidi" w:cstheme="majorBidi"/>
          <w:color w:val="000000" w:themeColor="text1"/>
          <w:sz w:val="24"/>
          <w:szCs w:val="24"/>
        </w:rPr>
        <w:t>ates (</w:t>
      </w:r>
      <w:bookmarkStart w:id="115" w:name="_Hlk25674726"/>
      <w:proofErr w:type="spellStart"/>
      <w:r w:rsidR="00FC5BF9" w:rsidRPr="008A61FC">
        <w:rPr>
          <w:rFonts w:asciiTheme="majorBidi" w:hAnsiTheme="majorBidi" w:cstheme="majorBidi"/>
          <w:color w:val="000000" w:themeColor="text1"/>
          <w:sz w:val="24"/>
          <w:szCs w:val="24"/>
        </w:rPr>
        <w:t>Ungle</w:t>
      </w:r>
      <w:ins w:id="116" w:author="copyeditor" w:date="2020-02-23T13:33:00Z">
        <w:r w:rsidR="00ED490F">
          <w:rPr>
            <w:rFonts w:asciiTheme="majorBidi" w:hAnsiTheme="majorBidi" w:cstheme="majorBidi"/>
            <w:color w:val="000000" w:themeColor="text1"/>
            <w:sz w:val="24"/>
            <w:szCs w:val="24"/>
          </w:rPr>
          <w:t>s</w:t>
        </w:r>
      </w:ins>
      <w:r w:rsidR="00FC5BF9" w:rsidRPr="008A61FC">
        <w:rPr>
          <w:rFonts w:asciiTheme="majorBidi" w:hAnsiTheme="majorBidi" w:cstheme="majorBidi"/>
          <w:color w:val="000000" w:themeColor="text1"/>
          <w:sz w:val="24"/>
          <w:szCs w:val="24"/>
        </w:rPr>
        <w:t>bee</w:t>
      </w:r>
      <w:proofErr w:type="spellEnd"/>
      <w:r w:rsidR="00FC5BF9" w:rsidRPr="008A61FC">
        <w:rPr>
          <w:rFonts w:asciiTheme="majorBidi" w:hAnsiTheme="majorBidi" w:cstheme="majorBidi"/>
          <w:color w:val="000000" w:themeColor="text1"/>
          <w:sz w:val="24"/>
          <w:szCs w:val="24"/>
        </w:rPr>
        <w:t xml:space="preserve"> 2019</w:t>
      </w:r>
      <w:bookmarkEnd w:id="115"/>
      <w:r w:rsidRPr="008A61FC">
        <w:rPr>
          <w:rFonts w:asciiTheme="majorBidi" w:hAnsiTheme="majorBidi" w:cstheme="majorBidi"/>
          <w:color w:val="000000" w:themeColor="text1"/>
          <w:sz w:val="24"/>
          <w:szCs w:val="24"/>
        </w:rPr>
        <w:t xml:space="preserve">). </w:t>
      </w:r>
      <w:r w:rsidR="00847870" w:rsidRPr="008A61FC">
        <w:rPr>
          <w:rFonts w:asciiTheme="majorBidi" w:hAnsiTheme="majorBidi" w:cstheme="majorBidi"/>
          <w:color w:val="000000" w:themeColor="text1"/>
          <w:sz w:val="24"/>
          <w:szCs w:val="24"/>
        </w:rPr>
        <w:t xml:space="preserve">In </w:t>
      </w:r>
      <w:r w:rsidRPr="008A61FC">
        <w:rPr>
          <w:rFonts w:asciiTheme="majorBidi" w:hAnsiTheme="majorBidi" w:cstheme="majorBidi"/>
          <w:color w:val="000000" w:themeColor="text1"/>
          <w:sz w:val="24"/>
          <w:szCs w:val="24"/>
        </w:rPr>
        <w:t>2017</w:t>
      </w:r>
      <w:r w:rsidR="003258D5" w:rsidRPr="008A61FC">
        <w:rPr>
          <w:rFonts w:asciiTheme="majorBidi" w:hAnsiTheme="majorBidi" w:cstheme="majorBidi"/>
          <w:color w:val="000000" w:themeColor="text1"/>
          <w:sz w:val="24"/>
          <w:szCs w:val="24"/>
        </w:rPr>
        <w:t>, 2018</w:t>
      </w:r>
      <w:ins w:id="117" w:author="copyeditor" w:date="2020-02-21T16:02:00Z">
        <w:r w:rsidR="00822BAE">
          <w:rPr>
            <w:rFonts w:asciiTheme="majorBidi" w:hAnsiTheme="majorBidi" w:cstheme="majorBidi"/>
            <w:color w:val="000000" w:themeColor="text1"/>
            <w:sz w:val="24"/>
            <w:szCs w:val="24"/>
          </w:rPr>
          <w:t>,</w:t>
        </w:r>
      </w:ins>
      <w:r w:rsidR="003258D5" w:rsidRPr="008A61FC">
        <w:rPr>
          <w:rFonts w:asciiTheme="majorBidi" w:hAnsiTheme="majorBidi" w:cstheme="majorBidi"/>
          <w:color w:val="000000" w:themeColor="text1"/>
          <w:sz w:val="24"/>
          <w:szCs w:val="24"/>
        </w:rPr>
        <w:t xml:space="preserve"> and 2019</w:t>
      </w:r>
      <w:r w:rsidR="00847870" w:rsidRPr="008A61FC">
        <w:rPr>
          <w:rFonts w:asciiTheme="majorBidi" w:hAnsiTheme="majorBidi" w:cstheme="majorBidi"/>
          <w:color w:val="000000" w:themeColor="text1"/>
          <w:sz w:val="24"/>
          <w:szCs w:val="24"/>
        </w:rPr>
        <w:t xml:space="preserve"> in eastern Canada</w:t>
      </w:r>
      <w:ins w:id="118" w:author="copyeditor" w:date="2020-02-21T16:02:00Z">
        <w:r w:rsidR="00822BAE">
          <w:rPr>
            <w:rFonts w:asciiTheme="majorBidi" w:hAnsiTheme="majorBidi" w:cstheme="majorBidi"/>
            <w:color w:val="000000" w:themeColor="text1"/>
            <w:sz w:val="24"/>
            <w:szCs w:val="24"/>
          </w:rPr>
          <w:t>,</w:t>
        </w:r>
      </w:ins>
      <w:r w:rsidR="003258D5" w:rsidRPr="008A61FC">
        <w:rPr>
          <w:rFonts w:asciiTheme="majorBidi" w:hAnsiTheme="majorBidi" w:cstheme="majorBidi"/>
          <w:color w:val="000000" w:themeColor="text1"/>
          <w:sz w:val="24"/>
          <w:szCs w:val="24"/>
        </w:rPr>
        <w:t xml:space="preserve"> </w:t>
      </w:r>
      <w:r w:rsidRPr="008A61FC">
        <w:rPr>
          <w:rFonts w:asciiTheme="majorBidi" w:hAnsiTheme="majorBidi" w:cstheme="majorBidi"/>
          <w:color w:val="000000" w:themeColor="text1"/>
          <w:sz w:val="24"/>
          <w:szCs w:val="24"/>
        </w:rPr>
        <w:t>13</w:t>
      </w:r>
      <w:ins w:id="119" w:author="copyeditor" w:date="2020-02-21T16:02:00Z">
        <w:r w:rsidR="00822BAE">
          <w:rPr>
            <w:rFonts w:asciiTheme="majorBidi" w:hAnsiTheme="majorBidi" w:cstheme="majorBidi"/>
            <w:color w:val="000000" w:themeColor="text1"/>
            <w:sz w:val="24"/>
            <w:szCs w:val="24"/>
          </w:rPr>
          <w:t>%</w:t>
        </w:r>
      </w:ins>
      <w:r w:rsidR="003258D5" w:rsidRPr="008A61FC">
        <w:rPr>
          <w:rFonts w:asciiTheme="majorBidi" w:hAnsiTheme="majorBidi" w:cstheme="majorBidi"/>
          <w:color w:val="000000" w:themeColor="text1"/>
          <w:sz w:val="24"/>
          <w:szCs w:val="24"/>
        </w:rPr>
        <w:t>, 31</w:t>
      </w:r>
      <w:ins w:id="120" w:author="copyeditor" w:date="2020-02-21T16:02:00Z">
        <w:r w:rsidR="00822BAE">
          <w:rPr>
            <w:rFonts w:asciiTheme="majorBidi" w:hAnsiTheme="majorBidi" w:cstheme="majorBidi"/>
            <w:color w:val="000000" w:themeColor="text1"/>
            <w:sz w:val="24"/>
            <w:szCs w:val="24"/>
          </w:rPr>
          <w:t>%,</w:t>
        </w:r>
      </w:ins>
      <w:r w:rsidR="003258D5" w:rsidRPr="008A61FC">
        <w:rPr>
          <w:rFonts w:asciiTheme="majorBidi" w:hAnsiTheme="majorBidi" w:cstheme="majorBidi"/>
          <w:color w:val="000000" w:themeColor="text1"/>
          <w:sz w:val="24"/>
          <w:szCs w:val="24"/>
        </w:rPr>
        <w:t xml:space="preserve"> and 50</w:t>
      </w:r>
      <w:r w:rsidRPr="008A61FC">
        <w:rPr>
          <w:rFonts w:asciiTheme="majorBidi" w:hAnsiTheme="majorBidi" w:cstheme="majorBidi"/>
          <w:color w:val="000000" w:themeColor="text1"/>
          <w:sz w:val="24"/>
          <w:szCs w:val="24"/>
        </w:rPr>
        <w:t>% of soybean fields were seeded to D</w:t>
      </w:r>
      <w:r w:rsidR="00DC4E30" w:rsidRPr="008A61FC">
        <w:rPr>
          <w:rFonts w:asciiTheme="majorBidi" w:hAnsiTheme="majorBidi" w:cstheme="majorBidi"/>
          <w:color w:val="000000" w:themeColor="text1"/>
          <w:sz w:val="24"/>
          <w:szCs w:val="24"/>
        </w:rPr>
        <w:t>R</w:t>
      </w:r>
      <w:r w:rsidRPr="008A61FC">
        <w:rPr>
          <w:rFonts w:asciiTheme="majorBidi" w:hAnsiTheme="majorBidi" w:cstheme="majorBidi"/>
          <w:color w:val="000000" w:themeColor="text1"/>
          <w:sz w:val="24"/>
          <w:szCs w:val="24"/>
        </w:rPr>
        <w:t xml:space="preserve"> soybean cultivars, respectively</w:t>
      </w:r>
      <w:r w:rsidR="005F73AB" w:rsidRPr="008A61FC">
        <w:rPr>
          <w:rFonts w:asciiTheme="majorBidi" w:hAnsiTheme="majorBidi" w:cstheme="majorBidi"/>
          <w:color w:val="000000" w:themeColor="text1"/>
          <w:sz w:val="24"/>
          <w:szCs w:val="24"/>
        </w:rPr>
        <w:t xml:space="preserve"> (</w:t>
      </w:r>
      <w:r w:rsidR="00842606" w:rsidRPr="008A61FC">
        <w:rPr>
          <w:rFonts w:asciiTheme="majorBidi" w:hAnsiTheme="majorBidi" w:cstheme="majorBidi"/>
          <w:color w:val="000000" w:themeColor="text1"/>
          <w:sz w:val="24"/>
          <w:szCs w:val="24"/>
        </w:rPr>
        <w:t xml:space="preserve">P.H. </w:t>
      </w:r>
      <w:proofErr w:type="spellStart"/>
      <w:r w:rsidR="00A8064A" w:rsidRPr="008A61FC">
        <w:rPr>
          <w:rFonts w:asciiTheme="majorBidi" w:hAnsiTheme="majorBidi" w:cstheme="majorBidi"/>
          <w:color w:val="000000" w:themeColor="text1"/>
          <w:sz w:val="24"/>
          <w:szCs w:val="24"/>
        </w:rPr>
        <w:t>Sikkema</w:t>
      </w:r>
      <w:proofErr w:type="spellEnd"/>
      <w:r w:rsidR="00A8064A" w:rsidRPr="008A61FC">
        <w:rPr>
          <w:rFonts w:asciiTheme="majorBidi" w:hAnsiTheme="majorBidi" w:cstheme="majorBidi"/>
          <w:color w:val="000000" w:themeColor="text1"/>
          <w:sz w:val="24"/>
          <w:szCs w:val="24"/>
        </w:rPr>
        <w:t>, personal communication</w:t>
      </w:r>
      <w:r w:rsidR="00842606" w:rsidRPr="008A61FC">
        <w:rPr>
          <w:rFonts w:asciiTheme="majorBidi" w:hAnsiTheme="majorBidi" w:cstheme="majorBidi"/>
          <w:color w:val="000000" w:themeColor="text1"/>
          <w:sz w:val="24"/>
          <w:szCs w:val="24"/>
        </w:rPr>
        <w:t>, August 8, 2019</w:t>
      </w:r>
      <w:r w:rsidR="005F73AB" w:rsidRPr="008A61FC">
        <w:rPr>
          <w:rFonts w:asciiTheme="majorBidi" w:hAnsiTheme="majorBidi" w:cstheme="majorBidi"/>
          <w:color w:val="000000" w:themeColor="text1"/>
          <w:sz w:val="24"/>
          <w:szCs w:val="24"/>
        </w:rPr>
        <w:t>)</w:t>
      </w:r>
      <w:r w:rsidRPr="008A61FC">
        <w:rPr>
          <w:rFonts w:asciiTheme="majorBidi" w:hAnsiTheme="majorBidi" w:cstheme="majorBidi"/>
          <w:color w:val="000000" w:themeColor="text1"/>
          <w:sz w:val="24"/>
          <w:szCs w:val="24"/>
        </w:rPr>
        <w:t>. The availability of D</w:t>
      </w:r>
      <w:r w:rsidR="00DC4E30" w:rsidRPr="008A61FC">
        <w:rPr>
          <w:rFonts w:asciiTheme="majorBidi" w:hAnsiTheme="majorBidi" w:cstheme="majorBidi"/>
          <w:color w:val="000000" w:themeColor="text1"/>
          <w:sz w:val="24"/>
          <w:szCs w:val="24"/>
        </w:rPr>
        <w:t>R</w:t>
      </w:r>
      <w:r w:rsidRPr="008A61FC">
        <w:rPr>
          <w:rFonts w:asciiTheme="majorBidi" w:hAnsiTheme="majorBidi" w:cstheme="majorBidi"/>
          <w:color w:val="000000" w:themeColor="text1"/>
          <w:sz w:val="24"/>
          <w:szCs w:val="24"/>
        </w:rPr>
        <w:t xml:space="preserve"> crops and concomitant increase in the use of dicamba ha</w:t>
      </w:r>
      <w:ins w:id="121" w:author="copyeditor" w:date="2020-02-21T16:02:00Z">
        <w:r w:rsidR="00822BAE">
          <w:rPr>
            <w:rFonts w:asciiTheme="majorBidi" w:hAnsiTheme="majorBidi" w:cstheme="majorBidi"/>
            <w:color w:val="000000" w:themeColor="text1"/>
            <w:sz w:val="24"/>
            <w:szCs w:val="24"/>
          </w:rPr>
          <w:t>ve</w:t>
        </w:r>
      </w:ins>
      <w:del w:id="122" w:author="copyeditor" w:date="2020-02-21T16:02:00Z">
        <w:r w:rsidRPr="008A61FC" w:rsidDel="00822BAE">
          <w:rPr>
            <w:rFonts w:asciiTheme="majorBidi" w:hAnsiTheme="majorBidi" w:cstheme="majorBidi"/>
            <w:color w:val="000000" w:themeColor="text1"/>
            <w:sz w:val="24"/>
            <w:szCs w:val="24"/>
          </w:rPr>
          <w:delText>s</w:delText>
        </w:r>
      </w:del>
      <w:r w:rsidRPr="008A61FC">
        <w:rPr>
          <w:rFonts w:asciiTheme="majorBidi" w:hAnsiTheme="majorBidi" w:cstheme="majorBidi"/>
          <w:color w:val="000000" w:themeColor="text1"/>
          <w:sz w:val="24"/>
          <w:szCs w:val="24"/>
        </w:rPr>
        <w:t xml:space="preserve"> increased the potential for injury to sensitive plants in adjacent areas</w:t>
      </w:r>
      <w:ins w:id="123" w:author="copyeditor" w:date="2020-02-21T16:03:00Z">
        <w:r w:rsidR="00822BAE">
          <w:rPr>
            <w:rFonts w:asciiTheme="majorBidi" w:hAnsiTheme="majorBidi" w:cstheme="majorBidi"/>
            <w:color w:val="000000" w:themeColor="text1"/>
            <w:sz w:val="24"/>
            <w:szCs w:val="24"/>
          </w:rPr>
          <w:t>,</w:t>
        </w:r>
      </w:ins>
      <w:r w:rsidRPr="008A61FC">
        <w:rPr>
          <w:rFonts w:asciiTheme="majorBidi" w:hAnsiTheme="majorBidi" w:cstheme="majorBidi"/>
          <w:color w:val="000000" w:themeColor="text1"/>
          <w:sz w:val="24"/>
          <w:szCs w:val="24"/>
        </w:rPr>
        <w:t xml:space="preserve"> due to </w:t>
      </w:r>
      <w:r w:rsidR="00DC4E30" w:rsidRPr="008A61FC">
        <w:rPr>
          <w:rFonts w:asciiTheme="majorBidi" w:hAnsiTheme="majorBidi" w:cstheme="majorBidi"/>
          <w:color w:val="000000" w:themeColor="text1"/>
          <w:sz w:val="24"/>
          <w:szCs w:val="24"/>
        </w:rPr>
        <w:t>off-target movement (</w:t>
      </w:r>
      <w:r w:rsidRPr="008A61FC">
        <w:rPr>
          <w:rFonts w:asciiTheme="majorBidi" w:hAnsiTheme="majorBidi" w:cstheme="majorBidi"/>
          <w:color w:val="000000" w:themeColor="text1"/>
          <w:sz w:val="24"/>
          <w:szCs w:val="24"/>
        </w:rPr>
        <w:t>OTM</w:t>
      </w:r>
      <w:r w:rsidR="00DC4E30" w:rsidRPr="008A61FC">
        <w:rPr>
          <w:rFonts w:asciiTheme="majorBidi" w:hAnsiTheme="majorBidi" w:cstheme="majorBidi"/>
          <w:color w:val="000000" w:themeColor="text1"/>
          <w:sz w:val="24"/>
          <w:szCs w:val="24"/>
        </w:rPr>
        <w:t>)</w:t>
      </w:r>
      <w:r w:rsidRPr="008A61FC">
        <w:rPr>
          <w:rFonts w:asciiTheme="majorBidi" w:hAnsiTheme="majorBidi" w:cstheme="majorBidi"/>
          <w:color w:val="000000" w:themeColor="text1"/>
          <w:sz w:val="24"/>
          <w:szCs w:val="24"/>
        </w:rPr>
        <w:t xml:space="preserve"> of dicamba (McCowan et al. 2018).</w:t>
      </w:r>
    </w:p>
    <w:p w14:paraId="0980746D" w14:textId="49BE9BC5" w:rsidR="004D0A85" w:rsidRPr="008A61FC" w:rsidRDefault="00DA0865" w:rsidP="001E110F">
      <w:pPr>
        <w:spacing w:after="0" w:line="480" w:lineRule="auto"/>
        <w:ind w:firstLine="432"/>
        <w:rPr>
          <w:rFonts w:asciiTheme="majorBidi" w:hAnsiTheme="majorBidi" w:cstheme="majorBidi"/>
          <w:color w:val="000000" w:themeColor="text1"/>
          <w:sz w:val="24"/>
          <w:szCs w:val="24"/>
        </w:rPr>
      </w:pPr>
      <w:r w:rsidRPr="008A61FC">
        <w:rPr>
          <w:rFonts w:asciiTheme="majorBidi" w:hAnsiTheme="majorBidi" w:cstheme="majorBidi"/>
          <w:color w:val="000000" w:themeColor="text1"/>
          <w:sz w:val="24"/>
          <w:szCs w:val="24"/>
        </w:rPr>
        <w:t>OTM</w:t>
      </w:r>
      <w:r w:rsidR="0029189C" w:rsidRPr="008A61FC">
        <w:rPr>
          <w:rFonts w:asciiTheme="majorBidi" w:hAnsiTheme="majorBidi" w:cstheme="majorBidi"/>
          <w:color w:val="000000" w:themeColor="text1"/>
          <w:sz w:val="24"/>
          <w:szCs w:val="24"/>
        </w:rPr>
        <w:t xml:space="preserve"> </w:t>
      </w:r>
      <w:r w:rsidR="009B1A9C" w:rsidRPr="008A61FC">
        <w:rPr>
          <w:rFonts w:asciiTheme="majorBidi" w:hAnsiTheme="majorBidi" w:cstheme="majorBidi"/>
          <w:color w:val="000000" w:themeColor="text1"/>
          <w:sz w:val="24"/>
          <w:szCs w:val="24"/>
        </w:rPr>
        <w:t>can be</w:t>
      </w:r>
      <w:r w:rsidR="00135EAF" w:rsidRPr="008A61FC">
        <w:rPr>
          <w:rFonts w:asciiTheme="majorBidi" w:hAnsiTheme="majorBidi" w:cstheme="majorBidi"/>
          <w:color w:val="000000" w:themeColor="text1"/>
          <w:sz w:val="24"/>
          <w:szCs w:val="24"/>
        </w:rPr>
        <w:t xml:space="preserve"> related to droplet size and nozzle selection (particle drift), product formulation (vapor drift), and meteorological conditions (</w:t>
      </w:r>
      <w:ins w:id="124" w:author="copyeditor" w:date="2020-02-21T16:05:00Z">
        <w:r w:rsidR="00EB3AC1">
          <w:rPr>
            <w:rFonts w:asciiTheme="majorBidi" w:hAnsiTheme="majorBidi" w:cstheme="majorBidi"/>
            <w:color w:val="000000" w:themeColor="text1"/>
            <w:sz w:val="24"/>
            <w:szCs w:val="24"/>
          </w:rPr>
          <w:t xml:space="preserve">i.e., </w:t>
        </w:r>
      </w:ins>
      <w:r w:rsidR="00135EAF" w:rsidRPr="008A61FC">
        <w:rPr>
          <w:rFonts w:asciiTheme="majorBidi" w:hAnsiTheme="majorBidi" w:cstheme="majorBidi"/>
          <w:color w:val="000000" w:themeColor="text1"/>
          <w:sz w:val="24"/>
          <w:szCs w:val="24"/>
        </w:rPr>
        <w:t xml:space="preserve">temperature, relative humidity, and wind speed). </w:t>
      </w:r>
      <w:r w:rsidR="0029189C" w:rsidRPr="008A61FC">
        <w:rPr>
          <w:rFonts w:asciiTheme="majorBidi" w:hAnsiTheme="majorBidi" w:cstheme="majorBidi"/>
          <w:color w:val="000000" w:themeColor="text1"/>
          <w:sz w:val="24"/>
          <w:szCs w:val="24"/>
        </w:rPr>
        <w:t>P</w:t>
      </w:r>
      <w:r w:rsidR="00135EAF" w:rsidRPr="008A61FC">
        <w:rPr>
          <w:rFonts w:asciiTheme="majorBidi" w:hAnsiTheme="majorBidi" w:cstheme="majorBidi"/>
          <w:color w:val="000000" w:themeColor="text1"/>
          <w:sz w:val="24"/>
          <w:szCs w:val="24"/>
        </w:rPr>
        <w:t>article</w:t>
      </w:r>
      <w:r w:rsidR="0029189C" w:rsidRPr="008A61FC">
        <w:rPr>
          <w:rFonts w:asciiTheme="majorBidi" w:hAnsiTheme="majorBidi" w:cstheme="majorBidi"/>
          <w:color w:val="000000" w:themeColor="text1"/>
          <w:sz w:val="24"/>
          <w:szCs w:val="24"/>
        </w:rPr>
        <w:t xml:space="preserve"> d</w:t>
      </w:r>
      <w:r w:rsidR="004D0A85" w:rsidRPr="008A61FC">
        <w:rPr>
          <w:rFonts w:asciiTheme="majorBidi" w:hAnsiTheme="majorBidi" w:cstheme="majorBidi"/>
          <w:color w:val="000000" w:themeColor="text1"/>
          <w:sz w:val="24"/>
          <w:szCs w:val="24"/>
        </w:rPr>
        <w:t xml:space="preserve">rift occurs when </w:t>
      </w:r>
      <w:r w:rsidR="00347A02" w:rsidRPr="008A61FC">
        <w:rPr>
          <w:rFonts w:asciiTheme="majorBidi" w:hAnsiTheme="majorBidi" w:cstheme="majorBidi"/>
          <w:color w:val="000000" w:themeColor="text1"/>
          <w:sz w:val="24"/>
          <w:szCs w:val="24"/>
        </w:rPr>
        <w:t xml:space="preserve">droplets are carried by the wind during application </w:t>
      </w:r>
      <w:r w:rsidR="00DD47F9" w:rsidRPr="008A61FC">
        <w:rPr>
          <w:rFonts w:asciiTheme="majorBidi" w:hAnsiTheme="majorBidi" w:cstheme="majorBidi"/>
          <w:color w:val="000000" w:themeColor="text1"/>
          <w:sz w:val="24"/>
          <w:szCs w:val="24"/>
        </w:rPr>
        <w:t>away from the</w:t>
      </w:r>
      <w:r w:rsidR="00DC4E30" w:rsidRPr="008A61FC">
        <w:rPr>
          <w:rFonts w:asciiTheme="majorBidi" w:hAnsiTheme="majorBidi" w:cstheme="majorBidi"/>
          <w:color w:val="000000" w:themeColor="text1"/>
          <w:sz w:val="24"/>
          <w:szCs w:val="24"/>
        </w:rPr>
        <w:t xml:space="preserve"> </w:t>
      </w:r>
      <w:r w:rsidR="00347A02" w:rsidRPr="008A61FC">
        <w:rPr>
          <w:rFonts w:asciiTheme="majorBidi" w:hAnsiTheme="majorBidi" w:cstheme="majorBidi"/>
          <w:color w:val="000000" w:themeColor="text1"/>
          <w:sz w:val="24"/>
          <w:szCs w:val="24"/>
        </w:rPr>
        <w:t>target area</w:t>
      </w:r>
      <w:r w:rsidR="004D0A85" w:rsidRPr="008A61FC">
        <w:rPr>
          <w:rFonts w:asciiTheme="majorBidi" w:hAnsiTheme="majorBidi" w:cstheme="majorBidi"/>
          <w:color w:val="000000" w:themeColor="text1"/>
          <w:sz w:val="24"/>
          <w:szCs w:val="24"/>
        </w:rPr>
        <w:t>. Even the recommended nozzles for di</w:t>
      </w:r>
      <w:r w:rsidR="00E30CEC" w:rsidRPr="008A61FC">
        <w:rPr>
          <w:rFonts w:asciiTheme="majorBidi" w:hAnsiTheme="majorBidi" w:cstheme="majorBidi"/>
          <w:color w:val="000000" w:themeColor="text1"/>
          <w:sz w:val="24"/>
          <w:szCs w:val="24"/>
        </w:rPr>
        <w:t>camba that produce extremely coa</w:t>
      </w:r>
      <w:r w:rsidR="004D0A85" w:rsidRPr="008A61FC">
        <w:rPr>
          <w:rFonts w:asciiTheme="majorBidi" w:hAnsiTheme="majorBidi" w:cstheme="majorBidi"/>
          <w:color w:val="000000" w:themeColor="text1"/>
          <w:sz w:val="24"/>
          <w:szCs w:val="24"/>
        </w:rPr>
        <w:t xml:space="preserve">rse and </w:t>
      </w:r>
      <w:proofErr w:type="spellStart"/>
      <w:r w:rsidR="00E30CEC" w:rsidRPr="008A61FC">
        <w:rPr>
          <w:rFonts w:asciiTheme="majorBidi" w:hAnsiTheme="majorBidi" w:cstheme="majorBidi"/>
          <w:color w:val="000000" w:themeColor="text1"/>
          <w:sz w:val="24"/>
          <w:szCs w:val="24"/>
        </w:rPr>
        <w:t>ultra</w:t>
      </w:r>
      <w:del w:id="125" w:author="copyeditor" w:date="2020-02-21T16:06:00Z">
        <w:r w:rsidR="00E30CEC" w:rsidRPr="008A61FC" w:rsidDel="00E20AC9">
          <w:rPr>
            <w:rFonts w:asciiTheme="majorBidi" w:hAnsiTheme="majorBidi" w:cstheme="majorBidi"/>
            <w:color w:val="000000" w:themeColor="text1"/>
            <w:sz w:val="24"/>
            <w:szCs w:val="24"/>
          </w:rPr>
          <w:delText>-</w:delText>
        </w:r>
      </w:del>
      <w:r w:rsidR="00E30CEC" w:rsidRPr="008A61FC">
        <w:rPr>
          <w:rFonts w:asciiTheme="majorBidi" w:hAnsiTheme="majorBidi" w:cstheme="majorBidi"/>
          <w:color w:val="000000" w:themeColor="text1"/>
          <w:sz w:val="24"/>
          <w:szCs w:val="24"/>
        </w:rPr>
        <w:t>coa</w:t>
      </w:r>
      <w:r w:rsidR="00CF372A" w:rsidRPr="008A61FC">
        <w:rPr>
          <w:rFonts w:asciiTheme="majorBidi" w:hAnsiTheme="majorBidi" w:cstheme="majorBidi"/>
          <w:color w:val="000000" w:themeColor="text1"/>
          <w:sz w:val="24"/>
          <w:szCs w:val="24"/>
        </w:rPr>
        <w:t>rse</w:t>
      </w:r>
      <w:proofErr w:type="spellEnd"/>
      <w:r w:rsidR="004D0A85" w:rsidRPr="008A61FC">
        <w:rPr>
          <w:rFonts w:asciiTheme="majorBidi" w:hAnsiTheme="majorBidi" w:cstheme="majorBidi"/>
          <w:color w:val="000000" w:themeColor="text1"/>
          <w:sz w:val="24"/>
          <w:szCs w:val="24"/>
        </w:rPr>
        <w:t xml:space="preserve"> droplets yield at least </w:t>
      </w:r>
      <w:r w:rsidR="0029189C" w:rsidRPr="008A61FC">
        <w:rPr>
          <w:rFonts w:asciiTheme="majorBidi" w:hAnsiTheme="majorBidi" w:cstheme="majorBidi"/>
          <w:color w:val="000000" w:themeColor="text1"/>
          <w:sz w:val="24"/>
          <w:szCs w:val="24"/>
        </w:rPr>
        <w:t>1</w:t>
      </w:r>
      <w:r w:rsidR="002D7F93" w:rsidRPr="008A61FC">
        <w:rPr>
          <w:rFonts w:asciiTheme="majorBidi" w:hAnsiTheme="majorBidi" w:cstheme="majorBidi"/>
          <w:color w:val="000000" w:themeColor="text1"/>
          <w:sz w:val="24"/>
          <w:szCs w:val="24"/>
        </w:rPr>
        <w:t>%</w:t>
      </w:r>
      <w:r w:rsidR="00A97446" w:rsidRPr="008A61FC">
        <w:rPr>
          <w:rFonts w:asciiTheme="majorBidi" w:hAnsiTheme="majorBidi" w:cstheme="majorBidi"/>
          <w:color w:val="000000" w:themeColor="text1"/>
          <w:sz w:val="24"/>
          <w:szCs w:val="24"/>
        </w:rPr>
        <w:t xml:space="preserve"> fines</w:t>
      </w:r>
      <w:r w:rsidR="00132F43" w:rsidRPr="008A61FC">
        <w:rPr>
          <w:rFonts w:asciiTheme="majorBidi" w:hAnsiTheme="majorBidi" w:cstheme="majorBidi"/>
          <w:color w:val="000000" w:themeColor="text1"/>
          <w:sz w:val="24"/>
          <w:szCs w:val="24"/>
        </w:rPr>
        <w:t xml:space="preserve"> (</w:t>
      </w:r>
      <w:bookmarkStart w:id="126" w:name="_Hlk25833928"/>
      <w:proofErr w:type="spellStart"/>
      <w:r w:rsidR="00113BA9" w:rsidRPr="008A61FC">
        <w:rPr>
          <w:rFonts w:asciiTheme="majorBidi" w:eastAsia="Times New Roman" w:hAnsiTheme="majorBidi" w:cstheme="majorBidi"/>
          <w:color w:val="000000" w:themeColor="text1"/>
          <w:sz w:val="24"/>
          <w:szCs w:val="24"/>
          <w:lang w:eastAsia="en-CA"/>
        </w:rPr>
        <w:t>Bish</w:t>
      </w:r>
      <w:proofErr w:type="spellEnd"/>
      <w:r w:rsidR="00F901E2" w:rsidRPr="008A61FC">
        <w:rPr>
          <w:rFonts w:asciiTheme="majorBidi" w:eastAsia="Times New Roman" w:hAnsiTheme="majorBidi" w:cstheme="majorBidi"/>
          <w:color w:val="000000" w:themeColor="text1"/>
          <w:sz w:val="24"/>
          <w:szCs w:val="24"/>
          <w:lang w:eastAsia="en-CA"/>
        </w:rPr>
        <w:t xml:space="preserve"> et al. 2019a, </w:t>
      </w:r>
      <w:ins w:id="127" w:author="copyeditor" w:date="2020-02-21T16:06:00Z">
        <w:r w:rsidR="00EB3AC1">
          <w:rPr>
            <w:rFonts w:asciiTheme="majorBidi" w:eastAsia="Times New Roman" w:hAnsiTheme="majorBidi" w:cstheme="majorBidi"/>
            <w:color w:val="000000" w:themeColor="text1"/>
            <w:sz w:val="24"/>
            <w:szCs w:val="24"/>
            <w:lang w:eastAsia="en-CA"/>
          </w:rPr>
          <w:t>2019</w:t>
        </w:r>
      </w:ins>
      <w:r w:rsidR="00F901E2" w:rsidRPr="008A61FC">
        <w:rPr>
          <w:rFonts w:asciiTheme="majorBidi" w:eastAsia="Times New Roman" w:hAnsiTheme="majorBidi" w:cstheme="majorBidi"/>
          <w:color w:val="000000" w:themeColor="text1"/>
          <w:sz w:val="24"/>
          <w:szCs w:val="24"/>
          <w:lang w:eastAsia="en-CA"/>
        </w:rPr>
        <w:t>b</w:t>
      </w:r>
      <w:bookmarkEnd w:id="126"/>
      <w:r w:rsidR="00132F43" w:rsidRPr="008A61FC">
        <w:rPr>
          <w:rFonts w:asciiTheme="majorBidi" w:hAnsiTheme="majorBidi" w:cstheme="majorBidi"/>
          <w:color w:val="000000" w:themeColor="text1"/>
          <w:sz w:val="24"/>
          <w:szCs w:val="24"/>
        </w:rPr>
        <w:t>)</w:t>
      </w:r>
      <w:r w:rsidR="004D0A85" w:rsidRPr="008A61FC">
        <w:rPr>
          <w:rFonts w:asciiTheme="majorBidi" w:hAnsiTheme="majorBidi" w:cstheme="majorBidi"/>
          <w:color w:val="000000" w:themeColor="text1"/>
          <w:sz w:val="24"/>
          <w:szCs w:val="24"/>
        </w:rPr>
        <w:t>.</w:t>
      </w:r>
      <w:r w:rsidR="00326199" w:rsidRPr="008A61FC">
        <w:rPr>
          <w:rFonts w:asciiTheme="majorBidi" w:hAnsiTheme="majorBidi" w:cstheme="majorBidi"/>
          <w:color w:val="000000" w:themeColor="text1"/>
          <w:sz w:val="24"/>
          <w:szCs w:val="24"/>
        </w:rPr>
        <w:t xml:space="preserve"> </w:t>
      </w:r>
      <w:r w:rsidR="000770DE" w:rsidRPr="008A61FC">
        <w:rPr>
          <w:rFonts w:asciiTheme="majorBidi" w:hAnsiTheme="majorBidi" w:cstheme="majorBidi"/>
          <w:color w:val="000000" w:themeColor="text1"/>
          <w:sz w:val="24"/>
          <w:szCs w:val="24"/>
        </w:rPr>
        <w:t>Conversely</w:t>
      </w:r>
      <w:r w:rsidR="00135EAF" w:rsidRPr="008A61FC">
        <w:rPr>
          <w:rFonts w:asciiTheme="majorBidi" w:hAnsiTheme="majorBidi" w:cstheme="majorBidi"/>
          <w:color w:val="000000" w:themeColor="text1"/>
          <w:sz w:val="24"/>
          <w:szCs w:val="24"/>
        </w:rPr>
        <w:t>, v</w:t>
      </w:r>
      <w:r w:rsidR="004D0A85" w:rsidRPr="008A61FC">
        <w:rPr>
          <w:rFonts w:asciiTheme="majorBidi" w:hAnsiTheme="majorBidi" w:cstheme="majorBidi"/>
          <w:color w:val="000000" w:themeColor="text1"/>
          <w:sz w:val="24"/>
          <w:szCs w:val="24"/>
        </w:rPr>
        <w:t xml:space="preserve">olatility occurs when </w:t>
      </w:r>
      <w:r w:rsidR="00A92182" w:rsidRPr="008A61FC">
        <w:rPr>
          <w:rFonts w:asciiTheme="majorBidi" w:hAnsiTheme="majorBidi" w:cstheme="majorBidi"/>
          <w:color w:val="000000" w:themeColor="text1"/>
          <w:sz w:val="24"/>
          <w:szCs w:val="24"/>
        </w:rPr>
        <w:t>the herbicide</w:t>
      </w:r>
      <w:r w:rsidR="00347A02" w:rsidRPr="008A61FC">
        <w:rPr>
          <w:rFonts w:asciiTheme="majorBidi" w:hAnsiTheme="majorBidi" w:cstheme="majorBidi"/>
          <w:color w:val="000000" w:themeColor="text1"/>
          <w:sz w:val="24"/>
          <w:szCs w:val="24"/>
        </w:rPr>
        <w:t xml:space="preserve"> reaches the </w:t>
      </w:r>
      <w:r w:rsidR="00F81A7A" w:rsidRPr="008A61FC">
        <w:rPr>
          <w:rFonts w:asciiTheme="majorBidi" w:hAnsiTheme="majorBidi" w:cstheme="majorBidi"/>
          <w:color w:val="000000" w:themeColor="text1"/>
          <w:sz w:val="24"/>
          <w:szCs w:val="24"/>
        </w:rPr>
        <w:t xml:space="preserve">intended </w:t>
      </w:r>
      <w:r w:rsidR="00347A02" w:rsidRPr="008A61FC">
        <w:rPr>
          <w:rFonts w:asciiTheme="majorBidi" w:hAnsiTheme="majorBidi" w:cstheme="majorBidi"/>
          <w:color w:val="000000" w:themeColor="text1"/>
          <w:sz w:val="24"/>
          <w:szCs w:val="24"/>
        </w:rPr>
        <w:t>target</w:t>
      </w:r>
      <w:r w:rsidR="00C344E1" w:rsidRPr="008A61FC">
        <w:rPr>
          <w:rFonts w:asciiTheme="majorBidi" w:hAnsiTheme="majorBidi" w:cstheme="majorBidi"/>
          <w:color w:val="000000" w:themeColor="text1"/>
          <w:sz w:val="24"/>
          <w:szCs w:val="24"/>
        </w:rPr>
        <w:t>,</w:t>
      </w:r>
      <w:r w:rsidR="00AB2480" w:rsidRPr="008A61FC">
        <w:rPr>
          <w:rFonts w:asciiTheme="majorBidi" w:hAnsiTheme="majorBidi" w:cstheme="majorBidi"/>
          <w:color w:val="000000" w:themeColor="text1"/>
          <w:sz w:val="24"/>
          <w:szCs w:val="24"/>
        </w:rPr>
        <w:t xml:space="preserve"> </w:t>
      </w:r>
      <w:r w:rsidR="00347A02" w:rsidRPr="008A61FC">
        <w:rPr>
          <w:rFonts w:asciiTheme="majorBidi" w:hAnsiTheme="majorBidi" w:cstheme="majorBidi"/>
          <w:color w:val="000000" w:themeColor="text1"/>
          <w:sz w:val="24"/>
          <w:szCs w:val="24"/>
        </w:rPr>
        <w:t xml:space="preserve">but due to </w:t>
      </w:r>
      <w:r w:rsidR="00C344E1" w:rsidRPr="008A61FC">
        <w:rPr>
          <w:rFonts w:asciiTheme="majorBidi" w:hAnsiTheme="majorBidi" w:cstheme="majorBidi"/>
          <w:color w:val="000000" w:themeColor="text1"/>
          <w:sz w:val="24"/>
          <w:szCs w:val="24"/>
        </w:rPr>
        <w:t xml:space="preserve">the inherent </w:t>
      </w:r>
      <w:r w:rsidR="00DD47F9" w:rsidRPr="008A61FC">
        <w:rPr>
          <w:rFonts w:asciiTheme="majorBidi" w:hAnsiTheme="majorBidi" w:cstheme="majorBidi"/>
          <w:color w:val="000000" w:themeColor="text1"/>
          <w:sz w:val="24"/>
          <w:szCs w:val="24"/>
        </w:rPr>
        <w:t xml:space="preserve">high </w:t>
      </w:r>
      <w:r w:rsidR="00347A02" w:rsidRPr="008A61FC">
        <w:rPr>
          <w:rFonts w:asciiTheme="majorBidi" w:hAnsiTheme="majorBidi" w:cstheme="majorBidi"/>
          <w:color w:val="000000" w:themeColor="text1"/>
          <w:sz w:val="24"/>
          <w:szCs w:val="24"/>
        </w:rPr>
        <w:t>vapor pressure</w:t>
      </w:r>
      <w:r w:rsidR="00C344E1" w:rsidRPr="008A61FC">
        <w:rPr>
          <w:rFonts w:asciiTheme="majorBidi" w:hAnsiTheme="majorBidi" w:cstheme="majorBidi"/>
          <w:color w:val="000000" w:themeColor="text1"/>
          <w:sz w:val="24"/>
          <w:szCs w:val="24"/>
        </w:rPr>
        <w:t xml:space="preserve"> of the herbicide</w:t>
      </w:r>
      <w:r w:rsidR="00347A02" w:rsidRPr="008A61FC">
        <w:rPr>
          <w:rFonts w:asciiTheme="majorBidi" w:hAnsiTheme="majorBidi" w:cstheme="majorBidi"/>
          <w:color w:val="000000" w:themeColor="text1"/>
          <w:sz w:val="24"/>
          <w:szCs w:val="24"/>
        </w:rPr>
        <w:t xml:space="preserve"> </w:t>
      </w:r>
      <w:r w:rsidR="00DD47F9" w:rsidRPr="008A61FC">
        <w:rPr>
          <w:rFonts w:asciiTheme="majorBidi" w:hAnsiTheme="majorBidi" w:cstheme="majorBidi"/>
          <w:color w:val="000000" w:themeColor="text1"/>
          <w:sz w:val="24"/>
          <w:szCs w:val="24"/>
        </w:rPr>
        <w:t xml:space="preserve">combined with certain </w:t>
      </w:r>
      <w:r w:rsidR="00347A02" w:rsidRPr="008A61FC">
        <w:rPr>
          <w:rFonts w:asciiTheme="majorBidi" w:hAnsiTheme="majorBidi" w:cstheme="majorBidi"/>
          <w:color w:val="000000" w:themeColor="text1"/>
          <w:sz w:val="24"/>
          <w:szCs w:val="24"/>
        </w:rPr>
        <w:t>meteorological conditions</w:t>
      </w:r>
      <w:r w:rsidR="00EB2073" w:rsidRPr="008A61FC">
        <w:rPr>
          <w:rFonts w:asciiTheme="majorBidi" w:hAnsiTheme="majorBidi" w:cstheme="majorBidi"/>
          <w:color w:val="000000" w:themeColor="text1"/>
          <w:sz w:val="24"/>
          <w:szCs w:val="24"/>
        </w:rPr>
        <w:t>,</w:t>
      </w:r>
      <w:r w:rsidR="00347A02" w:rsidRPr="008A61FC">
        <w:rPr>
          <w:rFonts w:asciiTheme="majorBidi" w:hAnsiTheme="majorBidi" w:cstheme="majorBidi"/>
          <w:color w:val="000000" w:themeColor="text1"/>
          <w:sz w:val="24"/>
          <w:szCs w:val="24"/>
        </w:rPr>
        <w:t xml:space="preserve"> </w:t>
      </w:r>
      <w:r w:rsidR="00C344E1" w:rsidRPr="008A61FC">
        <w:rPr>
          <w:rFonts w:asciiTheme="majorBidi" w:hAnsiTheme="majorBidi" w:cstheme="majorBidi"/>
          <w:color w:val="000000" w:themeColor="text1"/>
          <w:sz w:val="24"/>
          <w:szCs w:val="24"/>
        </w:rPr>
        <w:t>the herbicide can volatilize</w:t>
      </w:r>
      <w:r w:rsidR="004D0A85" w:rsidRPr="008A61FC">
        <w:rPr>
          <w:rFonts w:asciiTheme="majorBidi" w:eastAsia="Times New Roman" w:hAnsiTheme="majorBidi" w:cstheme="majorBidi"/>
          <w:color w:val="000000" w:themeColor="text1"/>
          <w:sz w:val="24"/>
          <w:szCs w:val="24"/>
          <w:lang w:eastAsia="en-CA"/>
        </w:rPr>
        <w:t>.</w:t>
      </w:r>
      <w:r w:rsidR="0029189C" w:rsidRPr="008A61FC">
        <w:rPr>
          <w:rFonts w:asciiTheme="majorBidi" w:eastAsia="Times New Roman" w:hAnsiTheme="majorBidi" w:cstheme="majorBidi"/>
          <w:color w:val="000000" w:themeColor="text1"/>
          <w:sz w:val="24"/>
          <w:szCs w:val="24"/>
          <w:lang w:eastAsia="en-CA"/>
        </w:rPr>
        <w:t xml:space="preserve"> </w:t>
      </w:r>
      <w:r w:rsidR="006E3B79" w:rsidRPr="008A61FC">
        <w:rPr>
          <w:rFonts w:asciiTheme="majorBidi" w:eastAsia="Times New Roman" w:hAnsiTheme="majorBidi" w:cstheme="majorBidi"/>
          <w:color w:val="000000" w:themeColor="text1"/>
          <w:sz w:val="24"/>
          <w:szCs w:val="24"/>
          <w:lang w:eastAsia="en-CA"/>
        </w:rPr>
        <w:t xml:space="preserve">Another important factor </w:t>
      </w:r>
      <w:r w:rsidR="00DD47F9" w:rsidRPr="008A61FC">
        <w:rPr>
          <w:rFonts w:asciiTheme="majorBidi" w:eastAsia="Times New Roman" w:hAnsiTheme="majorBidi" w:cstheme="majorBidi"/>
          <w:color w:val="000000" w:themeColor="text1"/>
          <w:sz w:val="24"/>
          <w:szCs w:val="24"/>
          <w:lang w:eastAsia="en-CA"/>
        </w:rPr>
        <w:t>affecting</w:t>
      </w:r>
      <w:r w:rsidR="006E3B79" w:rsidRPr="008A61FC">
        <w:rPr>
          <w:rFonts w:asciiTheme="majorBidi" w:eastAsia="Times New Roman" w:hAnsiTheme="majorBidi" w:cstheme="majorBidi"/>
          <w:color w:val="000000" w:themeColor="text1"/>
          <w:sz w:val="24"/>
          <w:szCs w:val="24"/>
          <w:lang w:eastAsia="en-CA"/>
        </w:rPr>
        <w:t xml:space="preserve"> </w:t>
      </w:r>
      <w:r w:rsidR="009025E5" w:rsidRPr="008A61FC">
        <w:rPr>
          <w:rFonts w:asciiTheme="majorBidi" w:eastAsia="Times New Roman" w:hAnsiTheme="majorBidi" w:cstheme="majorBidi"/>
          <w:color w:val="000000" w:themeColor="text1"/>
          <w:sz w:val="24"/>
          <w:szCs w:val="24"/>
          <w:lang w:eastAsia="en-CA"/>
        </w:rPr>
        <w:t>OTM</w:t>
      </w:r>
      <w:r w:rsidR="006E3B79" w:rsidRPr="008A61FC">
        <w:rPr>
          <w:rFonts w:asciiTheme="majorBidi" w:eastAsia="Times New Roman" w:hAnsiTheme="majorBidi" w:cstheme="majorBidi"/>
          <w:color w:val="000000" w:themeColor="text1"/>
          <w:sz w:val="24"/>
          <w:szCs w:val="24"/>
          <w:lang w:eastAsia="en-CA"/>
        </w:rPr>
        <w:t xml:space="preserve"> is </w:t>
      </w:r>
      <w:r w:rsidR="00C344E1" w:rsidRPr="008A61FC">
        <w:rPr>
          <w:rFonts w:asciiTheme="majorBidi" w:eastAsia="Times New Roman" w:hAnsiTheme="majorBidi" w:cstheme="majorBidi"/>
          <w:color w:val="000000" w:themeColor="text1"/>
          <w:sz w:val="24"/>
          <w:szCs w:val="24"/>
          <w:lang w:eastAsia="en-CA"/>
        </w:rPr>
        <w:t>air</w:t>
      </w:r>
      <w:ins w:id="128" w:author="copyeditor" w:date="2020-02-21T16:07:00Z">
        <w:r w:rsidR="00E20AC9">
          <w:rPr>
            <w:rFonts w:asciiTheme="majorBidi" w:eastAsia="Times New Roman" w:hAnsiTheme="majorBidi" w:cstheme="majorBidi"/>
            <w:color w:val="000000" w:themeColor="text1"/>
            <w:sz w:val="24"/>
            <w:szCs w:val="24"/>
            <w:lang w:eastAsia="en-CA"/>
          </w:rPr>
          <w:t>-</w:t>
        </w:r>
      </w:ins>
      <w:del w:id="129" w:author="copyeditor" w:date="2020-02-21T16:07:00Z">
        <w:r w:rsidR="00C344E1" w:rsidRPr="008A61FC" w:rsidDel="00E20AC9">
          <w:rPr>
            <w:rFonts w:asciiTheme="majorBidi" w:eastAsia="Times New Roman" w:hAnsiTheme="majorBidi" w:cstheme="majorBidi"/>
            <w:color w:val="000000" w:themeColor="text1"/>
            <w:sz w:val="24"/>
            <w:szCs w:val="24"/>
            <w:lang w:eastAsia="en-CA"/>
          </w:rPr>
          <w:delText xml:space="preserve"> </w:delText>
        </w:r>
      </w:del>
      <w:r w:rsidR="006E3B79" w:rsidRPr="008A61FC">
        <w:rPr>
          <w:rFonts w:asciiTheme="majorBidi" w:eastAsia="Times New Roman" w:hAnsiTheme="majorBidi" w:cstheme="majorBidi"/>
          <w:color w:val="000000" w:themeColor="text1"/>
          <w:sz w:val="24"/>
          <w:szCs w:val="24"/>
          <w:lang w:eastAsia="en-CA"/>
        </w:rPr>
        <w:t>t</w:t>
      </w:r>
      <w:r w:rsidR="0029189C" w:rsidRPr="008A61FC">
        <w:rPr>
          <w:rFonts w:asciiTheme="majorBidi" w:eastAsia="Times New Roman" w:hAnsiTheme="majorBidi" w:cstheme="majorBidi"/>
          <w:color w:val="000000" w:themeColor="text1"/>
          <w:sz w:val="24"/>
          <w:szCs w:val="24"/>
          <w:lang w:eastAsia="en-CA"/>
        </w:rPr>
        <w:t>emperature</w:t>
      </w:r>
      <w:r w:rsidR="006E3B79" w:rsidRPr="008A61FC">
        <w:rPr>
          <w:rFonts w:asciiTheme="majorBidi" w:eastAsia="Times New Roman" w:hAnsiTheme="majorBidi" w:cstheme="majorBidi"/>
          <w:color w:val="000000" w:themeColor="text1"/>
          <w:sz w:val="24"/>
          <w:szCs w:val="24"/>
          <w:lang w:eastAsia="en-CA"/>
        </w:rPr>
        <w:t xml:space="preserve"> inversion,</w:t>
      </w:r>
      <w:r w:rsidR="0029189C" w:rsidRPr="008A61FC">
        <w:rPr>
          <w:rFonts w:asciiTheme="majorBidi" w:eastAsia="Times New Roman" w:hAnsiTheme="majorBidi" w:cstheme="majorBidi"/>
          <w:color w:val="000000" w:themeColor="text1"/>
          <w:sz w:val="24"/>
          <w:szCs w:val="24"/>
          <w:lang w:eastAsia="en-CA"/>
        </w:rPr>
        <w:t xml:space="preserve"> </w:t>
      </w:r>
      <w:del w:id="130" w:author="copyeditor" w:date="2020-02-21T16:07:00Z">
        <w:r w:rsidR="00847870" w:rsidRPr="008A61FC" w:rsidDel="00E20AC9">
          <w:rPr>
            <w:rFonts w:asciiTheme="majorBidi" w:eastAsia="Times New Roman" w:hAnsiTheme="majorBidi" w:cstheme="majorBidi"/>
            <w:color w:val="000000" w:themeColor="text1"/>
            <w:sz w:val="24"/>
            <w:szCs w:val="24"/>
            <w:lang w:eastAsia="en-CA"/>
          </w:rPr>
          <w:delText>that</w:delText>
        </w:r>
        <w:r w:rsidR="006E3B79" w:rsidRPr="008A61FC" w:rsidDel="00E20AC9">
          <w:rPr>
            <w:rFonts w:asciiTheme="majorBidi" w:eastAsia="Times New Roman" w:hAnsiTheme="majorBidi" w:cstheme="majorBidi"/>
            <w:color w:val="000000" w:themeColor="text1"/>
            <w:sz w:val="24"/>
            <w:szCs w:val="24"/>
            <w:lang w:eastAsia="en-CA"/>
          </w:rPr>
          <w:delText xml:space="preserve"> </w:delText>
        </w:r>
      </w:del>
      <w:ins w:id="131" w:author="copyeditor" w:date="2020-02-21T16:07:00Z">
        <w:r w:rsidR="00E20AC9">
          <w:rPr>
            <w:rFonts w:asciiTheme="majorBidi" w:eastAsia="Times New Roman" w:hAnsiTheme="majorBidi" w:cstheme="majorBidi"/>
            <w:color w:val="000000" w:themeColor="text1"/>
            <w:sz w:val="24"/>
            <w:szCs w:val="24"/>
            <w:lang w:eastAsia="en-CA"/>
          </w:rPr>
          <w:t>which</w:t>
        </w:r>
        <w:r w:rsidR="00E20AC9" w:rsidRPr="008A61FC">
          <w:rPr>
            <w:rFonts w:asciiTheme="majorBidi" w:eastAsia="Times New Roman" w:hAnsiTheme="majorBidi" w:cstheme="majorBidi"/>
            <w:color w:val="000000" w:themeColor="text1"/>
            <w:sz w:val="24"/>
            <w:szCs w:val="24"/>
            <w:lang w:eastAsia="en-CA"/>
          </w:rPr>
          <w:t xml:space="preserve"> </w:t>
        </w:r>
      </w:ins>
      <w:r w:rsidR="006E3B79" w:rsidRPr="008A61FC">
        <w:rPr>
          <w:rFonts w:asciiTheme="majorBidi" w:eastAsia="Times New Roman" w:hAnsiTheme="majorBidi" w:cstheme="majorBidi"/>
          <w:color w:val="000000" w:themeColor="text1"/>
          <w:sz w:val="24"/>
          <w:szCs w:val="24"/>
          <w:lang w:eastAsia="en-CA"/>
        </w:rPr>
        <w:t xml:space="preserve">is </w:t>
      </w:r>
      <w:r w:rsidR="0029189C" w:rsidRPr="008A61FC">
        <w:rPr>
          <w:rFonts w:asciiTheme="majorBidi" w:eastAsia="Times New Roman" w:hAnsiTheme="majorBidi" w:cstheme="majorBidi"/>
          <w:color w:val="000000" w:themeColor="text1"/>
          <w:sz w:val="24"/>
          <w:szCs w:val="24"/>
          <w:lang w:eastAsia="en-CA"/>
        </w:rPr>
        <w:t xml:space="preserve">characterized by a </w:t>
      </w:r>
      <w:r w:rsidR="005F73AB" w:rsidRPr="008A61FC">
        <w:rPr>
          <w:rFonts w:asciiTheme="majorBidi" w:eastAsia="Times New Roman" w:hAnsiTheme="majorBidi" w:cstheme="majorBidi"/>
          <w:color w:val="000000" w:themeColor="text1"/>
          <w:sz w:val="24"/>
          <w:szCs w:val="24"/>
          <w:lang w:eastAsia="en-CA"/>
        </w:rPr>
        <w:t>cool</w:t>
      </w:r>
      <w:r w:rsidR="0029189C" w:rsidRPr="008A61FC">
        <w:rPr>
          <w:rFonts w:asciiTheme="majorBidi" w:eastAsia="Times New Roman" w:hAnsiTheme="majorBidi" w:cstheme="majorBidi"/>
          <w:color w:val="000000" w:themeColor="text1"/>
          <w:sz w:val="24"/>
          <w:szCs w:val="24"/>
          <w:lang w:eastAsia="en-CA"/>
        </w:rPr>
        <w:t xml:space="preserve"> air layer </w:t>
      </w:r>
      <w:r w:rsidR="00C344E1" w:rsidRPr="008A61FC">
        <w:rPr>
          <w:rFonts w:asciiTheme="majorBidi" w:eastAsia="Times New Roman" w:hAnsiTheme="majorBidi" w:cstheme="majorBidi"/>
          <w:color w:val="000000" w:themeColor="text1"/>
          <w:sz w:val="24"/>
          <w:szCs w:val="24"/>
          <w:lang w:eastAsia="en-CA"/>
        </w:rPr>
        <w:t>above</w:t>
      </w:r>
      <w:r w:rsidR="000770DE" w:rsidRPr="008A61FC">
        <w:rPr>
          <w:rFonts w:asciiTheme="majorBidi" w:eastAsia="Times New Roman" w:hAnsiTheme="majorBidi" w:cstheme="majorBidi"/>
          <w:color w:val="000000" w:themeColor="text1"/>
          <w:sz w:val="24"/>
          <w:szCs w:val="24"/>
          <w:lang w:eastAsia="en-CA"/>
        </w:rPr>
        <w:t xml:space="preserve"> the soil surface</w:t>
      </w:r>
      <w:r w:rsidR="001A3210" w:rsidRPr="008A61FC">
        <w:rPr>
          <w:rFonts w:asciiTheme="majorBidi" w:eastAsia="Times New Roman" w:hAnsiTheme="majorBidi" w:cstheme="majorBidi"/>
          <w:color w:val="000000" w:themeColor="text1"/>
          <w:sz w:val="24"/>
          <w:szCs w:val="24"/>
          <w:lang w:eastAsia="en-CA"/>
        </w:rPr>
        <w:t xml:space="preserve"> </w:t>
      </w:r>
      <w:del w:id="132" w:author="copyeditor" w:date="2020-02-21T16:07:00Z">
        <w:r w:rsidR="001A3210" w:rsidRPr="008A61FC" w:rsidDel="00E20AC9">
          <w:rPr>
            <w:rFonts w:asciiTheme="majorBidi" w:eastAsia="Times New Roman" w:hAnsiTheme="majorBidi" w:cstheme="majorBidi"/>
            <w:color w:val="000000" w:themeColor="text1"/>
            <w:sz w:val="24"/>
            <w:szCs w:val="24"/>
            <w:lang w:eastAsia="en-CA"/>
          </w:rPr>
          <w:delText>which</w:delText>
        </w:r>
        <w:r w:rsidR="00C344E1" w:rsidRPr="008A61FC" w:rsidDel="00E20AC9">
          <w:rPr>
            <w:rFonts w:asciiTheme="majorBidi" w:eastAsia="Times New Roman" w:hAnsiTheme="majorBidi" w:cstheme="majorBidi"/>
            <w:color w:val="000000" w:themeColor="text1"/>
            <w:sz w:val="24"/>
            <w:szCs w:val="24"/>
            <w:lang w:eastAsia="en-CA"/>
          </w:rPr>
          <w:delText xml:space="preserve"> </w:delText>
        </w:r>
      </w:del>
      <w:ins w:id="133" w:author="copyeditor" w:date="2020-02-21T16:07:00Z">
        <w:r w:rsidR="00E20AC9">
          <w:rPr>
            <w:rFonts w:asciiTheme="majorBidi" w:eastAsia="Times New Roman" w:hAnsiTheme="majorBidi" w:cstheme="majorBidi"/>
            <w:color w:val="000000" w:themeColor="text1"/>
            <w:sz w:val="24"/>
            <w:szCs w:val="24"/>
            <w:lang w:eastAsia="en-CA"/>
          </w:rPr>
          <w:t>that</w:t>
        </w:r>
        <w:r w:rsidR="00E20AC9" w:rsidRPr="008A61FC">
          <w:rPr>
            <w:rFonts w:asciiTheme="majorBidi" w:eastAsia="Times New Roman" w:hAnsiTheme="majorBidi" w:cstheme="majorBidi"/>
            <w:color w:val="000000" w:themeColor="text1"/>
            <w:sz w:val="24"/>
            <w:szCs w:val="24"/>
            <w:lang w:eastAsia="en-CA"/>
          </w:rPr>
          <w:t xml:space="preserve"> </w:t>
        </w:r>
      </w:ins>
      <w:r w:rsidR="0029189C" w:rsidRPr="008A61FC">
        <w:rPr>
          <w:rFonts w:asciiTheme="majorBidi" w:eastAsia="Times New Roman" w:hAnsiTheme="majorBidi" w:cstheme="majorBidi"/>
          <w:color w:val="000000" w:themeColor="text1"/>
          <w:sz w:val="24"/>
          <w:szCs w:val="24"/>
          <w:lang w:eastAsia="en-CA"/>
        </w:rPr>
        <w:t>limits vertical air mixing</w:t>
      </w:r>
      <w:ins w:id="134" w:author="copyeditor" w:date="2020-02-21T16:07:00Z">
        <w:r w:rsidR="00E20AC9">
          <w:rPr>
            <w:rFonts w:asciiTheme="majorBidi" w:eastAsia="Times New Roman" w:hAnsiTheme="majorBidi" w:cstheme="majorBidi"/>
            <w:color w:val="000000" w:themeColor="text1"/>
            <w:sz w:val="24"/>
            <w:szCs w:val="24"/>
            <w:lang w:eastAsia="en-CA"/>
          </w:rPr>
          <w:t>,</w:t>
        </w:r>
      </w:ins>
      <w:r w:rsidR="0029189C" w:rsidRPr="008A61FC">
        <w:rPr>
          <w:rFonts w:asciiTheme="majorBidi" w:eastAsia="Times New Roman" w:hAnsiTheme="majorBidi" w:cstheme="majorBidi"/>
          <w:color w:val="000000" w:themeColor="text1"/>
          <w:sz w:val="24"/>
          <w:szCs w:val="24"/>
          <w:lang w:eastAsia="en-CA"/>
        </w:rPr>
        <w:t xml:space="preserve"> causing small suspended droplets</w:t>
      </w:r>
      <w:ins w:id="135" w:author="copyeditor" w:date="2020-02-21T16:07:00Z">
        <w:r w:rsidR="00E20AC9">
          <w:rPr>
            <w:rFonts w:asciiTheme="majorBidi" w:eastAsia="Times New Roman" w:hAnsiTheme="majorBidi" w:cstheme="majorBidi"/>
            <w:color w:val="000000" w:themeColor="text1"/>
            <w:sz w:val="24"/>
            <w:szCs w:val="24"/>
            <w:lang w:eastAsia="en-CA"/>
          </w:rPr>
          <w:t xml:space="preserve"> or </w:t>
        </w:r>
      </w:ins>
      <w:del w:id="136" w:author="copyeditor" w:date="2020-02-21T16:07:00Z">
        <w:r w:rsidR="00DD47F9" w:rsidRPr="008A61FC" w:rsidDel="00E20AC9">
          <w:rPr>
            <w:rFonts w:asciiTheme="majorBidi" w:eastAsia="Times New Roman" w:hAnsiTheme="majorBidi" w:cstheme="majorBidi"/>
            <w:color w:val="000000" w:themeColor="text1"/>
            <w:sz w:val="24"/>
            <w:szCs w:val="24"/>
            <w:lang w:eastAsia="en-CA"/>
          </w:rPr>
          <w:delText>/</w:delText>
        </w:r>
      </w:del>
      <w:r w:rsidR="00DD47F9" w:rsidRPr="008A61FC">
        <w:rPr>
          <w:rFonts w:asciiTheme="majorBidi" w:eastAsia="Times New Roman" w:hAnsiTheme="majorBidi" w:cstheme="majorBidi"/>
          <w:color w:val="000000" w:themeColor="text1"/>
          <w:sz w:val="24"/>
          <w:szCs w:val="24"/>
          <w:lang w:eastAsia="en-CA"/>
        </w:rPr>
        <w:t>vapor</w:t>
      </w:r>
      <w:r w:rsidR="0029189C" w:rsidRPr="008A61FC">
        <w:rPr>
          <w:rFonts w:asciiTheme="majorBidi" w:eastAsia="Times New Roman" w:hAnsiTheme="majorBidi" w:cstheme="majorBidi"/>
          <w:color w:val="000000" w:themeColor="text1"/>
          <w:sz w:val="24"/>
          <w:szCs w:val="24"/>
          <w:lang w:eastAsia="en-CA"/>
        </w:rPr>
        <w:t xml:space="preserve"> to remain close to the ground and move laterally in a concentrated cloud</w:t>
      </w:r>
      <w:r w:rsidR="00C344E1" w:rsidRPr="008A61FC">
        <w:rPr>
          <w:rFonts w:asciiTheme="majorBidi" w:eastAsia="Times New Roman" w:hAnsiTheme="majorBidi" w:cstheme="majorBidi"/>
          <w:color w:val="000000" w:themeColor="text1"/>
          <w:sz w:val="24"/>
          <w:szCs w:val="24"/>
          <w:lang w:eastAsia="en-CA"/>
        </w:rPr>
        <w:t xml:space="preserve">. </w:t>
      </w:r>
      <w:r w:rsidR="008050AD" w:rsidRPr="008A61FC">
        <w:rPr>
          <w:rFonts w:asciiTheme="majorBidi" w:eastAsia="Times New Roman" w:hAnsiTheme="majorBidi" w:cstheme="majorBidi"/>
          <w:color w:val="000000" w:themeColor="text1"/>
          <w:sz w:val="24"/>
          <w:szCs w:val="24"/>
          <w:lang w:eastAsia="en-CA"/>
        </w:rPr>
        <w:t>It generally occurs in the evening through the early morning during summer months (</w:t>
      </w:r>
      <w:proofErr w:type="spellStart"/>
      <w:r w:rsidR="00250A04" w:rsidRPr="008A61FC">
        <w:rPr>
          <w:rFonts w:asciiTheme="majorBidi" w:eastAsia="Times New Roman" w:hAnsiTheme="majorBidi" w:cstheme="majorBidi"/>
          <w:color w:val="000000" w:themeColor="text1"/>
          <w:sz w:val="24"/>
          <w:szCs w:val="24"/>
          <w:lang w:eastAsia="en-CA"/>
        </w:rPr>
        <w:t>Bish</w:t>
      </w:r>
      <w:proofErr w:type="spellEnd"/>
      <w:r w:rsidR="00250A04" w:rsidRPr="008A61FC">
        <w:rPr>
          <w:rFonts w:asciiTheme="majorBidi" w:eastAsia="Times New Roman" w:hAnsiTheme="majorBidi" w:cstheme="majorBidi"/>
          <w:color w:val="000000" w:themeColor="text1"/>
          <w:sz w:val="24"/>
          <w:szCs w:val="24"/>
          <w:lang w:eastAsia="en-CA"/>
        </w:rPr>
        <w:t xml:space="preserve"> et al. 2019a, </w:t>
      </w:r>
      <w:ins w:id="137" w:author="copyeditor" w:date="2020-02-21T16:07:00Z">
        <w:r w:rsidR="00E20AC9">
          <w:rPr>
            <w:rFonts w:asciiTheme="majorBidi" w:eastAsia="Times New Roman" w:hAnsiTheme="majorBidi" w:cstheme="majorBidi"/>
            <w:color w:val="000000" w:themeColor="text1"/>
            <w:sz w:val="24"/>
            <w:szCs w:val="24"/>
            <w:lang w:eastAsia="en-CA"/>
          </w:rPr>
          <w:t>2019</w:t>
        </w:r>
      </w:ins>
      <w:r w:rsidR="00250A04" w:rsidRPr="008A61FC">
        <w:rPr>
          <w:rFonts w:asciiTheme="majorBidi" w:eastAsia="Times New Roman" w:hAnsiTheme="majorBidi" w:cstheme="majorBidi"/>
          <w:color w:val="000000" w:themeColor="text1"/>
          <w:sz w:val="24"/>
          <w:szCs w:val="24"/>
          <w:lang w:eastAsia="en-CA"/>
        </w:rPr>
        <w:t>b</w:t>
      </w:r>
      <w:r w:rsidR="008050AD" w:rsidRPr="008A61FC">
        <w:rPr>
          <w:rFonts w:asciiTheme="majorBidi" w:eastAsia="Times New Roman" w:hAnsiTheme="majorBidi" w:cstheme="majorBidi"/>
          <w:color w:val="000000" w:themeColor="text1"/>
          <w:sz w:val="24"/>
          <w:szCs w:val="24"/>
          <w:lang w:eastAsia="en-CA"/>
        </w:rPr>
        <w:t>).</w:t>
      </w:r>
      <w:r w:rsidR="00C344E1" w:rsidRPr="008A61FC">
        <w:rPr>
          <w:rFonts w:asciiTheme="majorBidi" w:eastAsia="Times New Roman" w:hAnsiTheme="majorBidi" w:cstheme="majorBidi"/>
          <w:color w:val="000000" w:themeColor="text1"/>
          <w:sz w:val="24"/>
          <w:szCs w:val="24"/>
          <w:lang w:eastAsia="en-CA"/>
        </w:rPr>
        <w:t xml:space="preserve"> </w:t>
      </w:r>
      <w:r w:rsidR="008050AD" w:rsidRPr="008A61FC">
        <w:rPr>
          <w:rFonts w:asciiTheme="majorBidi" w:eastAsia="Times New Roman" w:hAnsiTheme="majorBidi" w:cstheme="majorBidi"/>
          <w:color w:val="000000" w:themeColor="text1"/>
          <w:sz w:val="24"/>
          <w:szCs w:val="24"/>
          <w:lang w:eastAsia="en-CA"/>
        </w:rPr>
        <w:t xml:space="preserve">It has been recommended that </w:t>
      </w:r>
      <w:r w:rsidR="008E4128" w:rsidRPr="008A61FC">
        <w:rPr>
          <w:rFonts w:asciiTheme="majorBidi" w:eastAsia="Times New Roman" w:hAnsiTheme="majorBidi" w:cstheme="majorBidi"/>
          <w:color w:val="000000" w:themeColor="text1"/>
          <w:sz w:val="24"/>
          <w:szCs w:val="24"/>
          <w:lang w:eastAsia="en-CA"/>
        </w:rPr>
        <w:t>applicators should not spray pesticides during such conditions</w:t>
      </w:r>
      <w:r w:rsidR="00B320CA" w:rsidRPr="008A61FC">
        <w:rPr>
          <w:rFonts w:asciiTheme="majorBidi" w:eastAsia="Times New Roman" w:hAnsiTheme="majorBidi" w:cstheme="majorBidi"/>
          <w:color w:val="000000" w:themeColor="text1"/>
          <w:sz w:val="24"/>
          <w:szCs w:val="24"/>
          <w:lang w:eastAsia="en-CA"/>
        </w:rPr>
        <w:t xml:space="preserve"> (</w:t>
      </w:r>
      <w:bookmarkStart w:id="138" w:name="_Hlk10468272"/>
      <w:proofErr w:type="spellStart"/>
      <w:r w:rsidR="00250A04" w:rsidRPr="008A61FC">
        <w:rPr>
          <w:rFonts w:asciiTheme="majorBidi" w:eastAsia="Times New Roman" w:hAnsiTheme="majorBidi" w:cstheme="majorBidi"/>
          <w:color w:val="000000" w:themeColor="text1"/>
          <w:sz w:val="24"/>
          <w:szCs w:val="24"/>
          <w:lang w:eastAsia="en-CA"/>
        </w:rPr>
        <w:t>Bish</w:t>
      </w:r>
      <w:proofErr w:type="spellEnd"/>
      <w:r w:rsidR="00250A04" w:rsidRPr="008A61FC">
        <w:rPr>
          <w:rFonts w:asciiTheme="majorBidi" w:eastAsia="Times New Roman" w:hAnsiTheme="majorBidi" w:cstheme="majorBidi"/>
          <w:color w:val="000000" w:themeColor="text1"/>
          <w:sz w:val="24"/>
          <w:szCs w:val="24"/>
          <w:lang w:eastAsia="en-CA"/>
        </w:rPr>
        <w:t xml:space="preserve"> et al. 2019a, </w:t>
      </w:r>
      <w:ins w:id="139" w:author="copyeditor" w:date="2020-02-21T16:08:00Z">
        <w:r w:rsidR="00E20AC9">
          <w:rPr>
            <w:rFonts w:asciiTheme="majorBidi" w:eastAsia="Times New Roman" w:hAnsiTheme="majorBidi" w:cstheme="majorBidi"/>
            <w:color w:val="000000" w:themeColor="text1"/>
            <w:sz w:val="24"/>
            <w:szCs w:val="24"/>
            <w:lang w:eastAsia="en-CA"/>
          </w:rPr>
          <w:t>2019</w:t>
        </w:r>
      </w:ins>
      <w:r w:rsidR="00250A04" w:rsidRPr="008A61FC">
        <w:rPr>
          <w:rFonts w:asciiTheme="majorBidi" w:eastAsia="Times New Roman" w:hAnsiTheme="majorBidi" w:cstheme="majorBidi"/>
          <w:color w:val="000000" w:themeColor="text1"/>
          <w:sz w:val="24"/>
          <w:szCs w:val="24"/>
          <w:lang w:eastAsia="en-CA"/>
        </w:rPr>
        <w:t>b</w:t>
      </w:r>
      <w:bookmarkEnd w:id="138"/>
      <w:r w:rsidR="00B320CA" w:rsidRPr="008A61FC">
        <w:rPr>
          <w:rFonts w:asciiTheme="majorBidi" w:eastAsia="Times New Roman" w:hAnsiTheme="majorBidi" w:cstheme="majorBidi"/>
          <w:color w:val="000000" w:themeColor="text1"/>
          <w:sz w:val="24"/>
          <w:szCs w:val="24"/>
          <w:lang w:eastAsia="en-CA"/>
        </w:rPr>
        <w:t>)</w:t>
      </w:r>
      <w:r w:rsidR="0029189C" w:rsidRPr="008A61FC">
        <w:rPr>
          <w:rFonts w:asciiTheme="majorBidi" w:eastAsia="Times New Roman" w:hAnsiTheme="majorBidi" w:cstheme="majorBidi"/>
          <w:color w:val="000000" w:themeColor="text1"/>
          <w:sz w:val="24"/>
          <w:szCs w:val="24"/>
          <w:lang w:eastAsia="en-CA"/>
        </w:rPr>
        <w:t>.</w:t>
      </w:r>
      <w:r w:rsidR="00204F33" w:rsidRPr="008A61FC">
        <w:rPr>
          <w:rFonts w:asciiTheme="majorBidi" w:hAnsiTheme="majorBidi" w:cstheme="majorBidi"/>
          <w:color w:val="000000" w:themeColor="text1"/>
          <w:sz w:val="24"/>
          <w:szCs w:val="24"/>
        </w:rPr>
        <w:t xml:space="preserve"> </w:t>
      </w:r>
      <w:r w:rsidR="008B00A2" w:rsidRPr="008A61FC">
        <w:rPr>
          <w:rFonts w:asciiTheme="majorBidi" w:hAnsiTheme="majorBidi" w:cstheme="majorBidi"/>
          <w:color w:val="000000" w:themeColor="text1"/>
          <w:sz w:val="24"/>
          <w:szCs w:val="24"/>
        </w:rPr>
        <w:t xml:space="preserve">In a survey </w:t>
      </w:r>
      <w:r w:rsidR="00847870" w:rsidRPr="008A61FC">
        <w:rPr>
          <w:rFonts w:asciiTheme="majorBidi" w:hAnsiTheme="majorBidi" w:cstheme="majorBidi"/>
          <w:color w:val="000000" w:themeColor="text1"/>
          <w:sz w:val="24"/>
          <w:szCs w:val="24"/>
        </w:rPr>
        <w:t>of</w:t>
      </w:r>
      <w:r w:rsidR="008B00A2" w:rsidRPr="008A61FC">
        <w:rPr>
          <w:rFonts w:asciiTheme="majorBidi" w:hAnsiTheme="majorBidi" w:cstheme="majorBidi"/>
          <w:color w:val="000000" w:themeColor="text1"/>
          <w:sz w:val="24"/>
          <w:szCs w:val="24"/>
        </w:rPr>
        <w:t xml:space="preserve"> Nebraska growers</w:t>
      </w:r>
      <w:r w:rsidR="003F1FA9" w:rsidRPr="008A61FC">
        <w:rPr>
          <w:rFonts w:asciiTheme="majorBidi" w:hAnsiTheme="majorBidi" w:cstheme="majorBidi"/>
          <w:color w:val="000000" w:themeColor="text1"/>
          <w:sz w:val="24"/>
          <w:szCs w:val="24"/>
        </w:rPr>
        <w:t>,</w:t>
      </w:r>
      <w:r w:rsidR="008B00A2" w:rsidRPr="008A61FC">
        <w:rPr>
          <w:rFonts w:asciiTheme="majorBidi" w:hAnsiTheme="majorBidi" w:cstheme="majorBidi"/>
          <w:color w:val="000000" w:themeColor="text1"/>
          <w:sz w:val="24"/>
          <w:szCs w:val="24"/>
        </w:rPr>
        <w:t xml:space="preserve"> 69% </w:t>
      </w:r>
      <w:r w:rsidR="003F1FA9" w:rsidRPr="008A61FC">
        <w:rPr>
          <w:rFonts w:asciiTheme="majorBidi" w:hAnsiTheme="majorBidi" w:cstheme="majorBidi"/>
          <w:color w:val="000000" w:themeColor="text1"/>
          <w:sz w:val="24"/>
          <w:szCs w:val="24"/>
        </w:rPr>
        <w:t>reported</w:t>
      </w:r>
      <w:r w:rsidR="008B00A2" w:rsidRPr="008A61FC">
        <w:rPr>
          <w:rFonts w:asciiTheme="majorBidi" w:hAnsiTheme="majorBidi" w:cstheme="majorBidi"/>
          <w:color w:val="000000" w:themeColor="text1"/>
          <w:sz w:val="24"/>
          <w:szCs w:val="24"/>
        </w:rPr>
        <w:t xml:space="preserve"> that the main cause</w:t>
      </w:r>
      <w:ins w:id="140" w:author="copyeditor" w:date="2020-02-21T16:08:00Z">
        <w:r w:rsidR="00E20AC9">
          <w:rPr>
            <w:rFonts w:asciiTheme="majorBidi" w:hAnsiTheme="majorBidi" w:cstheme="majorBidi"/>
            <w:color w:val="000000" w:themeColor="text1"/>
            <w:sz w:val="24"/>
            <w:szCs w:val="24"/>
          </w:rPr>
          <w:t>s</w:t>
        </w:r>
      </w:ins>
      <w:r w:rsidR="008B00A2" w:rsidRPr="008A61FC">
        <w:rPr>
          <w:rFonts w:asciiTheme="majorBidi" w:hAnsiTheme="majorBidi" w:cstheme="majorBidi"/>
          <w:color w:val="000000" w:themeColor="text1"/>
          <w:sz w:val="24"/>
          <w:szCs w:val="24"/>
        </w:rPr>
        <w:t xml:space="preserve"> of dicamba injury in neighboring non-</w:t>
      </w:r>
      <w:del w:id="141" w:author="Rodrigo Werle" w:date="2020-02-25T13:52:00Z">
        <w:r w:rsidR="008B00A2" w:rsidRPr="008A61FC" w:rsidDel="000A010F">
          <w:rPr>
            <w:rFonts w:asciiTheme="majorBidi" w:hAnsiTheme="majorBidi" w:cstheme="majorBidi"/>
            <w:color w:val="000000" w:themeColor="text1"/>
            <w:sz w:val="24"/>
            <w:szCs w:val="24"/>
          </w:rPr>
          <w:delText xml:space="preserve">DT </w:delText>
        </w:r>
      </w:del>
      <w:ins w:id="142" w:author="Rodrigo Werle" w:date="2020-02-25T13:52:00Z">
        <w:r w:rsidR="000A010F" w:rsidRPr="008A61FC">
          <w:rPr>
            <w:rFonts w:asciiTheme="majorBidi" w:hAnsiTheme="majorBidi" w:cstheme="majorBidi"/>
            <w:color w:val="000000" w:themeColor="text1"/>
            <w:sz w:val="24"/>
            <w:szCs w:val="24"/>
          </w:rPr>
          <w:t>D</w:t>
        </w:r>
        <w:r w:rsidR="000A010F">
          <w:rPr>
            <w:rFonts w:asciiTheme="majorBidi" w:hAnsiTheme="majorBidi" w:cstheme="majorBidi"/>
            <w:color w:val="000000" w:themeColor="text1"/>
            <w:sz w:val="24"/>
            <w:szCs w:val="24"/>
          </w:rPr>
          <w:t>R</w:t>
        </w:r>
        <w:r w:rsidR="000A010F" w:rsidRPr="008A61FC">
          <w:rPr>
            <w:rFonts w:asciiTheme="majorBidi" w:hAnsiTheme="majorBidi" w:cstheme="majorBidi"/>
            <w:color w:val="000000" w:themeColor="text1"/>
            <w:sz w:val="24"/>
            <w:szCs w:val="24"/>
          </w:rPr>
          <w:t xml:space="preserve"> </w:t>
        </w:r>
      </w:ins>
      <w:r w:rsidR="008B00A2" w:rsidRPr="008A61FC">
        <w:rPr>
          <w:rFonts w:asciiTheme="majorBidi" w:hAnsiTheme="majorBidi" w:cstheme="majorBidi"/>
          <w:color w:val="000000" w:themeColor="text1"/>
          <w:sz w:val="24"/>
          <w:szCs w:val="24"/>
        </w:rPr>
        <w:t xml:space="preserve">soybean fields </w:t>
      </w:r>
      <w:del w:id="143" w:author="copyeditor" w:date="2020-02-21T16:08:00Z">
        <w:r w:rsidR="00847870" w:rsidRPr="008A61FC" w:rsidDel="00E20AC9">
          <w:rPr>
            <w:rFonts w:asciiTheme="majorBidi" w:hAnsiTheme="majorBidi" w:cstheme="majorBidi"/>
            <w:color w:val="000000" w:themeColor="text1"/>
            <w:sz w:val="24"/>
            <w:szCs w:val="24"/>
          </w:rPr>
          <w:delText xml:space="preserve">was </w:delText>
        </w:r>
      </w:del>
      <w:ins w:id="144" w:author="copyeditor" w:date="2020-02-21T16:08:00Z">
        <w:r w:rsidR="00E20AC9">
          <w:rPr>
            <w:rFonts w:asciiTheme="majorBidi" w:hAnsiTheme="majorBidi" w:cstheme="majorBidi"/>
            <w:color w:val="000000" w:themeColor="text1"/>
            <w:sz w:val="24"/>
            <w:szCs w:val="24"/>
          </w:rPr>
          <w:t>were</w:t>
        </w:r>
        <w:r w:rsidR="00E20AC9" w:rsidRPr="008A61FC">
          <w:rPr>
            <w:rFonts w:asciiTheme="majorBidi" w:hAnsiTheme="majorBidi" w:cstheme="majorBidi"/>
            <w:color w:val="000000" w:themeColor="text1"/>
            <w:sz w:val="24"/>
            <w:szCs w:val="24"/>
          </w:rPr>
          <w:t xml:space="preserve"> </w:t>
        </w:r>
      </w:ins>
      <w:del w:id="145" w:author="copyeditor" w:date="2020-02-21T16:08:00Z">
        <w:r w:rsidR="00847870" w:rsidRPr="008A61FC" w:rsidDel="00E20AC9">
          <w:rPr>
            <w:rFonts w:asciiTheme="majorBidi" w:hAnsiTheme="majorBidi" w:cstheme="majorBidi"/>
            <w:color w:val="000000" w:themeColor="text1"/>
            <w:sz w:val="24"/>
            <w:szCs w:val="24"/>
          </w:rPr>
          <w:lastRenderedPageBreak/>
          <w:delText xml:space="preserve">due to </w:delText>
        </w:r>
      </w:del>
      <w:r w:rsidR="008B00A2" w:rsidRPr="008A61FC">
        <w:rPr>
          <w:rFonts w:asciiTheme="majorBidi" w:hAnsiTheme="majorBidi" w:cstheme="majorBidi"/>
          <w:color w:val="000000" w:themeColor="text1"/>
          <w:sz w:val="24"/>
          <w:szCs w:val="24"/>
        </w:rPr>
        <w:t>vo</w:t>
      </w:r>
      <w:r w:rsidR="003F1FA9" w:rsidRPr="008A61FC">
        <w:rPr>
          <w:rFonts w:asciiTheme="majorBidi" w:hAnsiTheme="majorBidi" w:cstheme="majorBidi"/>
          <w:color w:val="000000" w:themeColor="text1"/>
          <w:sz w:val="24"/>
          <w:szCs w:val="24"/>
        </w:rPr>
        <w:t>l</w:t>
      </w:r>
      <w:r w:rsidR="008B00A2" w:rsidRPr="008A61FC">
        <w:rPr>
          <w:rFonts w:asciiTheme="majorBidi" w:hAnsiTheme="majorBidi" w:cstheme="majorBidi"/>
          <w:color w:val="000000" w:themeColor="text1"/>
          <w:sz w:val="24"/>
          <w:szCs w:val="24"/>
        </w:rPr>
        <w:t>a</w:t>
      </w:r>
      <w:r w:rsidR="003F1FA9" w:rsidRPr="008A61FC">
        <w:rPr>
          <w:rFonts w:asciiTheme="majorBidi" w:hAnsiTheme="majorBidi" w:cstheme="majorBidi"/>
          <w:color w:val="000000" w:themeColor="text1"/>
          <w:sz w:val="24"/>
          <w:szCs w:val="24"/>
        </w:rPr>
        <w:t>t</w:t>
      </w:r>
      <w:r w:rsidR="008B00A2" w:rsidRPr="008A61FC">
        <w:rPr>
          <w:rFonts w:asciiTheme="majorBidi" w:hAnsiTheme="majorBidi" w:cstheme="majorBidi"/>
          <w:color w:val="000000" w:themeColor="text1"/>
          <w:sz w:val="24"/>
          <w:szCs w:val="24"/>
        </w:rPr>
        <w:t>i</w:t>
      </w:r>
      <w:r w:rsidR="003F1FA9" w:rsidRPr="008A61FC">
        <w:rPr>
          <w:rFonts w:asciiTheme="majorBidi" w:hAnsiTheme="majorBidi" w:cstheme="majorBidi"/>
          <w:color w:val="000000" w:themeColor="text1"/>
          <w:sz w:val="24"/>
          <w:szCs w:val="24"/>
        </w:rPr>
        <w:t>li</w:t>
      </w:r>
      <w:r w:rsidR="008B00A2" w:rsidRPr="008A61FC">
        <w:rPr>
          <w:rFonts w:asciiTheme="majorBidi" w:hAnsiTheme="majorBidi" w:cstheme="majorBidi"/>
          <w:color w:val="000000" w:themeColor="text1"/>
          <w:sz w:val="24"/>
          <w:szCs w:val="24"/>
        </w:rPr>
        <w:t xml:space="preserve">zation, 23% </w:t>
      </w:r>
      <w:ins w:id="146" w:author="copyeditor" w:date="2020-02-21T16:08:00Z">
        <w:r w:rsidR="00E20AC9">
          <w:rPr>
            <w:rFonts w:asciiTheme="majorBidi" w:hAnsiTheme="majorBidi" w:cstheme="majorBidi"/>
            <w:color w:val="000000" w:themeColor="text1"/>
            <w:sz w:val="24"/>
            <w:szCs w:val="24"/>
          </w:rPr>
          <w:t xml:space="preserve">reported </w:t>
        </w:r>
      </w:ins>
      <w:r w:rsidR="008B00A2" w:rsidRPr="008A61FC">
        <w:rPr>
          <w:rFonts w:asciiTheme="majorBidi" w:hAnsiTheme="majorBidi" w:cstheme="majorBidi"/>
          <w:color w:val="000000" w:themeColor="text1"/>
          <w:sz w:val="24"/>
          <w:szCs w:val="24"/>
        </w:rPr>
        <w:t xml:space="preserve">physical drift, and 8% </w:t>
      </w:r>
      <w:ins w:id="147" w:author="copyeditor" w:date="2020-02-21T16:08:00Z">
        <w:r w:rsidR="00E20AC9">
          <w:rPr>
            <w:rFonts w:asciiTheme="majorBidi" w:hAnsiTheme="majorBidi" w:cstheme="majorBidi"/>
            <w:color w:val="000000" w:themeColor="text1"/>
            <w:sz w:val="24"/>
            <w:szCs w:val="24"/>
          </w:rPr>
          <w:t xml:space="preserve">reported </w:t>
        </w:r>
      </w:ins>
      <w:r w:rsidR="008B00A2" w:rsidRPr="008A61FC">
        <w:rPr>
          <w:rFonts w:asciiTheme="majorBidi" w:hAnsiTheme="majorBidi" w:cstheme="majorBidi"/>
          <w:color w:val="000000" w:themeColor="text1"/>
          <w:sz w:val="24"/>
          <w:szCs w:val="24"/>
        </w:rPr>
        <w:t>temperature inversion (Werle et al. 2018).</w:t>
      </w:r>
    </w:p>
    <w:p w14:paraId="7633E228" w14:textId="292DDA6E" w:rsidR="00193088" w:rsidRPr="008A61FC" w:rsidRDefault="00DA0865" w:rsidP="001E110F">
      <w:pPr>
        <w:spacing w:after="0" w:line="480" w:lineRule="auto"/>
        <w:ind w:firstLine="432"/>
        <w:rPr>
          <w:rFonts w:asciiTheme="majorBidi" w:hAnsiTheme="majorBidi" w:cstheme="majorBidi"/>
          <w:color w:val="000000" w:themeColor="text1"/>
          <w:sz w:val="24"/>
          <w:szCs w:val="24"/>
        </w:rPr>
      </w:pPr>
      <w:r w:rsidRPr="008A61FC">
        <w:rPr>
          <w:rFonts w:asciiTheme="majorBidi" w:hAnsiTheme="majorBidi" w:cstheme="majorBidi"/>
          <w:color w:val="000000" w:themeColor="text1"/>
          <w:sz w:val="24"/>
          <w:szCs w:val="24"/>
        </w:rPr>
        <w:t>I</w:t>
      </w:r>
      <w:r w:rsidR="00193088" w:rsidRPr="008A61FC">
        <w:rPr>
          <w:rFonts w:asciiTheme="majorBidi" w:hAnsiTheme="majorBidi" w:cstheme="majorBidi"/>
          <w:color w:val="000000" w:themeColor="text1"/>
          <w:sz w:val="24"/>
          <w:szCs w:val="24"/>
        </w:rPr>
        <w:t xml:space="preserve">n 2017, </w:t>
      </w:r>
      <w:r w:rsidR="00CB0670" w:rsidRPr="008A61FC">
        <w:rPr>
          <w:rFonts w:asciiTheme="majorBidi" w:hAnsiTheme="majorBidi" w:cstheme="majorBidi"/>
          <w:color w:val="000000" w:themeColor="text1"/>
          <w:sz w:val="24"/>
          <w:szCs w:val="24"/>
        </w:rPr>
        <w:t xml:space="preserve">two </w:t>
      </w:r>
      <w:r w:rsidR="00193088" w:rsidRPr="008A61FC">
        <w:rPr>
          <w:rFonts w:asciiTheme="majorBidi" w:hAnsiTheme="majorBidi" w:cstheme="majorBidi"/>
          <w:color w:val="000000" w:themeColor="text1"/>
          <w:sz w:val="24"/>
          <w:szCs w:val="24"/>
        </w:rPr>
        <w:t>new formulations of dicamba were registered for use in D</w:t>
      </w:r>
      <w:r w:rsidR="00DC4E30" w:rsidRPr="008A61FC">
        <w:rPr>
          <w:rFonts w:asciiTheme="majorBidi" w:hAnsiTheme="majorBidi" w:cstheme="majorBidi"/>
          <w:color w:val="000000" w:themeColor="text1"/>
          <w:sz w:val="24"/>
          <w:szCs w:val="24"/>
        </w:rPr>
        <w:t>R</w:t>
      </w:r>
      <w:r w:rsidR="00193088" w:rsidRPr="008A61FC">
        <w:rPr>
          <w:rFonts w:asciiTheme="majorBidi" w:hAnsiTheme="majorBidi" w:cstheme="majorBidi"/>
          <w:color w:val="000000" w:themeColor="text1"/>
          <w:sz w:val="24"/>
          <w:szCs w:val="24"/>
        </w:rPr>
        <w:t xml:space="preserve"> soybean and cotton in North America</w:t>
      </w:r>
      <w:ins w:id="148" w:author="copyeditor" w:date="2020-02-21T16:09:00Z">
        <w:r w:rsidR="00545990">
          <w:rPr>
            <w:rFonts w:asciiTheme="majorBidi" w:hAnsiTheme="majorBidi" w:cstheme="majorBidi"/>
            <w:color w:val="000000" w:themeColor="text1"/>
            <w:sz w:val="24"/>
            <w:szCs w:val="24"/>
          </w:rPr>
          <w:t>:</w:t>
        </w:r>
      </w:ins>
      <w:del w:id="149" w:author="copyeditor" w:date="2020-02-21T16:09:00Z">
        <w:r w:rsidR="00D35644" w:rsidRPr="008A61FC" w:rsidDel="00545990">
          <w:rPr>
            <w:rFonts w:asciiTheme="majorBidi" w:hAnsiTheme="majorBidi" w:cstheme="majorBidi"/>
            <w:color w:val="000000" w:themeColor="text1"/>
            <w:sz w:val="24"/>
            <w:szCs w:val="24"/>
          </w:rPr>
          <w:delText>,</w:delText>
        </w:r>
        <w:r w:rsidR="00193088" w:rsidRPr="008A61FC" w:rsidDel="00545990">
          <w:rPr>
            <w:rFonts w:asciiTheme="majorBidi" w:hAnsiTheme="majorBidi" w:cstheme="majorBidi"/>
            <w:color w:val="000000" w:themeColor="text1"/>
            <w:sz w:val="24"/>
            <w:szCs w:val="24"/>
          </w:rPr>
          <w:delText xml:space="preserve"> which included</w:delText>
        </w:r>
      </w:del>
      <w:r w:rsidR="00193088" w:rsidRPr="008A61FC">
        <w:rPr>
          <w:rFonts w:asciiTheme="majorBidi" w:hAnsiTheme="majorBidi" w:cstheme="majorBidi"/>
          <w:color w:val="000000" w:themeColor="text1"/>
          <w:sz w:val="24"/>
          <w:szCs w:val="24"/>
        </w:rPr>
        <w:t xml:space="preserve"> XtendiMax</w:t>
      </w:r>
      <w:bookmarkStart w:id="150" w:name="_Hlk9848341"/>
      <w:r w:rsidR="00193088" w:rsidRPr="008A61FC">
        <w:rPr>
          <w:rFonts w:asciiTheme="majorBidi" w:hAnsiTheme="majorBidi" w:cstheme="majorBidi"/>
          <w:color w:val="000000" w:themeColor="text1"/>
          <w:sz w:val="24"/>
          <w:szCs w:val="24"/>
          <w:vertAlign w:val="superscript"/>
        </w:rPr>
        <w:t>®</w:t>
      </w:r>
      <w:r w:rsidR="00193088" w:rsidRPr="008A61FC">
        <w:rPr>
          <w:rFonts w:asciiTheme="majorBidi" w:hAnsiTheme="majorBidi" w:cstheme="majorBidi"/>
          <w:color w:val="000000" w:themeColor="text1"/>
          <w:sz w:val="24"/>
          <w:szCs w:val="24"/>
        </w:rPr>
        <w:t xml:space="preserve"> </w:t>
      </w:r>
      <w:bookmarkEnd w:id="150"/>
      <w:ins w:id="151" w:author="copyeditor" w:date="2020-03-09T17:11:00Z">
        <w:r w:rsidR="009D7A00">
          <w:rPr>
            <w:rFonts w:asciiTheme="majorBidi" w:hAnsiTheme="majorBidi" w:cstheme="majorBidi"/>
            <w:color w:val="000000" w:themeColor="text1"/>
            <w:sz w:val="24"/>
            <w:szCs w:val="24"/>
          </w:rPr>
          <w:t>(</w:t>
        </w:r>
      </w:ins>
      <w:ins w:id="152" w:author="copyeditor" w:date="2020-03-09T17:13:00Z">
        <w:r w:rsidR="00502F55">
          <w:rPr>
            <w:rFonts w:asciiTheme="majorBidi" w:hAnsiTheme="majorBidi" w:cstheme="majorBidi"/>
            <w:color w:val="000000" w:themeColor="text1"/>
            <w:sz w:val="24"/>
            <w:szCs w:val="24"/>
          </w:rPr>
          <w:t>Monsanto/</w:t>
        </w:r>
      </w:ins>
      <w:ins w:id="153" w:author="copyeditor" w:date="2020-03-09T17:11:00Z">
        <w:r w:rsidR="009D7A00">
          <w:rPr>
            <w:rFonts w:asciiTheme="majorBidi" w:hAnsiTheme="majorBidi" w:cstheme="majorBidi"/>
            <w:color w:val="000000" w:themeColor="text1"/>
            <w:sz w:val="24"/>
            <w:szCs w:val="24"/>
          </w:rPr>
          <w:t xml:space="preserve">Bayer Group, </w:t>
        </w:r>
      </w:ins>
      <w:ins w:id="154" w:author="copyeditor" w:date="2020-03-09T17:23:00Z">
        <w:r w:rsidR="00492720">
          <w:rPr>
            <w:rFonts w:asciiTheme="majorBidi" w:hAnsiTheme="majorBidi" w:cstheme="majorBidi"/>
            <w:color w:val="000000" w:themeColor="text1"/>
            <w:sz w:val="24"/>
            <w:szCs w:val="24"/>
          </w:rPr>
          <w:t>S</w:t>
        </w:r>
        <w:r w:rsidR="00492720" w:rsidRPr="008A61FC">
          <w:rPr>
            <w:rFonts w:asciiTheme="majorBidi" w:hAnsiTheme="majorBidi" w:cstheme="majorBidi"/>
            <w:iCs/>
            <w:color w:val="000000" w:themeColor="text1"/>
            <w:sz w:val="24"/>
            <w:szCs w:val="24"/>
          </w:rPr>
          <w:t>t. Louis, MO</w:t>
        </w:r>
      </w:ins>
      <w:ins w:id="155" w:author="copyeditor" w:date="2020-03-09T17:11:00Z">
        <w:r w:rsidR="009D7A00">
          <w:rPr>
            <w:rFonts w:asciiTheme="majorBidi" w:hAnsiTheme="majorBidi" w:cstheme="majorBidi"/>
            <w:color w:val="000000" w:themeColor="text1"/>
            <w:sz w:val="24"/>
            <w:szCs w:val="24"/>
          </w:rPr>
          <w:t xml:space="preserve">) </w:t>
        </w:r>
      </w:ins>
      <w:r w:rsidR="00656DA2" w:rsidRPr="008A61FC">
        <w:rPr>
          <w:rFonts w:asciiTheme="majorBidi" w:hAnsiTheme="majorBidi" w:cstheme="majorBidi"/>
          <w:color w:val="000000" w:themeColor="text1"/>
          <w:sz w:val="24"/>
          <w:szCs w:val="24"/>
        </w:rPr>
        <w:t xml:space="preserve">(Anonymous 2018a) </w:t>
      </w:r>
      <w:r w:rsidR="00CB0670" w:rsidRPr="008A61FC">
        <w:rPr>
          <w:rFonts w:asciiTheme="majorBidi" w:hAnsiTheme="majorBidi" w:cstheme="majorBidi"/>
          <w:color w:val="000000" w:themeColor="text1"/>
          <w:sz w:val="24"/>
          <w:szCs w:val="24"/>
        </w:rPr>
        <w:t>or FeXapan</w:t>
      </w:r>
      <w:r w:rsidR="00CB0670" w:rsidRPr="008A61FC">
        <w:rPr>
          <w:rFonts w:asciiTheme="majorBidi" w:hAnsiTheme="majorBidi" w:cstheme="majorBidi"/>
          <w:color w:val="000000" w:themeColor="text1"/>
          <w:sz w:val="24"/>
          <w:szCs w:val="24"/>
          <w:vertAlign w:val="superscript"/>
        </w:rPr>
        <w:t>®</w:t>
      </w:r>
      <w:r w:rsidR="00CB0670" w:rsidRPr="008A61FC">
        <w:rPr>
          <w:rFonts w:asciiTheme="majorBidi" w:hAnsiTheme="majorBidi" w:cstheme="majorBidi"/>
          <w:color w:val="000000" w:themeColor="text1"/>
          <w:sz w:val="24"/>
          <w:szCs w:val="24"/>
        </w:rPr>
        <w:t xml:space="preserve"> </w:t>
      </w:r>
      <w:ins w:id="156" w:author="copyeditor" w:date="2020-03-09T17:13:00Z">
        <w:r w:rsidR="009D7A00">
          <w:rPr>
            <w:rFonts w:asciiTheme="majorBidi" w:hAnsiTheme="majorBidi" w:cstheme="majorBidi"/>
            <w:color w:val="000000" w:themeColor="text1"/>
            <w:sz w:val="24"/>
            <w:szCs w:val="24"/>
          </w:rPr>
          <w:t xml:space="preserve">(Dupont Crop Protection, Wilmington, DE) </w:t>
        </w:r>
      </w:ins>
      <w:r w:rsidR="00656DA2" w:rsidRPr="008A61FC">
        <w:rPr>
          <w:rFonts w:asciiTheme="majorBidi" w:hAnsiTheme="majorBidi" w:cstheme="majorBidi"/>
          <w:color w:val="000000" w:themeColor="text1"/>
          <w:sz w:val="24"/>
          <w:szCs w:val="24"/>
        </w:rPr>
        <w:t xml:space="preserve">(Anonymous 2018b) </w:t>
      </w:r>
      <w:r w:rsidR="00193088" w:rsidRPr="008A61FC">
        <w:rPr>
          <w:rFonts w:asciiTheme="majorBidi" w:hAnsiTheme="majorBidi" w:cstheme="majorBidi"/>
          <w:color w:val="000000" w:themeColor="text1"/>
          <w:sz w:val="24"/>
          <w:szCs w:val="24"/>
        </w:rPr>
        <w:t xml:space="preserve">with </w:t>
      </w:r>
      <w:proofErr w:type="spellStart"/>
      <w:r w:rsidR="00193088" w:rsidRPr="008A61FC">
        <w:rPr>
          <w:rFonts w:asciiTheme="majorBidi" w:hAnsiTheme="majorBidi" w:cstheme="majorBidi"/>
          <w:color w:val="000000" w:themeColor="text1"/>
          <w:sz w:val="24"/>
          <w:szCs w:val="24"/>
        </w:rPr>
        <w:t>VaporGrip</w:t>
      </w:r>
      <w:proofErr w:type="spellEnd"/>
      <w:r w:rsidR="00193088" w:rsidRPr="008A61FC">
        <w:rPr>
          <w:rFonts w:asciiTheme="majorBidi" w:hAnsiTheme="majorBidi" w:cstheme="majorBidi"/>
          <w:color w:val="000000" w:themeColor="text1"/>
          <w:sz w:val="24"/>
          <w:szCs w:val="24"/>
        </w:rPr>
        <w:t xml:space="preserve"> technology from Monsanto</w:t>
      </w:r>
      <w:r w:rsidR="00CB0670" w:rsidRPr="008A61FC">
        <w:rPr>
          <w:rFonts w:asciiTheme="majorBidi" w:hAnsiTheme="majorBidi" w:cstheme="majorBidi"/>
          <w:color w:val="000000" w:themeColor="text1"/>
          <w:sz w:val="24"/>
          <w:szCs w:val="24"/>
        </w:rPr>
        <w:t xml:space="preserve"> and Dupont</w:t>
      </w:r>
      <w:r w:rsidR="00A21ED4" w:rsidRPr="008A61FC">
        <w:rPr>
          <w:rFonts w:asciiTheme="majorBidi" w:hAnsiTheme="majorBidi" w:cstheme="majorBidi"/>
          <w:color w:val="000000" w:themeColor="text1"/>
          <w:sz w:val="24"/>
          <w:szCs w:val="24"/>
        </w:rPr>
        <w:t>, respectively</w:t>
      </w:r>
      <w:ins w:id="157" w:author="copyeditor" w:date="2020-02-21T16:11:00Z">
        <w:r w:rsidR="00A9763D">
          <w:rPr>
            <w:rFonts w:asciiTheme="majorBidi" w:hAnsiTheme="majorBidi" w:cstheme="majorBidi"/>
            <w:color w:val="000000" w:themeColor="text1"/>
            <w:sz w:val="24"/>
            <w:szCs w:val="24"/>
          </w:rPr>
          <w:t>;</w:t>
        </w:r>
      </w:ins>
      <w:del w:id="158" w:author="copyeditor" w:date="2020-02-21T16:11:00Z">
        <w:r w:rsidR="00A21ED4" w:rsidRPr="008A61FC" w:rsidDel="00A9763D">
          <w:rPr>
            <w:rFonts w:asciiTheme="majorBidi" w:hAnsiTheme="majorBidi" w:cstheme="majorBidi"/>
            <w:color w:val="000000" w:themeColor="text1"/>
            <w:sz w:val="24"/>
            <w:szCs w:val="24"/>
          </w:rPr>
          <w:delText>,</w:delText>
        </w:r>
      </w:del>
      <w:r w:rsidR="00CB0670" w:rsidRPr="008A61FC">
        <w:rPr>
          <w:rFonts w:asciiTheme="majorBidi" w:hAnsiTheme="majorBidi" w:cstheme="majorBidi"/>
          <w:color w:val="000000" w:themeColor="text1"/>
          <w:sz w:val="24"/>
          <w:szCs w:val="24"/>
        </w:rPr>
        <w:t xml:space="preserve"> </w:t>
      </w:r>
      <w:r w:rsidR="00193088" w:rsidRPr="008A61FC">
        <w:rPr>
          <w:rFonts w:asciiTheme="majorBidi" w:hAnsiTheme="majorBidi" w:cstheme="majorBidi"/>
          <w:color w:val="000000" w:themeColor="text1"/>
          <w:sz w:val="24"/>
          <w:szCs w:val="24"/>
        </w:rPr>
        <w:t>and Engenia</w:t>
      </w:r>
      <w:r w:rsidR="00193088" w:rsidRPr="008A61FC">
        <w:rPr>
          <w:rFonts w:asciiTheme="majorBidi" w:hAnsiTheme="majorBidi" w:cstheme="majorBidi"/>
          <w:color w:val="000000" w:themeColor="text1"/>
          <w:sz w:val="24"/>
          <w:szCs w:val="24"/>
          <w:vertAlign w:val="superscript"/>
        </w:rPr>
        <w:t>®</w:t>
      </w:r>
      <w:r w:rsidR="00193088" w:rsidRPr="008A61FC">
        <w:rPr>
          <w:rFonts w:asciiTheme="majorBidi" w:hAnsiTheme="majorBidi" w:cstheme="majorBidi"/>
          <w:color w:val="000000" w:themeColor="text1"/>
          <w:sz w:val="24"/>
          <w:szCs w:val="24"/>
        </w:rPr>
        <w:t xml:space="preserve"> </w:t>
      </w:r>
      <w:r w:rsidR="00656DA2" w:rsidRPr="008A61FC">
        <w:rPr>
          <w:rFonts w:asciiTheme="majorBidi" w:hAnsiTheme="majorBidi" w:cstheme="majorBidi"/>
          <w:color w:val="000000" w:themeColor="text1"/>
          <w:sz w:val="24"/>
          <w:szCs w:val="24"/>
        </w:rPr>
        <w:t xml:space="preserve">(Anonymous 2019a) </w:t>
      </w:r>
      <w:r w:rsidR="00193088" w:rsidRPr="008A61FC">
        <w:rPr>
          <w:rFonts w:asciiTheme="majorBidi" w:hAnsiTheme="majorBidi" w:cstheme="majorBidi"/>
          <w:color w:val="000000" w:themeColor="text1"/>
          <w:sz w:val="24"/>
          <w:szCs w:val="24"/>
        </w:rPr>
        <w:t>from BASF</w:t>
      </w:r>
      <w:bookmarkStart w:id="159" w:name="_Hlk8373109"/>
      <w:ins w:id="160" w:author="copyeditor" w:date="2020-03-09T17:16:00Z">
        <w:r w:rsidR="007E053D">
          <w:rPr>
            <w:rFonts w:asciiTheme="majorBidi" w:hAnsiTheme="majorBidi" w:cstheme="majorBidi"/>
            <w:color w:val="000000" w:themeColor="text1"/>
            <w:sz w:val="24"/>
            <w:szCs w:val="24"/>
          </w:rPr>
          <w:t xml:space="preserve"> (Research Triangle Park, NC)</w:t>
        </w:r>
      </w:ins>
      <w:r w:rsidR="00193088" w:rsidRPr="008A61FC">
        <w:rPr>
          <w:rFonts w:asciiTheme="majorBidi" w:hAnsiTheme="majorBidi" w:cstheme="majorBidi"/>
          <w:color w:val="000000" w:themeColor="text1"/>
          <w:sz w:val="24"/>
          <w:szCs w:val="24"/>
        </w:rPr>
        <w:t xml:space="preserve">. </w:t>
      </w:r>
      <w:bookmarkEnd w:id="159"/>
      <w:r w:rsidR="00193088" w:rsidRPr="008A61FC">
        <w:rPr>
          <w:rFonts w:asciiTheme="majorBidi" w:hAnsiTheme="majorBidi" w:cstheme="majorBidi"/>
          <w:color w:val="000000" w:themeColor="text1"/>
          <w:sz w:val="24"/>
          <w:szCs w:val="24"/>
        </w:rPr>
        <w:t xml:space="preserve">In 2019, </w:t>
      </w:r>
      <w:r w:rsidR="00BD094E" w:rsidRPr="008A61FC">
        <w:rPr>
          <w:rFonts w:asciiTheme="majorBidi" w:hAnsiTheme="majorBidi" w:cstheme="majorBidi"/>
          <w:color w:val="000000" w:themeColor="text1"/>
          <w:sz w:val="24"/>
          <w:szCs w:val="24"/>
        </w:rPr>
        <w:t xml:space="preserve">Syngenta </w:t>
      </w:r>
      <w:ins w:id="161" w:author="copyeditor" w:date="2020-03-09T17:17:00Z">
        <w:r w:rsidR="007E053D">
          <w:rPr>
            <w:rFonts w:asciiTheme="majorBidi" w:hAnsiTheme="majorBidi" w:cstheme="majorBidi"/>
            <w:color w:val="000000" w:themeColor="text1"/>
            <w:sz w:val="24"/>
            <w:szCs w:val="24"/>
          </w:rPr>
          <w:t xml:space="preserve">(Basel, Switzerland) </w:t>
        </w:r>
      </w:ins>
      <w:r w:rsidR="00BD094E" w:rsidRPr="008A61FC">
        <w:rPr>
          <w:rFonts w:asciiTheme="majorBidi" w:hAnsiTheme="majorBidi" w:cstheme="majorBidi"/>
          <w:color w:val="000000" w:themeColor="text1"/>
          <w:sz w:val="24"/>
          <w:szCs w:val="24"/>
        </w:rPr>
        <w:t xml:space="preserve">registered </w:t>
      </w:r>
      <w:proofErr w:type="spellStart"/>
      <w:r w:rsidR="00193088" w:rsidRPr="008A61FC">
        <w:rPr>
          <w:rFonts w:asciiTheme="majorBidi" w:hAnsiTheme="majorBidi" w:cstheme="majorBidi"/>
          <w:color w:val="000000" w:themeColor="text1"/>
          <w:sz w:val="24"/>
          <w:szCs w:val="24"/>
        </w:rPr>
        <w:t>Tavium</w:t>
      </w:r>
      <w:proofErr w:type="spellEnd"/>
      <w:r w:rsidR="00193088" w:rsidRPr="008A61FC">
        <w:rPr>
          <w:rFonts w:asciiTheme="majorBidi" w:hAnsiTheme="majorBidi" w:cstheme="majorBidi"/>
          <w:color w:val="000000" w:themeColor="text1"/>
          <w:sz w:val="24"/>
          <w:szCs w:val="24"/>
        </w:rPr>
        <w:t xml:space="preserve">™ </w:t>
      </w:r>
      <w:r w:rsidR="00BD094E" w:rsidRPr="008A61FC">
        <w:rPr>
          <w:rFonts w:asciiTheme="majorBidi" w:hAnsiTheme="majorBidi" w:cstheme="majorBidi"/>
          <w:color w:val="000000" w:themeColor="text1"/>
          <w:sz w:val="24"/>
          <w:szCs w:val="24"/>
        </w:rPr>
        <w:t>for use in soybean and cotton</w:t>
      </w:r>
      <w:r w:rsidR="00D35644" w:rsidRPr="008A61FC">
        <w:rPr>
          <w:rFonts w:asciiTheme="majorBidi" w:hAnsiTheme="majorBidi" w:cstheme="majorBidi"/>
          <w:color w:val="000000" w:themeColor="text1"/>
          <w:sz w:val="24"/>
          <w:szCs w:val="24"/>
        </w:rPr>
        <w:t>,</w:t>
      </w:r>
      <w:r w:rsidR="00BD094E" w:rsidRPr="008A61FC">
        <w:rPr>
          <w:rFonts w:asciiTheme="majorBidi" w:hAnsiTheme="majorBidi" w:cstheme="majorBidi"/>
          <w:color w:val="000000" w:themeColor="text1"/>
          <w:sz w:val="24"/>
          <w:szCs w:val="24"/>
        </w:rPr>
        <w:t xml:space="preserve"> which includes </w:t>
      </w:r>
      <w:r w:rsidR="00193088" w:rsidRPr="00EE1280">
        <w:rPr>
          <w:rFonts w:asciiTheme="majorBidi" w:hAnsiTheme="majorBidi" w:cstheme="majorBidi"/>
          <w:i/>
          <w:iCs/>
          <w:color w:val="000000" w:themeColor="text1"/>
          <w:sz w:val="24"/>
          <w:szCs w:val="24"/>
          <w:rPrChange w:id="162" w:author="copyeditor" w:date="2020-02-21T16:13:00Z">
            <w:rPr>
              <w:rFonts w:asciiTheme="majorBidi" w:hAnsiTheme="majorBidi" w:cstheme="majorBidi"/>
              <w:iCs/>
              <w:color w:val="000000" w:themeColor="text1"/>
              <w:sz w:val="24"/>
              <w:szCs w:val="24"/>
            </w:rPr>
          </w:rPrChange>
        </w:rPr>
        <w:t>S</w:t>
      </w:r>
      <w:r w:rsidR="00193088" w:rsidRPr="008A61FC">
        <w:rPr>
          <w:rFonts w:asciiTheme="majorBidi" w:hAnsiTheme="majorBidi" w:cstheme="majorBidi"/>
          <w:color w:val="000000" w:themeColor="text1"/>
          <w:sz w:val="24"/>
          <w:szCs w:val="24"/>
        </w:rPr>
        <w:t xml:space="preserve">-metolachlor </w:t>
      </w:r>
      <w:r w:rsidR="00DC4E30" w:rsidRPr="008A61FC">
        <w:rPr>
          <w:rFonts w:asciiTheme="majorBidi" w:hAnsiTheme="majorBidi" w:cstheme="majorBidi"/>
          <w:color w:val="000000" w:themeColor="text1"/>
          <w:sz w:val="24"/>
          <w:szCs w:val="24"/>
        </w:rPr>
        <w:t xml:space="preserve">for </w:t>
      </w:r>
      <w:r w:rsidR="00193088" w:rsidRPr="008A61FC">
        <w:rPr>
          <w:rFonts w:asciiTheme="majorBidi" w:hAnsiTheme="majorBidi" w:cstheme="majorBidi"/>
          <w:color w:val="000000" w:themeColor="text1"/>
          <w:sz w:val="24"/>
          <w:szCs w:val="24"/>
        </w:rPr>
        <w:t>residual weed control</w:t>
      </w:r>
      <w:r w:rsidR="00BD094E" w:rsidRPr="008A61FC">
        <w:rPr>
          <w:rFonts w:asciiTheme="majorBidi" w:hAnsiTheme="majorBidi" w:cstheme="majorBidi"/>
          <w:color w:val="000000" w:themeColor="text1"/>
          <w:sz w:val="24"/>
          <w:szCs w:val="24"/>
        </w:rPr>
        <w:t xml:space="preserve"> and dicamba with </w:t>
      </w:r>
      <w:proofErr w:type="spellStart"/>
      <w:r w:rsidR="00193088" w:rsidRPr="008A61FC">
        <w:rPr>
          <w:rFonts w:asciiTheme="majorBidi" w:hAnsiTheme="majorBidi" w:cstheme="majorBidi"/>
          <w:color w:val="000000" w:themeColor="text1"/>
          <w:sz w:val="24"/>
          <w:szCs w:val="24"/>
        </w:rPr>
        <w:t>VaporGrip</w:t>
      </w:r>
      <w:proofErr w:type="spellEnd"/>
      <w:r w:rsidR="00193088" w:rsidRPr="008A61FC">
        <w:rPr>
          <w:rFonts w:asciiTheme="majorBidi" w:hAnsiTheme="majorBidi" w:cstheme="majorBidi"/>
          <w:color w:val="000000" w:themeColor="text1"/>
          <w:sz w:val="24"/>
          <w:szCs w:val="24"/>
        </w:rPr>
        <w:t xml:space="preserve"> technology </w:t>
      </w:r>
      <w:r w:rsidR="002E3760" w:rsidRPr="008A61FC">
        <w:rPr>
          <w:rFonts w:asciiTheme="majorBidi" w:hAnsiTheme="majorBidi" w:cstheme="majorBidi"/>
          <w:color w:val="000000" w:themeColor="text1"/>
          <w:sz w:val="24"/>
          <w:szCs w:val="24"/>
        </w:rPr>
        <w:t>(Anonymous 2019b</w:t>
      </w:r>
      <w:r w:rsidR="00193088" w:rsidRPr="008A61FC">
        <w:rPr>
          <w:rFonts w:asciiTheme="majorBidi" w:hAnsiTheme="majorBidi" w:cstheme="majorBidi"/>
          <w:color w:val="000000" w:themeColor="text1"/>
          <w:sz w:val="24"/>
          <w:szCs w:val="24"/>
        </w:rPr>
        <w:t>). XtendiMax</w:t>
      </w:r>
      <w:r w:rsidR="00193088" w:rsidRPr="008A61FC">
        <w:rPr>
          <w:rFonts w:asciiTheme="majorBidi" w:hAnsiTheme="majorBidi" w:cstheme="majorBidi"/>
          <w:color w:val="000000" w:themeColor="text1"/>
          <w:sz w:val="24"/>
          <w:szCs w:val="24"/>
          <w:vertAlign w:val="superscript"/>
        </w:rPr>
        <w:t>®</w:t>
      </w:r>
      <w:r w:rsidR="00193088" w:rsidRPr="008A61FC">
        <w:rPr>
          <w:rFonts w:asciiTheme="majorBidi" w:hAnsiTheme="majorBidi" w:cstheme="majorBidi"/>
          <w:color w:val="000000" w:themeColor="text1"/>
          <w:sz w:val="24"/>
          <w:szCs w:val="24"/>
        </w:rPr>
        <w:t>, FeXapan</w:t>
      </w:r>
      <w:r w:rsidR="00193088" w:rsidRPr="008A61FC">
        <w:rPr>
          <w:rFonts w:asciiTheme="majorBidi" w:hAnsiTheme="majorBidi" w:cstheme="majorBidi"/>
          <w:color w:val="000000" w:themeColor="text1"/>
          <w:sz w:val="24"/>
          <w:szCs w:val="24"/>
          <w:vertAlign w:val="superscript"/>
        </w:rPr>
        <w:t>®</w:t>
      </w:r>
      <w:r w:rsidR="009A01EA" w:rsidRPr="008A61FC">
        <w:rPr>
          <w:rFonts w:asciiTheme="majorBidi" w:hAnsiTheme="majorBidi" w:cstheme="majorBidi"/>
          <w:color w:val="000000" w:themeColor="text1"/>
          <w:sz w:val="24"/>
          <w:szCs w:val="24"/>
        </w:rPr>
        <w:t xml:space="preserve">, </w:t>
      </w:r>
      <w:r w:rsidR="00656DA2" w:rsidRPr="008A61FC">
        <w:rPr>
          <w:rFonts w:asciiTheme="majorBidi" w:hAnsiTheme="majorBidi" w:cstheme="majorBidi"/>
          <w:color w:val="000000" w:themeColor="text1"/>
          <w:sz w:val="24"/>
          <w:szCs w:val="24"/>
        </w:rPr>
        <w:t xml:space="preserve">and </w:t>
      </w:r>
      <w:proofErr w:type="spellStart"/>
      <w:r w:rsidR="00656DA2" w:rsidRPr="008A61FC">
        <w:rPr>
          <w:rFonts w:asciiTheme="majorBidi" w:hAnsiTheme="majorBidi" w:cstheme="majorBidi"/>
          <w:color w:val="000000" w:themeColor="text1"/>
          <w:sz w:val="24"/>
          <w:szCs w:val="24"/>
        </w:rPr>
        <w:t>Tavium</w:t>
      </w:r>
      <w:proofErr w:type="spellEnd"/>
      <w:r w:rsidR="00656DA2" w:rsidRPr="008A61FC">
        <w:rPr>
          <w:rFonts w:asciiTheme="majorBidi" w:hAnsiTheme="majorBidi" w:cstheme="majorBidi"/>
          <w:color w:val="000000" w:themeColor="text1"/>
          <w:sz w:val="24"/>
          <w:szCs w:val="24"/>
        </w:rPr>
        <w:t xml:space="preserve">™ </w:t>
      </w:r>
      <w:r w:rsidR="00193088" w:rsidRPr="008A61FC">
        <w:rPr>
          <w:rFonts w:asciiTheme="majorBidi" w:hAnsiTheme="majorBidi" w:cstheme="majorBidi"/>
          <w:color w:val="000000" w:themeColor="text1"/>
          <w:sz w:val="24"/>
          <w:szCs w:val="24"/>
        </w:rPr>
        <w:t xml:space="preserve">are all </w:t>
      </w:r>
      <w:proofErr w:type="spellStart"/>
      <w:r w:rsidR="00193088" w:rsidRPr="008A61FC">
        <w:rPr>
          <w:rFonts w:asciiTheme="majorBidi" w:hAnsiTheme="majorBidi" w:cstheme="majorBidi"/>
          <w:color w:val="000000" w:themeColor="text1"/>
          <w:sz w:val="24"/>
          <w:szCs w:val="24"/>
        </w:rPr>
        <w:t>diglycolamine</w:t>
      </w:r>
      <w:proofErr w:type="spellEnd"/>
      <w:del w:id="163" w:author="copyeditor" w:date="2020-02-21T16:13:00Z">
        <w:r w:rsidR="00193088" w:rsidRPr="008A61FC" w:rsidDel="00EE1280">
          <w:rPr>
            <w:rFonts w:asciiTheme="majorBidi" w:hAnsiTheme="majorBidi" w:cstheme="majorBidi"/>
            <w:color w:val="000000" w:themeColor="text1"/>
            <w:sz w:val="24"/>
            <w:szCs w:val="24"/>
          </w:rPr>
          <w:delText xml:space="preserve"> (DGA)</w:delText>
        </w:r>
      </w:del>
      <w:r w:rsidR="00193088" w:rsidRPr="008A61FC">
        <w:rPr>
          <w:rFonts w:asciiTheme="majorBidi" w:hAnsiTheme="majorBidi" w:cstheme="majorBidi"/>
          <w:color w:val="000000" w:themeColor="text1"/>
          <w:sz w:val="24"/>
          <w:szCs w:val="24"/>
        </w:rPr>
        <w:t xml:space="preserve"> salts and have been enginee</w:t>
      </w:r>
      <w:r w:rsidR="002E3760" w:rsidRPr="008A61FC">
        <w:rPr>
          <w:rFonts w:asciiTheme="majorBidi" w:hAnsiTheme="majorBidi" w:cstheme="majorBidi"/>
          <w:color w:val="000000" w:themeColor="text1"/>
          <w:sz w:val="24"/>
          <w:szCs w:val="24"/>
        </w:rPr>
        <w:t>red to have reduced volatility</w:t>
      </w:r>
      <w:r w:rsidR="00193088" w:rsidRPr="008A61FC">
        <w:rPr>
          <w:rFonts w:asciiTheme="majorBidi" w:hAnsiTheme="majorBidi" w:cstheme="majorBidi"/>
          <w:color w:val="000000" w:themeColor="text1"/>
          <w:sz w:val="24"/>
          <w:szCs w:val="24"/>
        </w:rPr>
        <w:t>. Engenia</w:t>
      </w:r>
      <w:r w:rsidR="00193088" w:rsidRPr="008A61FC">
        <w:rPr>
          <w:rFonts w:asciiTheme="majorBidi" w:hAnsiTheme="majorBidi" w:cstheme="majorBidi"/>
          <w:color w:val="000000" w:themeColor="text1"/>
          <w:sz w:val="24"/>
          <w:szCs w:val="24"/>
          <w:vertAlign w:val="superscript"/>
        </w:rPr>
        <w:t>®</w:t>
      </w:r>
      <w:r w:rsidR="00193088" w:rsidRPr="008A61FC">
        <w:rPr>
          <w:rFonts w:asciiTheme="majorBidi" w:hAnsiTheme="majorBidi" w:cstheme="majorBidi"/>
          <w:color w:val="000000" w:themeColor="text1"/>
          <w:sz w:val="24"/>
          <w:szCs w:val="24"/>
        </w:rPr>
        <w:t xml:space="preserve"> is a </w:t>
      </w:r>
      <w:proofErr w:type="gramStart"/>
      <w:r w:rsidR="00193088" w:rsidRPr="00EE1280">
        <w:rPr>
          <w:rFonts w:asciiTheme="majorBidi" w:hAnsiTheme="majorBidi" w:cstheme="majorBidi"/>
          <w:i/>
          <w:color w:val="000000" w:themeColor="text1"/>
          <w:sz w:val="24"/>
          <w:szCs w:val="24"/>
          <w:lang w:val="en"/>
          <w:rPrChange w:id="164" w:author="copyeditor" w:date="2020-02-21T16:14:00Z">
            <w:rPr>
              <w:rFonts w:asciiTheme="majorBidi" w:hAnsiTheme="majorBidi" w:cstheme="majorBidi"/>
              <w:color w:val="000000" w:themeColor="text1"/>
              <w:sz w:val="24"/>
              <w:szCs w:val="24"/>
              <w:lang w:val="en"/>
            </w:rPr>
          </w:rPrChange>
        </w:rPr>
        <w:t>N,N</w:t>
      </w:r>
      <w:proofErr w:type="gramEnd"/>
      <w:r w:rsidR="00193088" w:rsidRPr="008A61FC">
        <w:rPr>
          <w:rFonts w:asciiTheme="majorBidi" w:hAnsiTheme="majorBidi" w:cstheme="majorBidi"/>
          <w:color w:val="000000" w:themeColor="text1"/>
          <w:sz w:val="24"/>
          <w:szCs w:val="24"/>
          <w:lang w:val="en"/>
        </w:rPr>
        <w:t>-</w:t>
      </w:r>
      <w:proofErr w:type="spellStart"/>
      <w:del w:id="165" w:author="copyeditor" w:date="2020-02-23T13:34:00Z">
        <w:r w:rsidR="00193088" w:rsidRPr="008A61FC" w:rsidDel="00ED490F">
          <w:rPr>
            <w:rFonts w:asciiTheme="majorBidi" w:hAnsiTheme="majorBidi" w:cstheme="majorBidi"/>
            <w:color w:val="000000" w:themeColor="text1"/>
            <w:sz w:val="24"/>
            <w:szCs w:val="24"/>
            <w:lang w:val="en"/>
          </w:rPr>
          <w:delText>B</w:delText>
        </w:r>
      </w:del>
      <w:ins w:id="166" w:author="copyeditor" w:date="2020-02-23T13:34:00Z">
        <w:r w:rsidR="00ED490F">
          <w:rPr>
            <w:rFonts w:asciiTheme="majorBidi" w:hAnsiTheme="majorBidi" w:cstheme="majorBidi"/>
            <w:color w:val="000000" w:themeColor="text1"/>
            <w:sz w:val="24"/>
            <w:szCs w:val="24"/>
            <w:lang w:val="en"/>
          </w:rPr>
          <w:t>b</w:t>
        </w:r>
      </w:ins>
      <w:r w:rsidR="00193088" w:rsidRPr="008A61FC">
        <w:rPr>
          <w:rFonts w:asciiTheme="majorBidi" w:hAnsiTheme="majorBidi" w:cstheme="majorBidi"/>
          <w:color w:val="000000" w:themeColor="text1"/>
          <w:sz w:val="24"/>
          <w:szCs w:val="24"/>
          <w:lang w:val="en"/>
        </w:rPr>
        <w:t>is</w:t>
      </w:r>
      <w:proofErr w:type="spellEnd"/>
      <w:r w:rsidR="00193088" w:rsidRPr="008A61FC">
        <w:rPr>
          <w:rFonts w:asciiTheme="majorBidi" w:hAnsiTheme="majorBidi" w:cstheme="majorBidi"/>
          <w:color w:val="000000" w:themeColor="text1"/>
          <w:sz w:val="24"/>
          <w:szCs w:val="24"/>
          <w:lang w:val="en"/>
        </w:rPr>
        <w:t>-(3-aminopropyl) methylamine</w:t>
      </w:r>
      <w:del w:id="167" w:author="copyeditor" w:date="2020-02-21T16:14:00Z">
        <w:r w:rsidR="00193088" w:rsidRPr="008A61FC" w:rsidDel="00EE1280">
          <w:rPr>
            <w:rFonts w:asciiTheme="majorBidi" w:hAnsiTheme="majorBidi" w:cstheme="majorBidi"/>
            <w:color w:val="000000" w:themeColor="text1"/>
            <w:sz w:val="24"/>
            <w:szCs w:val="24"/>
          </w:rPr>
          <w:delText xml:space="preserve"> (BAPMA)</w:delText>
        </w:r>
      </w:del>
      <w:r w:rsidR="00193088" w:rsidRPr="008A61FC">
        <w:rPr>
          <w:rFonts w:asciiTheme="majorBidi" w:hAnsiTheme="majorBidi" w:cstheme="majorBidi"/>
          <w:color w:val="000000" w:themeColor="text1"/>
          <w:sz w:val="24"/>
          <w:szCs w:val="24"/>
          <w:lang w:val="en"/>
        </w:rPr>
        <w:t xml:space="preserve"> salt </w:t>
      </w:r>
      <w:del w:id="168" w:author="copyeditor" w:date="2020-02-21T16:14:00Z">
        <w:r w:rsidR="00193088" w:rsidRPr="008A61FC" w:rsidDel="00EE1280">
          <w:rPr>
            <w:rFonts w:asciiTheme="majorBidi" w:hAnsiTheme="majorBidi" w:cstheme="majorBidi"/>
            <w:color w:val="000000" w:themeColor="text1"/>
            <w:sz w:val="24"/>
            <w:szCs w:val="24"/>
          </w:rPr>
          <w:delText>that has</w:delText>
        </w:r>
      </w:del>
      <w:ins w:id="169" w:author="copyeditor" w:date="2020-02-21T16:14:00Z">
        <w:r w:rsidR="00EE1280">
          <w:rPr>
            <w:rFonts w:asciiTheme="majorBidi" w:hAnsiTheme="majorBidi" w:cstheme="majorBidi"/>
            <w:color w:val="000000" w:themeColor="text1"/>
            <w:sz w:val="24"/>
            <w:szCs w:val="24"/>
          </w:rPr>
          <w:t>with</w:t>
        </w:r>
      </w:ins>
      <w:r w:rsidR="00193088" w:rsidRPr="008A61FC">
        <w:rPr>
          <w:rFonts w:asciiTheme="majorBidi" w:hAnsiTheme="majorBidi" w:cstheme="majorBidi"/>
          <w:color w:val="000000" w:themeColor="text1"/>
          <w:sz w:val="24"/>
          <w:szCs w:val="24"/>
        </w:rPr>
        <w:t xml:space="preserve"> reduced volatility risk </w:t>
      </w:r>
      <w:ins w:id="170" w:author="copyeditor" w:date="2020-02-21T16:14:00Z">
        <w:r w:rsidR="00F83479">
          <w:rPr>
            <w:rFonts w:asciiTheme="majorBidi" w:hAnsiTheme="majorBidi" w:cstheme="majorBidi"/>
            <w:color w:val="000000" w:themeColor="text1"/>
            <w:sz w:val="24"/>
            <w:szCs w:val="24"/>
          </w:rPr>
          <w:t>bec</w:t>
        </w:r>
      </w:ins>
      <w:ins w:id="171" w:author="copyeditor" w:date="2020-02-21T16:15:00Z">
        <w:r w:rsidR="00F83479">
          <w:rPr>
            <w:rFonts w:asciiTheme="majorBidi" w:hAnsiTheme="majorBidi" w:cstheme="majorBidi"/>
            <w:color w:val="000000" w:themeColor="text1"/>
            <w:sz w:val="24"/>
            <w:szCs w:val="24"/>
          </w:rPr>
          <w:t>ause of</w:t>
        </w:r>
      </w:ins>
      <w:del w:id="172" w:author="copyeditor" w:date="2020-02-21T16:15:00Z">
        <w:r w:rsidR="00193088" w:rsidRPr="008A61FC" w:rsidDel="00F83479">
          <w:rPr>
            <w:rFonts w:asciiTheme="majorBidi" w:hAnsiTheme="majorBidi" w:cstheme="majorBidi"/>
            <w:color w:val="000000" w:themeColor="text1"/>
            <w:sz w:val="24"/>
            <w:szCs w:val="24"/>
          </w:rPr>
          <w:delText>by</w:delText>
        </w:r>
      </w:del>
      <w:r w:rsidR="00193088" w:rsidRPr="008A61FC">
        <w:rPr>
          <w:rFonts w:asciiTheme="majorBidi" w:hAnsiTheme="majorBidi" w:cstheme="majorBidi"/>
          <w:color w:val="000000" w:themeColor="text1"/>
          <w:sz w:val="24"/>
          <w:szCs w:val="24"/>
        </w:rPr>
        <w:t xml:space="preserve"> strengthening</w:t>
      </w:r>
      <w:ins w:id="173" w:author="copyeditor" w:date="2020-02-21T16:15:00Z">
        <w:r w:rsidR="00F83479">
          <w:rPr>
            <w:rFonts w:asciiTheme="majorBidi" w:hAnsiTheme="majorBidi" w:cstheme="majorBidi"/>
            <w:color w:val="000000" w:themeColor="text1"/>
            <w:sz w:val="24"/>
            <w:szCs w:val="24"/>
          </w:rPr>
          <w:t xml:space="preserve"> of</w:t>
        </w:r>
      </w:ins>
      <w:r w:rsidR="00193088" w:rsidRPr="008A61FC">
        <w:rPr>
          <w:rFonts w:asciiTheme="majorBidi" w:hAnsiTheme="majorBidi" w:cstheme="majorBidi"/>
          <w:color w:val="000000" w:themeColor="text1"/>
          <w:sz w:val="24"/>
          <w:szCs w:val="24"/>
        </w:rPr>
        <w:t xml:space="preserve"> the bond between </w:t>
      </w:r>
      <w:r w:rsidR="00DC4E30" w:rsidRPr="008A61FC">
        <w:rPr>
          <w:rFonts w:asciiTheme="majorBidi" w:hAnsiTheme="majorBidi" w:cstheme="majorBidi"/>
          <w:color w:val="000000" w:themeColor="text1"/>
          <w:sz w:val="24"/>
          <w:szCs w:val="24"/>
        </w:rPr>
        <w:t xml:space="preserve">dicamba </w:t>
      </w:r>
      <w:r w:rsidR="00193088" w:rsidRPr="008A61FC">
        <w:rPr>
          <w:rFonts w:asciiTheme="majorBidi" w:hAnsiTheme="majorBidi" w:cstheme="majorBidi"/>
          <w:color w:val="000000" w:themeColor="text1"/>
          <w:sz w:val="24"/>
          <w:szCs w:val="24"/>
        </w:rPr>
        <w:t>acid and base within the formulation</w:t>
      </w:r>
      <w:r w:rsidR="00AC4A3A" w:rsidRPr="008A61FC">
        <w:rPr>
          <w:rFonts w:asciiTheme="majorBidi" w:hAnsiTheme="majorBidi" w:cstheme="majorBidi"/>
          <w:color w:val="000000" w:themeColor="text1"/>
          <w:sz w:val="24"/>
          <w:szCs w:val="24"/>
        </w:rPr>
        <w:t xml:space="preserve"> </w:t>
      </w:r>
      <w:r w:rsidR="00CF53F2" w:rsidRPr="008A61FC">
        <w:rPr>
          <w:rFonts w:asciiTheme="majorBidi" w:hAnsiTheme="majorBidi" w:cstheme="majorBidi"/>
          <w:color w:val="000000" w:themeColor="text1"/>
          <w:sz w:val="24"/>
          <w:szCs w:val="24"/>
        </w:rPr>
        <w:t xml:space="preserve">(Anonymous </w:t>
      </w:r>
      <w:r w:rsidR="002E3760" w:rsidRPr="008A61FC">
        <w:rPr>
          <w:rFonts w:asciiTheme="majorBidi" w:hAnsiTheme="majorBidi" w:cstheme="majorBidi"/>
          <w:color w:val="000000" w:themeColor="text1"/>
          <w:sz w:val="24"/>
          <w:szCs w:val="24"/>
        </w:rPr>
        <w:t>2019a</w:t>
      </w:r>
      <w:r w:rsidR="00CF53F2" w:rsidRPr="008A61FC">
        <w:rPr>
          <w:rFonts w:asciiTheme="majorBidi" w:hAnsiTheme="majorBidi" w:cstheme="majorBidi"/>
          <w:color w:val="000000" w:themeColor="text1"/>
          <w:sz w:val="24"/>
          <w:szCs w:val="24"/>
        </w:rPr>
        <w:t xml:space="preserve">). </w:t>
      </w:r>
      <w:r w:rsidR="00193088" w:rsidRPr="008A61FC">
        <w:rPr>
          <w:rFonts w:asciiTheme="majorBidi" w:hAnsiTheme="majorBidi" w:cstheme="majorBidi"/>
          <w:color w:val="000000" w:themeColor="text1"/>
          <w:sz w:val="24"/>
          <w:szCs w:val="24"/>
        </w:rPr>
        <w:t>The</w:t>
      </w:r>
      <w:ins w:id="174" w:author="copyeditor" w:date="2020-02-21T16:15:00Z">
        <w:r w:rsidR="00F83479">
          <w:rPr>
            <w:rFonts w:asciiTheme="majorBidi" w:hAnsiTheme="majorBidi" w:cstheme="majorBidi"/>
            <w:color w:val="000000" w:themeColor="text1"/>
            <w:sz w:val="24"/>
            <w:szCs w:val="24"/>
          </w:rPr>
          <w:t>se</w:t>
        </w:r>
      </w:ins>
      <w:del w:id="175" w:author="copyeditor" w:date="2020-02-21T16:15:00Z">
        <w:r w:rsidR="00193088" w:rsidRPr="008A61FC" w:rsidDel="00F83479">
          <w:rPr>
            <w:rFonts w:asciiTheme="majorBidi" w:hAnsiTheme="majorBidi" w:cstheme="majorBidi"/>
            <w:color w:val="000000" w:themeColor="text1"/>
            <w:sz w:val="24"/>
            <w:szCs w:val="24"/>
          </w:rPr>
          <w:delText xml:space="preserve"> above</w:delText>
        </w:r>
      </w:del>
      <w:r w:rsidR="00193088" w:rsidRPr="008A61FC">
        <w:rPr>
          <w:rFonts w:asciiTheme="majorBidi" w:hAnsiTheme="majorBidi" w:cstheme="majorBidi"/>
          <w:color w:val="000000" w:themeColor="text1"/>
          <w:sz w:val="24"/>
          <w:szCs w:val="24"/>
        </w:rPr>
        <w:t xml:space="preserve"> formulations </w:t>
      </w:r>
      <w:r w:rsidR="000770DE" w:rsidRPr="008A61FC">
        <w:rPr>
          <w:rFonts w:asciiTheme="majorBidi" w:hAnsiTheme="majorBidi" w:cstheme="majorBidi"/>
          <w:color w:val="000000" w:themeColor="text1"/>
          <w:sz w:val="24"/>
          <w:szCs w:val="24"/>
        </w:rPr>
        <w:t xml:space="preserve">are reported to </w:t>
      </w:r>
      <w:r w:rsidR="00193088" w:rsidRPr="008A61FC">
        <w:rPr>
          <w:rFonts w:asciiTheme="majorBidi" w:hAnsiTheme="majorBidi" w:cstheme="majorBidi"/>
          <w:color w:val="000000" w:themeColor="text1"/>
          <w:sz w:val="24"/>
          <w:szCs w:val="24"/>
        </w:rPr>
        <w:t>reduce the formation of dicamba acid</w:t>
      </w:r>
      <w:r w:rsidR="000770DE" w:rsidRPr="008A61FC">
        <w:rPr>
          <w:rFonts w:asciiTheme="majorBidi" w:hAnsiTheme="majorBidi" w:cstheme="majorBidi"/>
          <w:color w:val="000000" w:themeColor="text1"/>
          <w:sz w:val="24"/>
          <w:szCs w:val="24"/>
        </w:rPr>
        <w:t xml:space="preserve"> and</w:t>
      </w:r>
      <w:ins w:id="176" w:author="copyeditor" w:date="2020-02-21T16:15:00Z">
        <w:r w:rsidR="00F83479">
          <w:rPr>
            <w:rFonts w:asciiTheme="majorBidi" w:hAnsiTheme="majorBidi" w:cstheme="majorBidi"/>
            <w:color w:val="000000" w:themeColor="text1"/>
            <w:sz w:val="24"/>
            <w:szCs w:val="24"/>
          </w:rPr>
          <w:t>,</w:t>
        </w:r>
      </w:ins>
      <w:r w:rsidR="00193088" w:rsidRPr="008A61FC">
        <w:rPr>
          <w:rFonts w:asciiTheme="majorBidi" w:hAnsiTheme="majorBidi" w:cstheme="majorBidi"/>
          <w:color w:val="000000" w:themeColor="text1"/>
          <w:sz w:val="24"/>
          <w:szCs w:val="24"/>
        </w:rPr>
        <w:t xml:space="preserve"> </w:t>
      </w:r>
      <w:r w:rsidR="00F6312E" w:rsidRPr="008A61FC">
        <w:rPr>
          <w:rFonts w:asciiTheme="majorBidi" w:hAnsiTheme="majorBidi" w:cstheme="majorBidi"/>
          <w:color w:val="000000" w:themeColor="text1"/>
          <w:sz w:val="24"/>
          <w:szCs w:val="24"/>
        </w:rPr>
        <w:t>therefore</w:t>
      </w:r>
      <w:ins w:id="177" w:author="copyeditor" w:date="2020-02-21T16:15:00Z">
        <w:r w:rsidR="00F83479">
          <w:rPr>
            <w:rFonts w:asciiTheme="majorBidi" w:hAnsiTheme="majorBidi" w:cstheme="majorBidi"/>
            <w:color w:val="000000" w:themeColor="text1"/>
            <w:sz w:val="24"/>
            <w:szCs w:val="24"/>
          </w:rPr>
          <w:t>,</w:t>
        </w:r>
      </w:ins>
      <w:r w:rsidR="00F6312E" w:rsidRPr="008A61FC">
        <w:rPr>
          <w:rFonts w:asciiTheme="majorBidi" w:hAnsiTheme="majorBidi" w:cstheme="majorBidi"/>
          <w:color w:val="000000" w:themeColor="text1"/>
          <w:sz w:val="24"/>
          <w:szCs w:val="24"/>
        </w:rPr>
        <w:t xml:space="preserve"> </w:t>
      </w:r>
      <w:r w:rsidR="00193088" w:rsidRPr="008A61FC">
        <w:rPr>
          <w:rFonts w:asciiTheme="majorBidi" w:hAnsiTheme="majorBidi" w:cstheme="majorBidi"/>
          <w:color w:val="000000" w:themeColor="text1"/>
          <w:sz w:val="24"/>
          <w:szCs w:val="24"/>
        </w:rPr>
        <w:t>dicamba volatilization (Anonymous 2018</w:t>
      </w:r>
      <w:r w:rsidR="00CF53F2" w:rsidRPr="008A61FC">
        <w:rPr>
          <w:rFonts w:asciiTheme="majorBidi" w:hAnsiTheme="majorBidi" w:cstheme="majorBidi"/>
          <w:color w:val="000000" w:themeColor="text1"/>
          <w:sz w:val="24"/>
          <w:szCs w:val="24"/>
        </w:rPr>
        <w:t xml:space="preserve">a, </w:t>
      </w:r>
      <w:ins w:id="178" w:author="copyeditor" w:date="2020-02-21T16:15:00Z">
        <w:r w:rsidR="00F83479">
          <w:rPr>
            <w:rFonts w:asciiTheme="majorBidi" w:hAnsiTheme="majorBidi" w:cstheme="majorBidi"/>
            <w:color w:val="000000" w:themeColor="text1"/>
            <w:sz w:val="24"/>
            <w:szCs w:val="24"/>
          </w:rPr>
          <w:t>2018</w:t>
        </w:r>
      </w:ins>
      <w:r w:rsidR="00CF53F2" w:rsidRPr="008A61FC">
        <w:rPr>
          <w:rFonts w:asciiTheme="majorBidi" w:hAnsiTheme="majorBidi" w:cstheme="majorBidi"/>
          <w:color w:val="000000" w:themeColor="text1"/>
          <w:sz w:val="24"/>
          <w:szCs w:val="24"/>
        </w:rPr>
        <w:t>b</w:t>
      </w:r>
      <w:ins w:id="179" w:author="copyeditor" w:date="2020-02-21T16:15:00Z">
        <w:r w:rsidR="00F83479">
          <w:rPr>
            <w:rFonts w:asciiTheme="majorBidi" w:hAnsiTheme="majorBidi" w:cstheme="majorBidi"/>
            <w:color w:val="000000" w:themeColor="text1"/>
            <w:sz w:val="24"/>
            <w:szCs w:val="24"/>
          </w:rPr>
          <w:t>,</w:t>
        </w:r>
      </w:ins>
      <w:del w:id="180" w:author="copyeditor" w:date="2020-02-21T16:15:00Z">
        <w:r w:rsidR="002E3760" w:rsidRPr="008A61FC" w:rsidDel="00F83479">
          <w:rPr>
            <w:rFonts w:asciiTheme="majorBidi" w:hAnsiTheme="majorBidi" w:cstheme="majorBidi"/>
            <w:color w:val="000000" w:themeColor="text1"/>
            <w:sz w:val="24"/>
            <w:szCs w:val="24"/>
          </w:rPr>
          <w:delText>;</w:delText>
        </w:r>
      </w:del>
      <w:r w:rsidR="002E3760" w:rsidRPr="008A61FC">
        <w:rPr>
          <w:rFonts w:asciiTheme="majorBidi" w:hAnsiTheme="majorBidi" w:cstheme="majorBidi"/>
          <w:color w:val="000000" w:themeColor="text1"/>
          <w:sz w:val="24"/>
          <w:szCs w:val="24"/>
        </w:rPr>
        <w:t xml:space="preserve"> 2019</w:t>
      </w:r>
      <w:del w:id="181" w:author="copyeditor" w:date="2020-02-21T16:15:00Z">
        <w:r w:rsidR="002E3760" w:rsidRPr="008A61FC" w:rsidDel="00F83479">
          <w:rPr>
            <w:rFonts w:asciiTheme="majorBidi" w:hAnsiTheme="majorBidi" w:cstheme="majorBidi"/>
            <w:color w:val="000000" w:themeColor="text1"/>
            <w:sz w:val="24"/>
            <w:szCs w:val="24"/>
          </w:rPr>
          <w:delText xml:space="preserve"> </w:delText>
        </w:r>
      </w:del>
      <w:r w:rsidR="002E3760" w:rsidRPr="008A61FC">
        <w:rPr>
          <w:rFonts w:asciiTheme="majorBidi" w:hAnsiTheme="majorBidi" w:cstheme="majorBidi"/>
          <w:color w:val="000000" w:themeColor="text1"/>
          <w:sz w:val="24"/>
          <w:szCs w:val="24"/>
        </w:rPr>
        <w:t xml:space="preserve">a, </w:t>
      </w:r>
      <w:ins w:id="182" w:author="copyeditor" w:date="2020-02-21T16:15:00Z">
        <w:r w:rsidR="00F83479">
          <w:rPr>
            <w:rFonts w:asciiTheme="majorBidi" w:hAnsiTheme="majorBidi" w:cstheme="majorBidi"/>
            <w:color w:val="000000" w:themeColor="text1"/>
            <w:sz w:val="24"/>
            <w:szCs w:val="24"/>
          </w:rPr>
          <w:t>2019</w:t>
        </w:r>
      </w:ins>
      <w:r w:rsidR="002E3760" w:rsidRPr="008A61FC">
        <w:rPr>
          <w:rFonts w:asciiTheme="majorBidi" w:hAnsiTheme="majorBidi" w:cstheme="majorBidi"/>
          <w:color w:val="000000" w:themeColor="text1"/>
          <w:sz w:val="24"/>
          <w:szCs w:val="24"/>
        </w:rPr>
        <w:t>b</w:t>
      </w:r>
      <w:r w:rsidR="00193088" w:rsidRPr="008A61FC">
        <w:rPr>
          <w:rFonts w:asciiTheme="majorBidi" w:hAnsiTheme="majorBidi" w:cstheme="majorBidi"/>
          <w:color w:val="000000" w:themeColor="text1"/>
          <w:sz w:val="24"/>
          <w:szCs w:val="24"/>
        </w:rPr>
        <w:t xml:space="preserve">). To further reduce injury to sensitive plants due to </w:t>
      </w:r>
      <w:r w:rsidR="00193088" w:rsidRPr="008A61FC">
        <w:rPr>
          <w:rFonts w:asciiTheme="majorBidi" w:hAnsiTheme="majorBidi" w:cstheme="majorBidi"/>
          <w:iCs/>
          <w:color w:val="000000" w:themeColor="text1"/>
          <w:sz w:val="24"/>
          <w:szCs w:val="24"/>
        </w:rPr>
        <w:t>OTM of dicamba,</w:t>
      </w:r>
      <w:r w:rsidR="00193088" w:rsidRPr="008A61FC">
        <w:rPr>
          <w:rFonts w:asciiTheme="majorBidi" w:hAnsiTheme="majorBidi" w:cstheme="majorBidi"/>
          <w:color w:val="000000" w:themeColor="text1"/>
          <w:sz w:val="24"/>
          <w:szCs w:val="24"/>
        </w:rPr>
        <w:t xml:space="preserve"> numerous restrictions have been add</w:t>
      </w:r>
      <w:r w:rsidR="00F6312E" w:rsidRPr="008A61FC">
        <w:rPr>
          <w:rFonts w:asciiTheme="majorBidi" w:hAnsiTheme="majorBidi" w:cstheme="majorBidi"/>
          <w:color w:val="000000" w:themeColor="text1"/>
          <w:sz w:val="24"/>
          <w:szCs w:val="24"/>
        </w:rPr>
        <w:t>ed</w:t>
      </w:r>
      <w:r w:rsidR="00193088" w:rsidRPr="008A61FC">
        <w:rPr>
          <w:rFonts w:asciiTheme="majorBidi" w:hAnsiTheme="majorBidi" w:cstheme="majorBidi"/>
          <w:color w:val="000000" w:themeColor="text1"/>
          <w:sz w:val="24"/>
          <w:szCs w:val="24"/>
        </w:rPr>
        <w:t xml:space="preserve"> to the dicamba labels</w:t>
      </w:r>
      <w:ins w:id="183" w:author="copyeditor" w:date="2020-02-21T16:16:00Z">
        <w:r w:rsidR="00F83479">
          <w:rPr>
            <w:rFonts w:asciiTheme="majorBidi" w:hAnsiTheme="majorBidi" w:cstheme="majorBidi"/>
            <w:color w:val="000000" w:themeColor="text1"/>
            <w:sz w:val="24"/>
            <w:szCs w:val="24"/>
          </w:rPr>
          <w:t>,</w:t>
        </w:r>
      </w:ins>
      <w:r w:rsidR="00193088" w:rsidRPr="008A61FC">
        <w:rPr>
          <w:rFonts w:asciiTheme="majorBidi" w:hAnsiTheme="majorBidi" w:cstheme="majorBidi"/>
          <w:color w:val="000000" w:themeColor="text1"/>
          <w:sz w:val="24"/>
          <w:szCs w:val="24"/>
        </w:rPr>
        <w:t xml:space="preserve"> including nozzle type, </w:t>
      </w:r>
      <w:r w:rsidR="00F70658" w:rsidRPr="008A61FC">
        <w:rPr>
          <w:rFonts w:asciiTheme="majorBidi" w:hAnsiTheme="majorBidi" w:cstheme="majorBidi"/>
          <w:color w:val="000000" w:themeColor="text1"/>
          <w:sz w:val="24"/>
          <w:szCs w:val="24"/>
        </w:rPr>
        <w:t xml:space="preserve">approved </w:t>
      </w:r>
      <w:r w:rsidR="00193088" w:rsidRPr="008A61FC">
        <w:rPr>
          <w:rFonts w:asciiTheme="majorBidi" w:hAnsiTheme="majorBidi" w:cstheme="majorBidi"/>
          <w:color w:val="000000" w:themeColor="text1"/>
          <w:sz w:val="24"/>
          <w:szCs w:val="24"/>
        </w:rPr>
        <w:t>mixture</w:t>
      </w:r>
      <w:r w:rsidR="00F70658" w:rsidRPr="008A61FC">
        <w:rPr>
          <w:rFonts w:asciiTheme="majorBidi" w:hAnsiTheme="majorBidi" w:cstheme="majorBidi"/>
          <w:color w:val="000000" w:themeColor="text1"/>
          <w:sz w:val="24"/>
          <w:szCs w:val="24"/>
        </w:rPr>
        <w:t>s</w:t>
      </w:r>
      <w:r w:rsidR="00193088" w:rsidRPr="008A61FC">
        <w:rPr>
          <w:rFonts w:asciiTheme="majorBidi" w:hAnsiTheme="majorBidi" w:cstheme="majorBidi"/>
          <w:color w:val="000000" w:themeColor="text1"/>
          <w:sz w:val="24"/>
          <w:szCs w:val="24"/>
        </w:rPr>
        <w:t xml:space="preserve">, </w:t>
      </w:r>
      <w:r w:rsidR="00F70658" w:rsidRPr="008A61FC">
        <w:rPr>
          <w:rFonts w:asciiTheme="majorBidi" w:hAnsiTheme="majorBidi" w:cstheme="majorBidi"/>
          <w:color w:val="000000" w:themeColor="text1"/>
          <w:sz w:val="24"/>
          <w:szCs w:val="24"/>
        </w:rPr>
        <w:t xml:space="preserve">exclusion of </w:t>
      </w:r>
      <w:r w:rsidR="00D35644" w:rsidRPr="008A61FC">
        <w:rPr>
          <w:rFonts w:asciiTheme="majorBidi" w:hAnsiTheme="majorBidi" w:cstheme="majorBidi"/>
          <w:color w:val="000000" w:themeColor="text1"/>
          <w:sz w:val="24"/>
          <w:szCs w:val="24"/>
        </w:rPr>
        <w:t>ammonium sulfate,</w:t>
      </w:r>
      <w:r w:rsidR="00F70658" w:rsidRPr="008A61FC">
        <w:rPr>
          <w:rFonts w:asciiTheme="majorBidi" w:hAnsiTheme="majorBidi" w:cstheme="majorBidi"/>
          <w:color w:val="000000" w:themeColor="text1"/>
          <w:sz w:val="24"/>
          <w:szCs w:val="24"/>
        </w:rPr>
        <w:t xml:space="preserve"> </w:t>
      </w:r>
      <w:r w:rsidR="00193088" w:rsidRPr="008A61FC">
        <w:rPr>
          <w:rFonts w:asciiTheme="majorBidi" w:hAnsiTheme="majorBidi" w:cstheme="majorBidi"/>
          <w:color w:val="000000" w:themeColor="text1"/>
          <w:sz w:val="24"/>
          <w:szCs w:val="24"/>
        </w:rPr>
        <w:t xml:space="preserve">carrier volume, boom height, application speed, </w:t>
      </w:r>
      <w:r w:rsidR="00136615" w:rsidRPr="008A61FC">
        <w:rPr>
          <w:rFonts w:asciiTheme="majorBidi" w:hAnsiTheme="majorBidi" w:cstheme="majorBidi"/>
          <w:color w:val="000000" w:themeColor="text1"/>
          <w:sz w:val="24"/>
          <w:szCs w:val="24"/>
        </w:rPr>
        <w:t xml:space="preserve">wind speed and direction, </w:t>
      </w:r>
      <w:r w:rsidR="00193088" w:rsidRPr="008A61FC">
        <w:rPr>
          <w:rFonts w:asciiTheme="majorBidi" w:hAnsiTheme="majorBidi" w:cstheme="majorBidi"/>
          <w:color w:val="000000" w:themeColor="text1"/>
          <w:sz w:val="24"/>
          <w:szCs w:val="24"/>
        </w:rPr>
        <w:t>and buffer zones.</w:t>
      </w:r>
    </w:p>
    <w:p w14:paraId="056FD35C" w14:textId="146F536D" w:rsidR="00D57E58" w:rsidRPr="008A61FC" w:rsidRDefault="00DA381C" w:rsidP="001E110F">
      <w:pPr>
        <w:spacing w:after="0" w:line="480" w:lineRule="auto"/>
        <w:ind w:firstLine="432"/>
        <w:rPr>
          <w:rFonts w:asciiTheme="majorBidi" w:hAnsiTheme="majorBidi" w:cstheme="majorBidi"/>
          <w:color w:val="000000" w:themeColor="text1"/>
          <w:sz w:val="24"/>
          <w:szCs w:val="24"/>
        </w:rPr>
      </w:pPr>
      <w:r w:rsidRPr="008A61FC">
        <w:rPr>
          <w:rFonts w:asciiTheme="majorBidi" w:hAnsiTheme="majorBidi" w:cstheme="majorBidi"/>
          <w:color w:val="000000" w:themeColor="text1"/>
          <w:sz w:val="24"/>
          <w:szCs w:val="24"/>
        </w:rPr>
        <w:t>R</w:t>
      </w:r>
      <w:r w:rsidR="0082797E" w:rsidRPr="008A61FC">
        <w:rPr>
          <w:rFonts w:asciiTheme="majorBidi" w:hAnsiTheme="majorBidi" w:cstheme="majorBidi"/>
          <w:color w:val="000000" w:themeColor="text1"/>
          <w:sz w:val="24"/>
          <w:szCs w:val="24"/>
        </w:rPr>
        <w:t xml:space="preserve">esearch in </w:t>
      </w:r>
      <w:r w:rsidR="00386145" w:rsidRPr="008A61FC">
        <w:rPr>
          <w:rFonts w:asciiTheme="majorBidi" w:hAnsiTheme="majorBidi" w:cstheme="majorBidi"/>
          <w:color w:val="000000" w:themeColor="text1"/>
          <w:sz w:val="24"/>
          <w:szCs w:val="24"/>
        </w:rPr>
        <w:t>Arkansas</w:t>
      </w:r>
      <w:r w:rsidR="0082797E" w:rsidRPr="008A61FC">
        <w:rPr>
          <w:rFonts w:asciiTheme="majorBidi" w:hAnsiTheme="majorBidi" w:cstheme="majorBidi"/>
          <w:color w:val="000000" w:themeColor="text1"/>
          <w:sz w:val="24"/>
          <w:szCs w:val="24"/>
        </w:rPr>
        <w:t>, Missouri</w:t>
      </w:r>
      <w:r w:rsidR="005A0179" w:rsidRPr="008A61FC">
        <w:rPr>
          <w:rFonts w:asciiTheme="majorBidi" w:hAnsiTheme="majorBidi" w:cstheme="majorBidi"/>
          <w:color w:val="000000" w:themeColor="text1"/>
          <w:sz w:val="24"/>
          <w:szCs w:val="24"/>
        </w:rPr>
        <w:t>,</w:t>
      </w:r>
      <w:r w:rsidR="0082797E" w:rsidRPr="008A61FC">
        <w:rPr>
          <w:rFonts w:asciiTheme="majorBidi" w:hAnsiTheme="majorBidi" w:cstheme="majorBidi"/>
          <w:color w:val="000000" w:themeColor="text1"/>
          <w:sz w:val="24"/>
          <w:szCs w:val="24"/>
        </w:rPr>
        <w:t xml:space="preserve"> Tennessee</w:t>
      </w:r>
      <w:r w:rsidR="00AF4A75" w:rsidRPr="008A61FC">
        <w:rPr>
          <w:rFonts w:asciiTheme="majorBidi" w:hAnsiTheme="majorBidi" w:cstheme="majorBidi"/>
          <w:color w:val="000000" w:themeColor="text1"/>
          <w:sz w:val="24"/>
          <w:szCs w:val="24"/>
        </w:rPr>
        <w:t>, Nebraska, and Indiana</w:t>
      </w:r>
      <w:r w:rsidR="0082797E" w:rsidRPr="008A61FC">
        <w:rPr>
          <w:rFonts w:asciiTheme="majorBidi" w:hAnsiTheme="majorBidi" w:cstheme="majorBidi"/>
          <w:color w:val="000000" w:themeColor="text1"/>
          <w:sz w:val="24"/>
          <w:szCs w:val="24"/>
        </w:rPr>
        <w:t xml:space="preserve"> ha</w:t>
      </w:r>
      <w:r w:rsidR="008C093D" w:rsidRPr="008A61FC">
        <w:rPr>
          <w:rFonts w:asciiTheme="majorBidi" w:hAnsiTheme="majorBidi" w:cstheme="majorBidi"/>
          <w:color w:val="000000" w:themeColor="text1"/>
          <w:sz w:val="24"/>
          <w:szCs w:val="24"/>
        </w:rPr>
        <w:t>s</w:t>
      </w:r>
      <w:r w:rsidR="0082797E" w:rsidRPr="008A61FC">
        <w:rPr>
          <w:rFonts w:asciiTheme="majorBidi" w:hAnsiTheme="majorBidi" w:cstheme="majorBidi"/>
          <w:color w:val="000000" w:themeColor="text1"/>
          <w:sz w:val="24"/>
          <w:szCs w:val="24"/>
        </w:rPr>
        <w:t xml:space="preserve"> reported that under </w:t>
      </w:r>
      <w:r w:rsidR="008E4128" w:rsidRPr="008A61FC">
        <w:rPr>
          <w:rFonts w:asciiTheme="majorBidi" w:hAnsiTheme="majorBidi" w:cstheme="majorBidi"/>
          <w:color w:val="000000" w:themeColor="text1"/>
          <w:sz w:val="24"/>
          <w:szCs w:val="24"/>
        </w:rPr>
        <w:t xml:space="preserve">certain </w:t>
      </w:r>
      <w:r w:rsidR="0082797E" w:rsidRPr="008A61FC">
        <w:rPr>
          <w:rFonts w:asciiTheme="majorBidi" w:hAnsiTheme="majorBidi" w:cstheme="majorBidi"/>
          <w:color w:val="000000" w:themeColor="text1"/>
          <w:sz w:val="24"/>
          <w:szCs w:val="24"/>
        </w:rPr>
        <w:t>environmental conditions, these new formulations of dicamba can still volatilize and move to non</w:t>
      </w:r>
      <w:del w:id="184" w:author="copyeditor" w:date="2020-02-21T16:16:00Z">
        <w:r w:rsidR="0082797E" w:rsidRPr="008A61FC" w:rsidDel="00F83479">
          <w:rPr>
            <w:rFonts w:asciiTheme="majorBidi" w:hAnsiTheme="majorBidi" w:cstheme="majorBidi"/>
            <w:color w:val="000000" w:themeColor="text1"/>
            <w:sz w:val="24"/>
            <w:szCs w:val="24"/>
          </w:rPr>
          <w:delText>-</w:delText>
        </w:r>
      </w:del>
      <w:r w:rsidR="0082797E" w:rsidRPr="008A61FC">
        <w:rPr>
          <w:rFonts w:asciiTheme="majorBidi" w:hAnsiTheme="majorBidi" w:cstheme="majorBidi"/>
          <w:color w:val="000000" w:themeColor="text1"/>
          <w:sz w:val="24"/>
          <w:szCs w:val="24"/>
        </w:rPr>
        <w:t>target areas</w:t>
      </w:r>
      <w:r w:rsidR="008E4128" w:rsidRPr="008A61FC">
        <w:rPr>
          <w:rFonts w:asciiTheme="majorBidi" w:hAnsiTheme="majorBidi" w:cstheme="majorBidi"/>
          <w:color w:val="000000" w:themeColor="text1"/>
          <w:sz w:val="24"/>
          <w:szCs w:val="24"/>
        </w:rPr>
        <w:t>,</w:t>
      </w:r>
      <w:r w:rsidR="0082797E" w:rsidRPr="008A61FC">
        <w:rPr>
          <w:rFonts w:asciiTheme="majorBidi" w:hAnsiTheme="majorBidi" w:cstheme="majorBidi"/>
          <w:color w:val="000000" w:themeColor="text1"/>
          <w:sz w:val="24"/>
          <w:szCs w:val="24"/>
        </w:rPr>
        <w:t xml:space="preserve"> even </w:t>
      </w:r>
      <w:r w:rsidR="00F70658" w:rsidRPr="008A61FC">
        <w:rPr>
          <w:rFonts w:asciiTheme="majorBidi" w:hAnsiTheme="majorBidi" w:cstheme="majorBidi"/>
          <w:color w:val="000000" w:themeColor="text1"/>
          <w:sz w:val="24"/>
          <w:szCs w:val="24"/>
        </w:rPr>
        <w:t xml:space="preserve">when applied </w:t>
      </w:r>
      <w:r w:rsidR="0082797E" w:rsidRPr="008A61FC">
        <w:rPr>
          <w:rFonts w:asciiTheme="majorBidi" w:hAnsiTheme="majorBidi" w:cstheme="majorBidi"/>
          <w:color w:val="000000" w:themeColor="text1"/>
          <w:sz w:val="24"/>
          <w:szCs w:val="24"/>
        </w:rPr>
        <w:t xml:space="preserve">according to </w:t>
      </w:r>
      <w:r w:rsidR="008C093D" w:rsidRPr="008A61FC">
        <w:rPr>
          <w:rFonts w:asciiTheme="majorBidi" w:hAnsiTheme="majorBidi" w:cstheme="majorBidi"/>
          <w:color w:val="000000" w:themeColor="text1"/>
          <w:sz w:val="24"/>
          <w:szCs w:val="24"/>
        </w:rPr>
        <w:t xml:space="preserve">the </w:t>
      </w:r>
      <w:r w:rsidR="00046F10" w:rsidRPr="008A61FC">
        <w:rPr>
          <w:rFonts w:asciiTheme="majorBidi" w:hAnsiTheme="majorBidi" w:cstheme="majorBidi"/>
          <w:color w:val="000000" w:themeColor="text1"/>
          <w:sz w:val="24"/>
          <w:szCs w:val="24"/>
        </w:rPr>
        <w:t>manufacturer</w:t>
      </w:r>
      <w:r w:rsidR="00F70658" w:rsidRPr="008A61FC">
        <w:rPr>
          <w:rFonts w:asciiTheme="majorBidi" w:hAnsiTheme="majorBidi" w:cstheme="majorBidi"/>
          <w:color w:val="000000" w:themeColor="text1"/>
          <w:sz w:val="24"/>
          <w:szCs w:val="24"/>
        </w:rPr>
        <w:t>s</w:t>
      </w:r>
      <w:r w:rsidR="00046F10" w:rsidRPr="008A61FC">
        <w:rPr>
          <w:rFonts w:asciiTheme="majorBidi" w:hAnsiTheme="majorBidi" w:cstheme="majorBidi"/>
          <w:color w:val="000000" w:themeColor="text1"/>
          <w:sz w:val="24"/>
          <w:szCs w:val="24"/>
        </w:rPr>
        <w:t>’</w:t>
      </w:r>
      <w:r w:rsidR="0082797E" w:rsidRPr="008A61FC">
        <w:rPr>
          <w:rFonts w:asciiTheme="majorBidi" w:hAnsiTheme="majorBidi" w:cstheme="majorBidi"/>
          <w:color w:val="000000" w:themeColor="text1"/>
          <w:sz w:val="24"/>
          <w:szCs w:val="24"/>
        </w:rPr>
        <w:t xml:space="preserve"> recommendations (</w:t>
      </w:r>
      <w:r w:rsidR="006536E4" w:rsidRPr="008A61FC">
        <w:rPr>
          <w:rFonts w:asciiTheme="majorBidi" w:hAnsiTheme="majorBidi" w:cstheme="majorBidi"/>
          <w:color w:val="000000" w:themeColor="text1"/>
          <w:sz w:val="24"/>
          <w:szCs w:val="24"/>
        </w:rPr>
        <w:t>Jones et al. 2019</w:t>
      </w:r>
      <w:r w:rsidR="00AF4A75" w:rsidRPr="008A61FC">
        <w:rPr>
          <w:rFonts w:asciiTheme="majorBidi" w:hAnsiTheme="majorBidi" w:cstheme="majorBidi"/>
          <w:color w:val="000000" w:themeColor="text1"/>
          <w:sz w:val="24"/>
          <w:szCs w:val="24"/>
        </w:rPr>
        <w:t>; Norsworthy et al. 2018</w:t>
      </w:r>
      <w:r w:rsidR="0082797E" w:rsidRPr="008A61FC">
        <w:rPr>
          <w:rFonts w:asciiTheme="majorBidi" w:hAnsiTheme="majorBidi" w:cstheme="majorBidi"/>
          <w:color w:val="000000" w:themeColor="text1"/>
          <w:sz w:val="24"/>
          <w:szCs w:val="24"/>
        </w:rPr>
        <w:t xml:space="preserve">). </w:t>
      </w:r>
      <w:r w:rsidR="00046F10" w:rsidRPr="008A61FC">
        <w:rPr>
          <w:rFonts w:asciiTheme="majorBidi" w:hAnsiTheme="majorBidi" w:cstheme="majorBidi"/>
          <w:color w:val="000000" w:themeColor="text1"/>
          <w:sz w:val="24"/>
          <w:szCs w:val="24"/>
        </w:rPr>
        <w:t>A national survey conducted by the University of Missouri in 2017</w:t>
      </w:r>
      <w:r w:rsidR="00F74B88" w:rsidRPr="008A61FC">
        <w:rPr>
          <w:rFonts w:asciiTheme="majorBidi" w:hAnsiTheme="majorBidi" w:cstheme="majorBidi"/>
          <w:color w:val="000000" w:themeColor="text1"/>
          <w:sz w:val="24"/>
          <w:szCs w:val="24"/>
        </w:rPr>
        <w:t xml:space="preserve"> </w:t>
      </w:r>
      <w:r w:rsidR="00046F10" w:rsidRPr="008A61FC">
        <w:rPr>
          <w:rFonts w:asciiTheme="majorBidi" w:hAnsiTheme="majorBidi" w:cstheme="majorBidi"/>
          <w:color w:val="000000" w:themeColor="text1"/>
          <w:sz w:val="24"/>
          <w:szCs w:val="24"/>
        </w:rPr>
        <w:t xml:space="preserve">reported soybean injury </w:t>
      </w:r>
      <w:r w:rsidR="008C093D" w:rsidRPr="008A61FC">
        <w:rPr>
          <w:rFonts w:asciiTheme="majorBidi" w:hAnsiTheme="majorBidi" w:cstheme="majorBidi"/>
          <w:color w:val="000000" w:themeColor="text1"/>
          <w:sz w:val="24"/>
          <w:szCs w:val="24"/>
        </w:rPr>
        <w:t>on</w:t>
      </w:r>
      <w:r w:rsidR="00046F10" w:rsidRPr="008A61FC">
        <w:rPr>
          <w:rFonts w:asciiTheme="majorBidi" w:hAnsiTheme="majorBidi" w:cstheme="majorBidi"/>
          <w:color w:val="000000" w:themeColor="text1"/>
          <w:sz w:val="24"/>
          <w:szCs w:val="24"/>
        </w:rPr>
        <w:t xml:space="preserve"> </w:t>
      </w:r>
      <w:r w:rsidR="00607F2B" w:rsidRPr="008A61FC">
        <w:rPr>
          <w:rFonts w:asciiTheme="majorBidi" w:hAnsiTheme="majorBidi" w:cstheme="majorBidi"/>
          <w:color w:val="000000" w:themeColor="text1"/>
          <w:sz w:val="24"/>
          <w:szCs w:val="24"/>
        </w:rPr>
        <w:t>1.3 million h</w:t>
      </w:r>
      <w:ins w:id="185" w:author="copyeditor" w:date="2020-02-21T16:17:00Z">
        <w:r w:rsidR="00254A44">
          <w:rPr>
            <w:rFonts w:asciiTheme="majorBidi" w:hAnsiTheme="majorBidi" w:cstheme="majorBidi"/>
            <w:color w:val="000000" w:themeColor="text1"/>
            <w:sz w:val="24"/>
            <w:szCs w:val="24"/>
          </w:rPr>
          <w:t>a</w:t>
        </w:r>
      </w:ins>
      <w:del w:id="186" w:author="copyeditor" w:date="2020-02-21T16:17:00Z">
        <w:r w:rsidR="00607F2B" w:rsidRPr="008A61FC" w:rsidDel="00254A44">
          <w:rPr>
            <w:rFonts w:asciiTheme="majorBidi" w:hAnsiTheme="majorBidi" w:cstheme="majorBidi"/>
            <w:color w:val="000000" w:themeColor="text1"/>
            <w:sz w:val="24"/>
            <w:szCs w:val="24"/>
          </w:rPr>
          <w:delText>ectares</w:delText>
        </w:r>
      </w:del>
      <w:r w:rsidR="00607F2B" w:rsidRPr="008A61FC">
        <w:rPr>
          <w:rFonts w:asciiTheme="majorBidi" w:hAnsiTheme="majorBidi" w:cstheme="majorBidi"/>
          <w:color w:val="000000" w:themeColor="text1"/>
          <w:sz w:val="24"/>
          <w:szCs w:val="24"/>
        </w:rPr>
        <w:t xml:space="preserve"> </w:t>
      </w:r>
      <w:r w:rsidR="00046F10" w:rsidRPr="008A61FC">
        <w:rPr>
          <w:rFonts w:asciiTheme="majorBidi" w:hAnsiTheme="majorBidi" w:cstheme="majorBidi"/>
          <w:color w:val="000000" w:themeColor="text1"/>
          <w:sz w:val="24"/>
          <w:szCs w:val="24"/>
        </w:rPr>
        <w:t>in the United States (Bradley 2017)</w:t>
      </w:r>
      <w:r w:rsidR="00980B70" w:rsidRPr="008A61FC">
        <w:rPr>
          <w:rFonts w:asciiTheme="majorBidi" w:hAnsiTheme="majorBidi" w:cstheme="majorBidi"/>
          <w:color w:val="000000" w:themeColor="text1"/>
          <w:sz w:val="24"/>
          <w:szCs w:val="24"/>
        </w:rPr>
        <w:t>.</w:t>
      </w:r>
      <w:r w:rsidR="00046F10" w:rsidRPr="008A61FC">
        <w:rPr>
          <w:rFonts w:asciiTheme="majorBidi" w:hAnsiTheme="majorBidi" w:cstheme="majorBidi"/>
          <w:color w:val="000000" w:themeColor="text1"/>
          <w:sz w:val="24"/>
          <w:szCs w:val="24"/>
        </w:rPr>
        <w:t xml:space="preserve"> </w:t>
      </w:r>
      <w:r w:rsidR="00427CE6" w:rsidRPr="008A61FC">
        <w:rPr>
          <w:rFonts w:asciiTheme="majorBidi" w:hAnsiTheme="majorBidi" w:cstheme="majorBidi"/>
          <w:color w:val="000000" w:themeColor="text1"/>
          <w:sz w:val="24"/>
          <w:szCs w:val="24"/>
        </w:rPr>
        <w:t>C</w:t>
      </w:r>
      <w:r w:rsidR="00CF229C" w:rsidRPr="008A61FC">
        <w:rPr>
          <w:rFonts w:asciiTheme="majorBidi" w:hAnsiTheme="majorBidi" w:cstheme="majorBidi"/>
          <w:color w:val="000000" w:themeColor="text1"/>
          <w:sz w:val="24"/>
          <w:szCs w:val="24"/>
        </w:rPr>
        <w:t xml:space="preserve">omplaints about </w:t>
      </w:r>
      <w:r w:rsidR="00427CE6" w:rsidRPr="008A61FC">
        <w:rPr>
          <w:rFonts w:asciiTheme="majorBidi" w:hAnsiTheme="majorBidi" w:cstheme="majorBidi"/>
          <w:color w:val="000000" w:themeColor="text1"/>
          <w:sz w:val="24"/>
          <w:szCs w:val="24"/>
        </w:rPr>
        <w:t xml:space="preserve">extensive </w:t>
      </w:r>
      <w:r w:rsidR="00EA4499" w:rsidRPr="008A61FC">
        <w:rPr>
          <w:rFonts w:asciiTheme="majorBidi" w:hAnsiTheme="majorBidi" w:cstheme="majorBidi"/>
          <w:color w:val="000000" w:themeColor="text1"/>
          <w:sz w:val="24"/>
          <w:szCs w:val="24"/>
        </w:rPr>
        <w:t xml:space="preserve">injury </w:t>
      </w:r>
      <w:r w:rsidR="00CF229C" w:rsidRPr="008A61FC">
        <w:rPr>
          <w:rFonts w:asciiTheme="majorBidi" w:hAnsiTheme="majorBidi" w:cstheme="majorBidi"/>
          <w:color w:val="000000" w:themeColor="text1"/>
          <w:sz w:val="24"/>
          <w:szCs w:val="24"/>
        </w:rPr>
        <w:t>in non</w:t>
      </w:r>
      <w:del w:id="187" w:author="copyeditor" w:date="2020-02-21T16:17:00Z">
        <w:r w:rsidR="00CF229C" w:rsidRPr="008A61FC" w:rsidDel="00254A44">
          <w:rPr>
            <w:rFonts w:asciiTheme="majorBidi" w:hAnsiTheme="majorBidi" w:cstheme="majorBidi"/>
            <w:color w:val="000000" w:themeColor="text1"/>
            <w:sz w:val="24"/>
            <w:szCs w:val="24"/>
          </w:rPr>
          <w:delText>-</w:delText>
        </w:r>
      </w:del>
      <w:r w:rsidR="00CF229C" w:rsidRPr="008A61FC">
        <w:rPr>
          <w:rFonts w:asciiTheme="majorBidi" w:hAnsiTheme="majorBidi" w:cstheme="majorBidi"/>
          <w:color w:val="000000" w:themeColor="text1"/>
          <w:sz w:val="24"/>
          <w:szCs w:val="24"/>
        </w:rPr>
        <w:t xml:space="preserve">target crops </w:t>
      </w:r>
      <w:r w:rsidR="00427CE6" w:rsidRPr="008A61FC">
        <w:rPr>
          <w:rFonts w:asciiTheme="majorBidi" w:hAnsiTheme="majorBidi" w:cstheme="majorBidi"/>
          <w:color w:val="000000" w:themeColor="text1"/>
          <w:sz w:val="24"/>
          <w:szCs w:val="24"/>
        </w:rPr>
        <w:t xml:space="preserve">by growers </w:t>
      </w:r>
      <w:r w:rsidR="00CF229C" w:rsidRPr="008A61FC">
        <w:rPr>
          <w:rFonts w:asciiTheme="majorBidi" w:hAnsiTheme="majorBidi" w:cstheme="majorBidi"/>
          <w:color w:val="000000" w:themeColor="text1"/>
          <w:sz w:val="24"/>
          <w:szCs w:val="24"/>
        </w:rPr>
        <w:t xml:space="preserve">prompted </w:t>
      </w:r>
      <w:r w:rsidR="007D08E3" w:rsidRPr="008A61FC">
        <w:rPr>
          <w:rFonts w:asciiTheme="majorBidi" w:hAnsiTheme="majorBidi" w:cstheme="majorBidi"/>
          <w:color w:val="000000" w:themeColor="text1"/>
          <w:sz w:val="24"/>
          <w:szCs w:val="24"/>
        </w:rPr>
        <w:t xml:space="preserve">Missouri and </w:t>
      </w:r>
      <w:r w:rsidR="007D08E3" w:rsidRPr="008A61FC">
        <w:rPr>
          <w:rFonts w:asciiTheme="majorBidi" w:hAnsiTheme="majorBidi" w:cstheme="majorBidi"/>
          <w:color w:val="000000" w:themeColor="text1"/>
          <w:sz w:val="24"/>
          <w:szCs w:val="24"/>
        </w:rPr>
        <w:lastRenderedPageBreak/>
        <w:t>Arkansas</w:t>
      </w:r>
      <w:r w:rsidR="00CF229C" w:rsidRPr="008A61FC">
        <w:rPr>
          <w:rFonts w:asciiTheme="majorBidi" w:hAnsiTheme="majorBidi" w:cstheme="majorBidi"/>
          <w:color w:val="000000" w:themeColor="text1"/>
          <w:sz w:val="24"/>
          <w:szCs w:val="24"/>
        </w:rPr>
        <w:t xml:space="preserve"> to regulate dicamba sales </w:t>
      </w:r>
      <w:r w:rsidR="007D08E3" w:rsidRPr="008A61FC">
        <w:rPr>
          <w:rFonts w:asciiTheme="majorBidi" w:hAnsiTheme="majorBidi" w:cstheme="majorBidi"/>
          <w:color w:val="000000" w:themeColor="text1"/>
          <w:sz w:val="24"/>
          <w:szCs w:val="24"/>
        </w:rPr>
        <w:t xml:space="preserve">in those states </w:t>
      </w:r>
      <w:r w:rsidR="00CF229C" w:rsidRPr="008A61FC">
        <w:rPr>
          <w:rFonts w:asciiTheme="majorBidi" w:hAnsiTheme="majorBidi" w:cstheme="majorBidi"/>
          <w:color w:val="000000" w:themeColor="text1"/>
          <w:sz w:val="24"/>
          <w:szCs w:val="24"/>
        </w:rPr>
        <w:t>in 2017 (Gray 2017).</w:t>
      </w:r>
      <w:r w:rsidR="00980B70" w:rsidRPr="008A61FC">
        <w:rPr>
          <w:rFonts w:asciiTheme="majorBidi" w:hAnsiTheme="majorBidi" w:cstheme="majorBidi"/>
          <w:color w:val="000000" w:themeColor="text1"/>
          <w:sz w:val="24"/>
          <w:szCs w:val="24"/>
        </w:rPr>
        <w:t xml:space="preserve"> These concerns have </w:t>
      </w:r>
      <w:r w:rsidR="00607F2B" w:rsidRPr="008A61FC">
        <w:rPr>
          <w:rFonts w:asciiTheme="majorBidi" w:hAnsiTheme="majorBidi" w:cstheme="majorBidi"/>
          <w:color w:val="000000" w:themeColor="text1"/>
          <w:sz w:val="24"/>
          <w:szCs w:val="24"/>
        </w:rPr>
        <w:t xml:space="preserve">also </w:t>
      </w:r>
      <w:r w:rsidR="00980B70" w:rsidRPr="008A61FC">
        <w:rPr>
          <w:rFonts w:asciiTheme="majorBidi" w:hAnsiTheme="majorBidi" w:cstheme="majorBidi"/>
          <w:color w:val="000000" w:themeColor="text1"/>
          <w:sz w:val="24"/>
          <w:szCs w:val="24"/>
        </w:rPr>
        <w:t xml:space="preserve">prompted </w:t>
      </w:r>
      <w:r w:rsidR="00F6312E" w:rsidRPr="008A61FC">
        <w:rPr>
          <w:rFonts w:asciiTheme="majorBidi" w:hAnsiTheme="majorBidi" w:cstheme="majorBidi"/>
          <w:color w:val="000000" w:themeColor="text1"/>
          <w:sz w:val="24"/>
          <w:szCs w:val="24"/>
        </w:rPr>
        <w:t xml:space="preserve">the </w:t>
      </w:r>
      <w:r w:rsidR="00980B70" w:rsidRPr="008A61FC">
        <w:rPr>
          <w:rFonts w:asciiTheme="majorBidi" w:hAnsiTheme="majorBidi" w:cstheme="majorBidi"/>
          <w:color w:val="000000" w:themeColor="text1"/>
          <w:sz w:val="24"/>
          <w:szCs w:val="24"/>
        </w:rPr>
        <w:t>Environmental Protection Agency (EPA) to announce add</w:t>
      </w:r>
      <w:r w:rsidR="00743C24" w:rsidRPr="008A61FC">
        <w:rPr>
          <w:rFonts w:asciiTheme="majorBidi" w:hAnsiTheme="majorBidi" w:cstheme="majorBidi"/>
          <w:color w:val="000000" w:themeColor="text1"/>
          <w:sz w:val="24"/>
          <w:szCs w:val="24"/>
        </w:rPr>
        <w:t>itional</w:t>
      </w:r>
      <w:r w:rsidR="00980B70" w:rsidRPr="008A61FC">
        <w:rPr>
          <w:rFonts w:asciiTheme="majorBidi" w:hAnsiTheme="majorBidi" w:cstheme="majorBidi"/>
          <w:color w:val="000000" w:themeColor="text1"/>
          <w:sz w:val="24"/>
          <w:szCs w:val="24"/>
        </w:rPr>
        <w:t xml:space="preserve"> </w:t>
      </w:r>
      <w:r w:rsidR="008C093D" w:rsidRPr="008A61FC">
        <w:rPr>
          <w:rFonts w:asciiTheme="majorBidi" w:hAnsiTheme="majorBidi" w:cstheme="majorBidi"/>
          <w:color w:val="000000" w:themeColor="text1"/>
          <w:sz w:val="24"/>
          <w:szCs w:val="24"/>
        </w:rPr>
        <w:t>restrictions</w:t>
      </w:r>
      <w:r w:rsidR="00980B70" w:rsidRPr="008A61FC">
        <w:rPr>
          <w:rFonts w:asciiTheme="majorBidi" w:hAnsiTheme="majorBidi" w:cstheme="majorBidi"/>
          <w:color w:val="000000" w:themeColor="text1"/>
          <w:sz w:val="24"/>
          <w:szCs w:val="24"/>
        </w:rPr>
        <w:t xml:space="preserve"> for continued use of dicamba</w:t>
      </w:r>
      <w:r w:rsidR="00900FDD" w:rsidRPr="008A61FC">
        <w:rPr>
          <w:rFonts w:asciiTheme="majorBidi" w:hAnsiTheme="majorBidi" w:cstheme="majorBidi"/>
          <w:color w:val="000000" w:themeColor="text1"/>
          <w:sz w:val="24"/>
          <w:szCs w:val="24"/>
        </w:rPr>
        <w:t xml:space="preserve"> in the United States</w:t>
      </w:r>
      <w:r w:rsidR="009917BE" w:rsidRPr="008A61FC">
        <w:rPr>
          <w:rFonts w:asciiTheme="majorBidi" w:hAnsiTheme="majorBidi" w:cstheme="majorBidi"/>
          <w:color w:val="000000" w:themeColor="text1"/>
          <w:sz w:val="24"/>
          <w:szCs w:val="24"/>
        </w:rPr>
        <w:t xml:space="preserve"> (</w:t>
      </w:r>
      <w:r w:rsidR="00FE34FA" w:rsidRPr="008A61FC">
        <w:rPr>
          <w:rFonts w:asciiTheme="majorBidi" w:hAnsiTheme="majorBidi" w:cstheme="majorBidi"/>
          <w:color w:val="000000" w:themeColor="text1"/>
          <w:sz w:val="24"/>
          <w:szCs w:val="24"/>
        </w:rPr>
        <w:t>EPA 2018</w:t>
      </w:r>
      <w:r w:rsidR="00143C01" w:rsidRPr="008A61FC">
        <w:rPr>
          <w:rFonts w:asciiTheme="majorBidi" w:hAnsiTheme="majorBidi" w:cstheme="majorBidi"/>
          <w:color w:val="000000" w:themeColor="text1"/>
          <w:sz w:val="24"/>
          <w:szCs w:val="24"/>
        </w:rPr>
        <w:t>a</w:t>
      </w:r>
      <w:r w:rsidR="00FE34FA" w:rsidRPr="008A61FC">
        <w:rPr>
          <w:rFonts w:asciiTheme="majorBidi" w:hAnsiTheme="majorBidi" w:cstheme="majorBidi"/>
          <w:color w:val="000000" w:themeColor="text1"/>
          <w:sz w:val="24"/>
          <w:szCs w:val="24"/>
        </w:rPr>
        <w:t>)</w:t>
      </w:r>
      <w:r w:rsidR="00980B70" w:rsidRPr="008A61FC">
        <w:rPr>
          <w:rFonts w:asciiTheme="majorBidi" w:hAnsiTheme="majorBidi" w:cstheme="majorBidi"/>
          <w:color w:val="000000" w:themeColor="text1"/>
          <w:sz w:val="24"/>
          <w:szCs w:val="24"/>
        </w:rPr>
        <w:t>.</w:t>
      </w:r>
    </w:p>
    <w:p w14:paraId="29333A02" w14:textId="776645AA" w:rsidR="00A02B9F" w:rsidRPr="008A61FC" w:rsidRDefault="00F74B88" w:rsidP="001E110F">
      <w:pPr>
        <w:spacing w:after="0" w:line="480" w:lineRule="auto"/>
        <w:ind w:firstLine="425"/>
        <w:rPr>
          <w:rFonts w:asciiTheme="majorBidi" w:hAnsiTheme="majorBidi" w:cstheme="majorBidi"/>
          <w:b/>
          <w:color w:val="000000" w:themeColor="text1"/>
          <w:sz w:val="24"/>
          <w:szCs w:val="24"/>
        </w:rPr>
      </w:pPr>
      <w:r w:rsidRPr="008A61FC">
        <w:rPr>
          <w:rFonts w:asciiTheme="majorBidi" w:hAnsiTheme="majorBidi" w:cstheme="majorBidi"/>
          <w:color w:val="000000" w:themeColor="text1"/>
          <w:sz w:val="24"/>
          <w:szCs w:val="24"/>
        </w:rPr>
        <w:t>Therefore, t</w:t>
      </w:r>
      <w:r w:rsidR="00C74D61" w:rsidRPr="008A61FC">
        <w:rPr>
          <w:rFonts w:asciiTheme="majorBidi" w:hAnsiTheme="majorBidi" w:cstheme="majorBidi"/>
          <w:color w:val="000000" w:themeColor="text1"/>
          <w:sz w:val="24"/>
          <w:szCs w:val="24"/>
        </w:rPr>
        <w:t>he objective</w:t>
      </w:r>
      <w:r w:rsidR="000540DD" w:rsidRPr="008A61FC">
        <w:rPr>
          <w:rFonts w:asciiTheme="majorBidi" w:hAnsiTheme="majorBidi" w:cstheme="majorBidi"/>
          <w:color w:val="000000" w:themeColor="text1"/>
          <w:sz w:val="24"/>
          <w:szCs w:val="24"/>
        </w:rPr>
        <w:t xml:space="preserve"> of this research was </w:t>
      </w:r>
      <w:r w:rsidR="000540DD" w:rsidRPr="008A61FC">
        <w:rPr>
          <w:rFonts w:asciiTheme="majorBidi" w:hAnsiTheme="majorBidi" w:cstheme="majorBidi"/>
          <w:iCs/>
          <w:color w:val="000000" w:themeColor="text1"/>
          <w:sz w:val="24"/>
          <w:szCs w:val="24"/>
        </w:rPr>
        <w:t xml:space="preserve">to </w:t>
      </w:r>
      <w:r w:rsidR="000F7396" w:rsidRPr="008A61FC">
        <w:rPr>
          <w:rFonts w:asciiTheme="majorBidi" w:hAnsiTheme="majorBidi" w:cstheme="majorBidi"/>
          <w:iCs/>
          <w:color w:val="000000" w:themeColor="text1"/>
          <w:sz w:val="24"/>
          <w:szCs w:val="24"/>
        </w:rPr>
        <w:t xml:space="preserve">(1) </w:t>
      </w:r>
      <w:r w:rsidR="00AB0802" w:rsidRPr="008A61FC">
        <w:rPr>
          <w:rFonts w:asciiTheme="majorBidi" w:hAnsiTheme="majorBidi" w:cstheme="majorBidi"/>
          <w:iCs/>
          <w:color w:val="000000" w:themeColor="text1"/>
          <w:sz w:val="24"/>
          <w:szCs w:val="24"/>
        </w:rPr>
        <w:t>quantify</w:t>
      </w:r>
      <w:r w:rsidR="000F7396" w:rsidRPr="008A61FC">
        <w:rPr>
          <w:rFonts w:asciiTheme="majorBidi" w:hAnsiTheme="majorBidi" w:cstheme="majorBidi"/>
          <w:iCs/>
          <w:color w:val="000000" w:themeColor="text1"/>
          <w:sz w:val="24"/>
          <w:szCs w:val="24"/>
        </w:rPr>
        <w:t xml:space="preserve"> the amount of dicamba due to primary </w:t>
      </w:r>
      <w:r w:rsidR="004C2E2F">
        <w:rPr>
          <w:rFonts w:asciiTheme="majorBidi" w:hAnsiTheme="majorBidi" w:cstheme="majorBidi"/>
          <w:iCs/>
          <w:color w:val="000000" w:themeColor="text1"/>
          <w:sz w:val="24"/>
          <w:szCs w:val="24"/>
        </w:rPr>
        <w:t xml:space="preserve">(particle drift) </w:t>
      </w:r>
      <w:r w:rsidR="000F7396" w:rsidRPr="008A61FC">
        <w:rPr>
          <w:rFonts w:asciiTheme="majorBidi" w:hAnsiTheme="majorBidi" w:cstheme="majorBidi"/>
          <w:iCs/>
          <w:color w:val="000000" w:themeColor="text1"/>
          <w:sz w:val="24"/>
          <w:szCs w:val="24"/>
        </w:rPr>
        <w:t>and secondary movement</w:t>
      </w:r>
      <w:r w:rsidR="004C2E2F">
        <w:rPr>
          <w:rFonts w:asciiTheme="majorBidi" w:hAnsiTheme="majorBidi" w:cstheme="majorBidi"/>
          <w:iCs/>
          <w:color w:val="000000" w:themeColor="text1"/>
          <w:sz w:val="24"/>
          <w:szCs w:val="24"/>
        </w:rPr>
        <w:t xml:space="preserve"> </w:t>
      </w:r>
      <w:r w:rsidR="007B2D8C">
        <w:rPr>
          <w:rFonts w:asciiTheme="majorBidi" w:hAnsiTheme="majorBidi" w:cstheme="majorBidi"/>
          <w:iCs/>
          <w:color w:val="000000" w:themeColor="text1"/>
          <w:sz w:val="24"/>
          <w:szCs w:val="24"/>
        </w:rPr>
        <w:t xml:space="preserve">(particle </w:t>
      </w:r>
      <w:ins w:id="188" w:author="copyeditor" w:date="2020-02-21T16:19:00Z">
        <w:r w:rsidR="00254A44">
          <w:rPr>
            <w:rFonts w:asciiTheme="majorBidi" w:hAnsiTheme="majorBidi" w:cstheme="majorBidi"/>
            <w:iCs/>
            <w:color w:val="000000" w:themeColor="text1"/>
            <w:sz w:val="24"/>
            <w:szCs w:val="24"/>
          </w:rPr>
          <w:t>plus</w:t>
        </w:r>
      </w:ins>
      <w:del w:id="189" w:author="copyeditor" w:date="2020-02-21T16:19:00Z">
        <w:r w:rsidR="007B2D8C" w:rsidDel="00254A44">
          <w:rPr>
            <w:rFonts w:asciiTheme="majorBidi" w:hAnsiTheme="majorBidi" w:cstheme="majorBidi"/>
            <w:iCs/>
            <w:color w:val="000000" w:themeColor="text1"/>
            <w:sz w:val="24"/>
            <w:szCs w:val="24"/>
          </w:rPr>
          <w:delText>+</w:delText>
        </w:r>
      </w:del>
      <w:r w:rsidR="007B2D8C">
        <w:rPr>
          <w:rFonts w:asciiTheme="majorBidi" w:hAnsiTheme="majorBidi" w:cstheme="majorBidi"/>
          <w:iCs/>
          <w:color w:val="000000" w:themeColor="text1"/>
          <w:sz w:val="24"/>
          <w:szCs w:val="24"/>
        </w:rPr>
        <w:t xml:space="preserve"> </w:t>
      </w:r>
      <w:r w:rsidR="004C2E2F">
        <w:rPr>
          <w:rFonts w:asciiTheme="majorBidi" w:hAnsiTheme="majorBidi" w:cstheme="majorBidi"/>
          <w:iCs/>
          <w:color w:val="000000" w:themeColor="text1"/>
          <w:sz w:val="24"/>
          <w:szCs w:val="24"/>
        </w:rPr>
        <w:t>vapor drift)</w:t>
      </w:r>
      <w:r w:rsidR="000F7396" w:rsidRPr="008A61FC">
        <w:rPr>
          <w:rFonts w:asciiTheme="majorBidi" w:hAnsiTheme="majorBidi" w:cstheme="majorBidi"/>
          <w:iCs/>
          <w:color w:val="000000" w:themeColor="text1"/>
          <w:sz w:val="24"/>
          <w:szCs w:val="24"/>
        </w:rPr>
        <w:t xml:space="preserve"> from applications made in different environmental conditions, geographies</w:t>
      </w:r>
      <w:ins w:id="190" w:author="copyeditor" w:date="2020-02-21T16:19:00Z">
        <w:r w:rsidR="00254A44">
          <w:rPr>
            <w:rFonts w:asciiTheme="majorBidi" w:hAnsiTheme="majorBidi" w:cstheme="majorBidi"/>
            <w:iCs/>
            <w:color w:val="000000" w:themeColor="text1"/>
            <w:sz w:val="24"/>
            <w:szCs w:val="24"/>
          </w:rPr>
          <w:t>,</w:t>
        </w:r>
      </w:ins>
      <w:r w:rsidR="000F7396" w:rsidRPr="008A61FC">
        <w:rPr>
          <w:rFonts w:asciiTheme="majorBidi" w:hAnsiTheme="majorBidi" w:cstheme="majorBidi"/>
          <w:iCs/>
          <w:color w:val="000000" w:themeColor="text1"/>
          <w:sz w:val="24"/>
          <w:szCs w:val="24"/>
        </w:rPr>
        <w:t xml:space="preserve"> and/or landscapes; </w:t>
      </w:r>
      <w:ins w:id="191" w:author="copyeditor" w:date="2020-02-21T16:19:00Z">
        <w:r w:rsidR="00254A44">
          <w:rPr>
            <w:rFonts w:asciiTheme="majorBidi" w:hAnsiTheme="majorBidi" w:cstheme="majorBidi"/>
            <w:iCs/>
            <w:color w:val="000000" w:themeColor="text1"/>
            <w:sz w:val="24"/>
            <w:szCs w:val="24"/>
          </w:rPr>
          <w:t xml:space="preserve">and </w:t>
        </w:r>
      </w:ins>
      <w:r w:rsidR="000F7396" w:rsidRPr="008A61FC">
        <w:rPr>
          <w:rFonts w:asciiTheme="majorBidi" w:hAnsiTheme="majorBidi" w:cstheme="majorBidi"/>
          <w:iCs/>
          <w:color w:val="000000" w:themeColor="text1"/>
          <w:sz w:val="24"/>
          <w:szCs w:val="24"/>
        </w:rPr>
        <w:t>(2)</w:t>
      </w:r>
      <w:del w:id="192" w:author="copyeditor" w:date="2020-02-21T16:19:00Z">
        <w:r w:rsidR="000F7396" w:rsidRPr="008A61FC" w:rsidDel="00254A44">
          <w:rPr>
            <w:rFonts w:asciiTheme="majorBidi" w:hAnsiTheme="majorBidi" w:cstheme="majorBidi"/>
            <w:iCs/>
            <w:color w:val="000000" w:themeColor="text1"/>
            <w:sz w:val="24"/>
            <w:szCs w:val="24"/>
          </w:rPr>
          <w:delText xml:space="preserve"> and</w:delText>
        </w:r>
      </w:del>
      <w:r w:rsidR="000F7396" w:rsidRPr="008A61FC">
        <w:rPr>
          <w:rFonts w:asciiTheme="majorBidi" w:hAnsiTheme="majorBidi" w:cstheme="majorBidi"/>
          <w:iCs/>
          <w:color w:val="000000" w:themeColor="text1"/>
          <w:sz w:val="24"/>
          <w:szCs w:val="24"/>
        </w:rPr>
        <w:t xml:space="preserve"> </w:t>
      </w:r>
      <w:r w:rsidR="000540DD" w:rsidRPr="008A61FC">
        <w:rPr>
          <w:rFonts w:asciiTheme="majorBidi" w:hAnsiTheme="majorBidi" w:cstheme="majorBidi"/>
          <w:iCs/>
          <w:color w:val="000000" w:themeColor="text1"/>
          <w:sz w:val="24"/>
          <w:szCs w:val="24"/>
        </w:rPr>
        <w:t xml:space="preserve">evaluate </w:t>
      </w:r>
      <w:bookmarkStart w:id="193" w:name="_Hlk6834577"/>
      <w:r w:rsidR="008C093D" w:rsidRPr="008A61FC">
        <w:rPr>
          <w:rFonts w:asciiTheme="majorBidi" w:hAnsiTheme="majorBidi" w:cstheme="majorBidi"/>
          <w:iCs/>
          <w:color w:val="000000" w:themeColor="text1"/>
          <w:sz w:val="24"/>
          <w:szCs w:val="24"/>
        </w:rPr>
        <w:t>the</w:t>
      </w:r>
      <w:r w:rsidR="000540DD" w:rsidRPr="008A61FC">
        <w:rPr>
          <w:rFonts w:asciiTheme="majorBidi" w:hAnsiTheme="majorBidi" w:cstheme="majorBidi"/>
          <w:iCs/>
          <w:color w:val="000000" w:themeColor="text1"/>
          <w:sz w:val="24"/>
          <w:szCs w:val="24"/>
        </w:rPr>
        <w:t xml:space="preserve"> </w:t>
      </w:r>
      <w:bookmarkStart w:id="194" w:name="_Hlk6929209"/>
      <w:r w:rsidR="000F7396" w:rsidRPr="008A61FC">
        <w:rPr>
          <w:rFonts w:asciiTheme="majorBidi" w:hAnsiTheme="majorBidi" w:cstheme="majorBidi"/>
          <w:iCs/>
          <w:color w:val="000000" w:themeColor="text1"/>
          <w:sz w:val="24"/>
          <w:szCs w:val="24"/>
        </w:rPr>
        <w:t xml:space="preserve">effects of </w:t>
      </w:r>
      <w:r w:rsidR="00FD7A17" w:rsidRPr="008A61FC">
        <w:rPr>
          <w:rFonts w:asciiTheme="majorBidi" w:hAnsiTheme="majorBidi" w:cstheme="majorBidi"/>
          <w:iCs/>
          <w:color w:val="000000" w:themeColor="text1"/>
          <w:sz w:val="24"/>
          <w:szCs w:val="24"/>
        </w:rPr>
        <w:t>primary and secondary movement of dic</w:t>
      </w:r>
      <w:r w:rsidR="000F7396" w:rsidRPr="008A61FC">
        <w:rPr>
          <w:rFonts w:asciiTheme="majorBidi" w:hAnsiTheme="majorBidi" w:cstheme="majorBidi"/>
          <w:iCs/>
          <w:color w:val="000000" w:themeColor="text1"/>
          <w:sz w:val="24"/>
          <w:szCs w:val="24"/>
        </w:rPr>
        <w:t>amba</w:t>
      </w:r>
      <w:bookmarkEnd w:id="193"/>
      <w:r w:rsidR="00B62299" w:rsidRPr="008A61FC">
        <w:rPr>
          <w:rFonts w:asciiTheme="majorBidi" w:hAnsiTheme="majorBidi" w:cstheme="majorBidi"/>
          <w:iCs/>
          <w:color w:val="000000" w:themeColor="text1"/>
          <w:sz w:val="24"/>
          <w:szCs w:val="24"/>
        </w:rPr>
        <w:t xml:space="preserve"> </w:t>
      </w:r>
      <w:r w:rsidR="003C014C" w:rsidRPr="008A61FC">
        <w:rPr>
          <w:rFonts w:asciiTheme="majorBidi" w:hAnsiTheme="majorBidi" w:cstheme="majorBidi"/>
          <w:iCs/>
          <w:color w:val="000000" w:themeColor="text1"/>
          <w:sz w:val="24"/>
          <w:szCs w:val="24"/>
        </w:rPr>
        <w:t xml:space="preserve">on </w:t>
      </w:r>
      <w:r w:rsidR="000F7396" w:rsidRPr="008A61FC">
        <w:rPr>
          <w:rFonts w:asciiTheme="majorBidi" w:hAnsiTheme="majorBidi" w:cstheme="majorBidi"/>
          <w:iCs/>
          <w:color w:val="000000" w:themeColor="text1"/>
          <w:sz w:val="24"/>
          <w:szCs w:val="24"/>
        </w:rPr>
        <w:t>symptomology of non-</w:t>
      </w:r>
      <w:r w:rsidR="00847870" w:rsidRPr="008A61FC">
        <w:rPr>
          <w:rFonts w:asciiTheme="majorBidi" w:hAnsiTheme="majorBidi" w:cstheme="majorBidi"/>
          <w:iCs/>
          <w:color w:val="000000" w:themeColor="text1"/>
          <w:sz w:val="24"/>
          <w:szCs w:val="24"/>
        </w:rPr>
        <w:t>DR</w:t>
      </w:r>
      <w:r w:rsidR="003C014C" w:rsidRPr="008A61FC">
        <w:rPr>
          <w:rFonts w:asciiTheme="majorBidi" w:hAnsiTheme="majorBidi" w:cstheme="majorBidi"/>
          <w:iCs/>
          <w:color w:val="000000" w:themeColor="text1"/>
          <w:sz w:val="24"/>
          <w:szCs w:val="24"/>
        </w:rPr>
        <w:t xml:space="preserve"> soybean </w:t>
      </w:r>
      <w:r w:rsidR="000F7396" w:rsidRPr="008A61FC">
        <w:rPr>
          <w:rFonts w:asciiTheme="majorBidi" w:hAnsiTheme="majorBidi" w:cstheme="majorBidi"/>
          <w:iCs/>
          <w:color w:val="000000" w:themeColor="text1"/>
          <w:sz w:val="24"/>
          <w:szCs w:val="24"/>
        </w:rPr>
        <w:t xml:space="preserve">adjacent </w:t>
      </w:r>
      <w:del w:id="195" w:author="copyeditor" w:date="2020-02-21T16:19:00Z">
        <w:r w:rsidR="000F7396" w:rsidRPr="008A61FC" w:rsidDel="00187D59">
          <w:rPr>
            <w:rFonts w:asciiTheme="majorBidi" w:hAnsiTheme="majorBidi" w:cstheme="majorBidi"/>
            <w:iCs/>
            <w:color w:val="000000" w:themeColor="text1"/>
            <w:sz w:val="24"/>
            <w:szCs w:val="24"/>
          </w:rPr>
          <w:delText xml:space="preserve">of </w:delText>
        </w:r>
      </w:del>
      <w:ins w:id="196" w:author="copyeditor" w:date="2020-02-21T16:19:00Z">
        <w:r w:rsidR="00187D59">
          <w:rPr>
            <w:rFonts w:asciiTheme="majorBidi" w:hAnsiTheme="majorBidi" w:cstheme="majorBidi"/>
            <w:iCs/>
            <w:color w:val="000000" w:themeColor="text1"/>
            <w:sz w:val="24"/>
            <w:szCs w:val="24"/>
          </w:rPr>
          <w:t>to</w:t>
        </w:r>
        <w:r w:rsidR="00187D59" w:rsidRPr="008A61FC">
          <w:rPr>
            <w:rFonts w:asciiTheme="majorBidi" w:hAnsiTheme="majorBidi" w:cstheme="majorBidi"/>
            <w:iCs/>
            <w:color w:val="000000" w:themeColor="text1"/>
            <w:sz w:val="24"/>
            <w:szCs w:val="24"/>
          </w:rPr>
          <w:t xml:space="preserve"> </w:t>
        </w:r>
      </w:ins>
      <w:r w:rsidR="000F7396" w:rsidRPr="008A61FC">
        <w:rPr>
          <w:rFonts w:asciiTheme="majorBidi" w:hAnsiTheme="majorBidi" w:cstheme="majorBidi"/>
          <w:iCs/>
          <w:color w:val="000000" w:themeColor="text1"/>
          <w:sz w:val="24"/>
          <w:szCs w:val="24"/>
        </w:rPr>
        <w:t>sprayed areas located</w:t>
      </w:r>
      <w:r w:rsidR="008C093D" w:rsidRPr="008A61FC">
        <w:rPr>
          <w:rFonts w:asciiTheme="majorBidi" w:hAnsiTheme="majorBidi" w:cstheme="majorBidi"/>
          <w:iCs/>
          <w:color w:val="000000" w:themeColor="text1"/>
          <w:sz w:val="24"/>
          <w:szCs w:val="24"/>
        </w:rPr>
        <w:t xml:space="preserve"> at six </w:t>
      </w:r>
      <w:r w:rsidR="004B4133" w:rsidRPr="008A61FC">
        <w:rPr>
          <w:rFonts w:asciiTheme="majorBidi" w:hAnsiTheme="majorBidi" w:cstheme="majorBidi"/>
          <w:iCs/>
          <w:color w:val="000000" w:themeColor="text1"/>
          <w:sz w:val="24"/>
          <w:szCs w:val="24"/>
        </w:rPr>
        <w:t xml:space="preserve">different regions </w:t>
      </w:r>
      <w:r w:rsidR="008C093D" w:rsidRPr="008A61FC">
        <w:rPr>
          <w:rFonts w:asciiTheme="majorBidi" w:hAnsiTheme="majorBidi" w:cstheme="majorBidi"/>
          <w:iCs/>
          <w:color w:val="000000" w:themeColor="text1"/>
          <w:sz w:val="24"/>
          <w:szCs w:val="24"/>
        </w:rPr>
        <w:t>in North America</w:t>
      </w:r>
      <w:r w:rsidR="004B4133" w:rsidRPr="008A61FC">
        <w:rPr>
          <w:rFonts w:asciiTheme="majorBidi" w:hAnsiTheme="majorBidi" w:cstheme="majorBidi"/>
          <w:iCs/>
          <w:color w:val="000000" w:themeColor="text1"/>
          <w:sz w:val="24"/>
          <w:szCs w:val="24"/>
        </w:rPr>
        <w:t>.</w:t>
      </w:r>
      <w:bookmarkEnd w:id="194"/>
    </w:p>
    <w:p w14:paraId="5E1DC602" w14:textId="77777777" w:rsidR="00F33116" w:rsidRPr="008A61FC" w:rsidRDefault="00F33116" w:rsidP="001E110F">
      <w:pPr>
        <w:spacing w:after="0" w:line="480" w:lineRule="auto"/>
        <w:ind w:firstLine="432"/>
        <w:rPr>
          <w:rFonts w:asciiTheme="majorBidi" w:hAnsiTheme="majorBidi" w:cstheme="majorBidi"/>
          <w:color w:val="000000" w:themeColor="text1"/>
          <w:sz w:val="24"/>
          <w:szCs w:val="24"/>
        </w:rPr>
      </w:pPr>
    </w:p>
    <w:p w14:paraId="44930710" w14:textId="23FB38F7" w:rsidR="007C55F2" w:rsidRPr="008A61FC" w:rsidRDefault="000A168D" w:rsidP="001E110F">
      <w:pPr>
        <w:spacing w:after="0" w:line="480" w:lineRule="auto"/>
        <w:rPr>
          <w:rFonts w:asciiTheme="majorBidi" w:hAnsiTheme="majorBidi" w:cstheme="majorBidi"/>
          <w:color w:val="000000" w:themeColor="text1"/>
          <w:sz w:val="24"/>
          <w:szCs w:val="24"/>
        </w:rPr>
      </w:pPr>
      <w:r w:rsidRPr="008A61FC">
        <w:rPr>
          <w:rFonts w:asciiTheme="majorBidi" w:hAnsiTheme="majorBidi" w:cstheme="majorBidi"/>
          <w:b/>
          <w:color w:val="000000" w:themeColor="text1"/>
          <w:sz w:val="24"/>
          <w:szCs w:val="24"/>
        </w:rPr>
        <w:t xml:space="preserve">Materials </w:t>
      </w:r>
      <w:r w:rsidR="00111910" w:rsidRPr="008A61FC">
        <w:rPr>
          <w:rFonts w:asciiTheme="majorBidi" w:hAnsiTheme="majorBidi" w:cstheme="majorBidi"/>
          <w:b/>
          <w:color w:val="000000" w:themeColor="text1"/>
          <w:sz w:val="24"/>
          <w:szCs w:val="24"/>
        </w:rPr>
        <w:t>and</w:t>
      </w:r>
      <w:r w:rsidRPr="008A61FC">
        <w:rPr>
          <w:rFonts w:asciiTheme="majorBidi" w:hAnsiTheme="majorBidi" w:cstheme="majorBidi"/>
          <w:b/>
          <w:color w:val="000000" w:themeColor="text1"/>
          <w:sz w:val="24"/>
          <w:szCs w:val="24"/>
        </w:rPr>
        <w:t xml:space="preserve"> Methods</w:t>
      </w:r>
    </w:p>
    <w:p w14:paraId="1AF17171" w14:textId="77777777" w:rsidR="004717A6" w:rsidRPr="003F75D6" w:rsidRDefault="004717A6" w:rsidP="001E110F">
      <w:pPr>
        <w:spacing w:after="0" w:line="480" w:lineRule="auto"/>
        <w:rPr>
          <w:rFonts w:asciiTheme="majorBidi" w:hAnsiTheme="majorBidi" w:cstheme="majorBidi"/>
          <w:bCs/>
          <w:i/>
          <w:color w:val="000000" w:themeColor="text1"/>
          <w:sz w:val="24"/>
          <w:szCs w:val="24"/>
          <w:rPrChange w:id="197" w:author="copyeditor" w:date="2020-02-21T13:32:00Z">
            <w:rPr>
              <w:rFonts w:asciiTheme="majorBidi" w:hAnsiTheme="majorBidi" w:cstheme="majorBidi"/>
              <w:b/>
              <w:bCs/>
              <w:i/>
              <w:color w:val="000000" w:themeColor="text1"/>
              <w:sz w:val="24"/>
              <w:szCs w:val="24"/>
            </w:rPr>
          </w:rPrChange>
        </w:rPr>
      </w:pPr>
      <w:bookmarkStart w:id="198" w:name="_Hlk6834259"/>
      <w:r w:rsidRPr="003F75D6">
        <w:rPr>
          <w:rFonts w:asciiTheme="majorBidi" w:hAnsiTheme="majorBidi" w:cstheme="majorBidi"/>
          <w:bCs/>
          <w:i/>
          <w:color w:val="000000" w:themeColor="text1"/>
          <w:sz w:val="24"/>
          <w:szCs w:val="24"/>
          <w:rPrChange w:id="199" w:author="copyeditor" w:date="2020-02-21T13:32:00Z">
            <w:rPr>
              <w:rFonts w:asciiTheme="majorBidi" w:hAnsiTheme="majorBidi" w:cstheme="majorBidi"/>
              <w:b/>
              <w:bCs/>
              <w:i/>
              <w:color w:val="000000" w:themeColor="text1"/>
              <w:sz w:val="24"/>
              <w:szCs w:val="24"/>
            </w:rPr>
          </w:rPrChange>
        </w:rPr>
        <w:t>Experimental Methods</w:t>
      </w:r>
    </w:p>
    <w:p w14:paraId="422D1A73" w14:textId="21AF3E84" w:rsidR="008301D0" w:rsidRPr="008A61FC" w:rsidRDefault="00FC209C" w:rsidP="001E110F">
      <w:pPr>
        <w:spacing w:after="0" w:line="480" w:lineRule="auto"/>
        <w:rPr>
          <w:rFonts w:asciiTheme="majorBidi" w:hAnsiTheme="majorBidi" w:cstheme="majorBidi"/>
          <w:b/>
          <w:bCs/>
          <w:i/>
          <w:color w:val="000000" w:themeColor="text1"/>
          <w:sz w:val="24"/>
          <w:szCs w:val="24"/>
        </w:rPr>
      </w:pPr>
      <w:r w:rsidRPr="008A61FC">
        <w:rPr>
          <w:rFonts w:asciiTheme="majorBidi" w:hAnsiTheme="majorBidi" w:cstheme="majorBidi"/>
          <w:color w:val="000000" w:themeColor="text1"/>
          <w:sz w:val="24"/>
          <w:szCs w:val="24"/>
        </w:rPr>
        <w:t>S</w:t>
      </w:r>
      <w:r w:rsidR="00340217" w:rsidRPr="008A61FC">
        <w:rPr>
          <w:rFonts w:asciiTheme="majorBidi" w:hAnsiTheme="majorBidi" w:cstheme="majorBidi"/>
          <w:color w:val="000000" w:themeColor="text1"/>
          <w:sz w:val="24"/>
          <w:szCs w:val="24"/>
        </w:rPr>
        <w:t xml:space="preserve">ix experiments were conducted </w:t>
      </w:r>
      <w:r w:rsidR="00497A6E" w:rsidRPr="008A61FC">
        <w:rPr>
          <w:rFonts w:asciiTheme="majorBidi" w:hAnsiTheme="majorBidi" w:cstheme="majorBidi"/>
          <w:color w:val="000000" w:themeColor="text1"/>
          <w:sz w:val="24"/>
          <w:szCs w:val="24"/>
        </w:rPr>
        <w:t xml:space="preserve">on field sites </w:t>
      </w:r>
      <w:r w:rsidR="00F60435" w:rsidRPr="008A61FC">
        <w:rPr>
          <w:rFonts w:asciiTheme="majorBidi" w:hAnsiTheme="majorBidi" w:cstheme="majorBidi"/>
          <w:color w:val="000000" w:themeColor="text1"/>
          <w:sz w:val="24"/>
          <w:szCs w:val="24"/>
        </w:rPr>
        <w:t>located in Arkansas</w:t>
      </w:r>
      <w:r w:rsidR="00452045" w:rsidRPr="008A61FC">
        <w:rPr>
          <w:rFonts w:asciiTheme="majorBidi" w:hAnsiTheme="majorBidi" w:cstheme="majorBidi"/>
          <w:color w:val="000000" w:themeColor="text1"/>
          <w:sz w:val="24"/>
          <w:szCs w:val="24"/>
        </w:rPr>
        <w:t xml:space="preserve"> (</w:t>
      </w:r>
      <w:r w:rsidR="00FD39BA" w:rsidRPr="008A61FC">
        <w:rPr>
          <w:rFonts w:asciiTheme="majorBidi" w:hAnsiTheme="majorBidi" w:cstheme="majorBidi"/>
          <w:color w:val="000000" w:themeColor="text1"/>
          <w:sz w:val="24"/>
          <w:szCs w:val="24"/>
        </w:rPr>
        <w:t xml:space="preserve">Farm, </w:t>
      </w:r>
      <w:r w:rsidR="00452045" w:rsidRPr="008A61FC">
        <w:rPr>
          <w:rFonts w:asciiTheme="majorBidi" w:hAnsiTheme="majorBidi" w:cstheme="majorBidi"/>
          <w:color w:val="000000" w:themeColor="text1"/>
          <w:sz w:val="24"/>
          <w:szCs w:val="24"/>
        </w:rPr>
        <w:t>Proctor</w:t>
      </w:r>
      <w:r w:rsidR="004049BD" w:rsidRPr="008A61FC">
        <w:rPr>
          <w:rFonts w:asciiTheme="majorBidi" w:hAnsiTheme="majorBidi" w:cstheme="majorBidi"/>
          <w:color w:val="000000" w:themeColor="text1"/>
          <w:sz w:val="24"/>
          <w:szCs w:val="24"/>
        </w:rPr>
        <w:t xml:space="preserve">, </w:t>
      </w:r>
      <w:r w:rsidR="009229B8" w:rsidRPr="008A61FC">
        <w:rPr>
          <w:rFonts w:asciiTheme="majorBidi" w:hAnsiTheme="majorBidi" w:cstheme="majorBidi"/>
          <w:color w:val="000000" w:themeColor="text1"/>
          <w:sz w:val="24"/>
          <w:szCs w:val="24"/>
        </w:rPr>
        <w:t>AR</w:t>
      </w:r>
      <w:ins w:id="200" w:author="copyeditor" w:date="2020-02-21T16:25:00Z">
        <w:r w:rsidR="007A5402">
          <w:rPr>
            <w:rFonts w:asciiTheme="majorBidi" w:hAnsiTheme="majorBidi" w:cstheme="majorBidi"/>
            <w:color w:val="000000" w:themeColor="text1"/>
            <w:sz w:val="24"/>
            <w:szCs w:val="24"/>
          </w:rPr>
          <w:t>;</w:t>
        </w:r>
      </w:ins>
      <w:r w:rsidR="009229B8" w:rsidRPr="008A61FC">
        <w:rPr>
          <w:rFonts w:asciiTheme="majorBidi" w:hAnsiTheme="majorBidi" w:cstheme="majorBidi"/>
          <w:color w:val="000000" w:themeColor="text1"/>
          <w:sz w:val="24"/>
          <w:szCs w:val="24"/>
        </w:rPr>
        <w:t xml:space="preserve"> </w:t>
      </w:r>
      <w:r w:rsidR="00525A40" w:rsidRPr="008A61FC">
        <w:rPr>
          <w:rFonts w:asciiTheme="majorBidi" w:hAnsiTheme="majorBidi" w:cstheme="majorBidi"/>
          <w:color w:val="000000" w:themeColor="text1"/>
          <w:sz w:val="24"/>
          <w:szCs w:val="24"/>
        </w:rPr>
        <w:t>35</w:t>
      </w:r>
      <w:ins w:id="201" w:author="copyeditor" w:date="2020-03-09T17:21:00Z">
        <w:r w:rsidR="00492720">
          <w:rPr>
            <w:rFonts w:asciiTheme="majorBidi" w:hAnsiTheme="majorBidi" w:cstheme="majorBidi"/>
            <w:color w:val="000000" w:themeColor="text1"/>
            <w:sz w:val="24"/>
            <w:szCs w:val="24"/>
          </w:rPr>
          <w:t>.</w:t>
        </w:r>
      </w:ins>
      <w:del w:id="202" w:author="copyeditor" w:date="2020-02-23T11:36:00Z">
        <w:r w:rsidR="004049BD" w:rsidRPr="008A61FC" w:rsidDel="004C7252">
          <w:rPr>
            <w:rFonts w:asciiTheme="majorBidi" w:hAnsiTheme="majorBidi" w:cstheme="majorBidi"/>
            <w:color w:val="000000" w:themeColor="text1"/>
            <w:sz w:val="24"/>
            <w:szCs w:val="24"/>
            <w:vertAlign w:val="superscript"/>
          </w:rPr>
          <w:delText>o</w:delText>
        </w:r>
      </w:del>
      <w:del w:id="203" w:author="copyeditor" w:date="2020-03-09T17:19:00Z">
        <w:r w:rsidR="004049BD" w:rsidRPr="008A61FC" w:rsidDel="00541C62">
          <w:rPr>
            <w:rFonts w:asciiTheme="majorBidi" w:hAnsiTheme="majorBidi" w:cstheme="majorBidi"/>
            <w:color w:val="000000" w:themeColor="text1"/>
            <w:sz w:val="24"/>
            <w:szCs w:val="24"/>
          </w:rPr>
          <w:delText xml:space="preserve"> </w:delText>
        </w:r>
      </w:del>
      <w:r w:rsidR="004049BD" w:rsidRPr="008A61FC">
        <w:rPr>
          <w:rFonts w:asciiTheme="majorBidi" w:hAnsiTheme="majorBidi" w:cstheme="majorBidi"/>
          <w:color w:val="000000" w:themeColor="text1"/>
          <w:sz w:val="24"/>
          <w:szCs w:val="24"/>
        </w:rPr>
        <w:t>06</w:t>
      </w:r>
      <w:ins w:id="204" w:author="copyeditor" w:date="2020-03-09T17:21:00Z">
        <w:r w:rsidR="00492720">
          <w:rPr>
            <w:sz w:val="24"/>
            <w:szCs w:val="24"/>
          </w:rPr>
          <w:t>°</w:t>
        </w:r>
      </w:ins>
      <w:del w:id="205" w:author="copyeditor" w:date="2020-03-09T17:19:00Z">
        <w:r w:rsidR="004049BD" w:rsidRPr="008A61FC" w:rsidDel="00541C62">
          <w:rPr>
            <w:rFonts w:asciiTheme="majorBidi" w:hAnsiTheme="majorBidi" w:cstheme="majorBidi"/>
            <w:color w:val="000000" w:themeColor="text1"/>
            <w:sz w:val="24"/>
            <w:szCs w:val="24"/>
          </w:rPr>
          <w:delText xml:space="preserve">’ 50.16” </w:delText>
        </w:r>
      </w:del>
      <w:r w:rsidR="004049BD" w:rsidRPr="008A61FC">
        <w:rPr>
          <w:rFonts w:asciiTheme="majorBidi" w:hAnsiTheme="majorBidi" w:cstheme="majorBidi"/>
          <w:color w:val="000000" w:themeColor="text1"/>
          <w:sz w:val="24"/>
          <w:szCs w:val="24"/>
        </w:rPr>
        <w:t>N, 90</w:t>
      </w:r>
      <w:ins w:id="206" w:author="copyeditor" w:date="2020-03-09T17:21:00Z">
        <w:r w:rsidR="00492720">
          <w:rPr>
            <w:rFonts w:asciiTheme="majorBidi" w:hAnsiTheme="majorBidi" w:cstheme="majorBidi"/>
            <w:color w:val="000000" w:themeColor="text1"/>
            <w:sz w:val="24"/>
            <w:szCs w:val="24"/>
          </w:rPr>
          <w:t>.</w:t>
        </w:r>
      </w:ins>
      <w:del w:id="207" w:author="copyeditor" w:date="2020-02-23T11:36:00Z">
        <w:r w:rsidR="004049BD" w:rsidRPr="008A61FC" w:rsidDel="004C7252">
          <w:rPr>
            <w:rFonts w:asciiTheme="majorBidi" w:hAnsiTheme="majorBidi" w:cstheme="majorBidi"/>
            <w:color w:val="000000" w:themeColor="text1"/>
            <w:sz w:val="24"/>
            <w:szCs w:val="24"/>
            <w:vertAlign w:val="superscript"/>
          </w:rPr>
          <w:delText>o</w:delText>
        </w:r>
      </w:del>
      <w:del w:id="208" w:author="copyeditor" w:date="2020-03-09T17:19:00Z">
        <w:r w:rsidR="004049BD" w:rsidRPr="008A61FC" w:rsidDel="00541C62">
          <w:rPr>
            <w:rFonts w:asciiTheme="majorBidi" w:hAnsiTheme="majorBidi" w:cstheme="majorBidi"/>
            <w:color w:val="000000" w:themeColor="text1"/>
            <w:sz w:val="24"/>
            <w:szCs w:val="24"/>
          </w:rPr>
          <w:delText xml:space="preserve"> </w:delText>
        </w:r>
      </w:del>
      <w:r w:rsidR="004049BD" w:rsidRPr="008A61FC">
        <w:rPr>
          <w:rFonts w:asciiTheme="majorBidi" w:hAnsiTheme="majorBidi" w:cstheme="majorBidi"/>
          <w:color w:val="000000" w:themeColor="text1"/>
          <w:sz w:val="24"/>
          <w:szCs w:val="24"/>
        </w:rPr>
        <w:t>22</w:t>
      </w:r>
      <w:ins w:id="209" w:author="copyeditor" w:date="2020-03-09T17:21:00Z">
        <w:r w:rsidR="00492720">
          <w:rPr>
            <w:sz w:val="24"/>
            <w:szCs w:val="24"/>
          </w:rPr>
          <w:t>°</w:t>
        </w:r>
      </w:ins>
      <w:del w:id="210" w:author="copyeditor" w:date="2020-03-09T17:19:00Z">
        <w:r w:rsidR="004049BD" w:rsidRPr="008A61FC" w:rsidDel="00541C62">
          <w:rPr>
            <w:rFonts w:asciiTheme="majorBidi" w:hAnsiTheme="majorBidi" w:cstheme="majorBidi"/>
            <w:color w:val="000000" w:themeColor="text1"/>
            <w:sz w:val="24"/>
            <w:szCs w:val="24"/>
          </w:rPr>
          <w:delText xml:space="preserve">’ 2.94” </w:delText>
        </w:r>
      </w:del>
      <w:r w:rsidR="004049BD" w:rsidRPr="008A61FC">
        <w:rPr>
          <w:rFonts w:asciiTheme="majorBidi" w:hAnsiTheme="majorBidi" w:cstheme="majorBidi"/>
          <w:color w:val="000000" w:themeColor="text1"/>
          <w:sz w:val="24"/>
          <w:szCs w:val="24"/>
        </w:rPr>
        <w:t>W</w:t>
      </w:r>
      <w:r w:rsidR="00452045" w:rsidRPr="008A61FC">
        <w:rPr>
          <w:rFonts w:asciiTheme="majorBidi" w:hAnsiTheme="majorBidi" w:cstheme="majorBidi"/>
          <w:color w:val="000000" w:themeColor="text1"/>
          <w:sz w:val="24"/>
          <w:szCs w:val="24"/>
        </w:rPr>
        <w:t>)</w:t>
      </w:r>
      <w:ins w:id="211" w:author="copyeditor" w:date="2020-02-23T13:40:00Z">
        <w:r w:rsidR="00D57A2E">
          <w:rPr>
            <w:rFonts w:asciiTheme="majorBidi" w:hAnsiTheme="majorBidi" w:cstheme="majorBidi"/>
            <w:color w:val="000000" w:themeColor="text1"/>
            <w:sz w:val="24"/>
            <w:szCs w:val="24"/>
          </w:rPr>
          <w:t>;</w:t>
        </w:r>
      </w:ins>
      <w:del w:id="212" w:author="copyeditor" w:date="2020-02-23T13:40:00Z">
        <w:r w:rsidR="00F60435" w:rsidRPr="008A61FC" w:rsidDel="00D57A2E">
          <w:rPr>
            <w:rFonts w:asciiTheme="majorBidi" w:hAnsiTheme="majorBidi" w:cstheme="majorBidi"/>
            <w:color w:val="000000" w:themeColor="text1"/>
            <w:sz w:val="24"/>
            <w:szCs w:val="24"/>
          </w:rPr>
          <w:delText>,</w:delText>
        </w:r>
      </w:del>
      <w:r w:rsidR="00F60435" w:rsidRPr="008A61FC">
        <w:rPr>
          <w:rFonts w:asciiTheme="majorBidi" w:hAnsiTheme="majorBidi" w:cstheme="majorBidi"/>
          <w:color w:val="000000" w:themeColor="text1"/>
          <w:sz w:val="24"/>
          <w:szCs w:val="24"/>
        </w:rPr>
        <w:t xml:space="preserve"> Indiana</w:t>
      </w:r>
      <w:r w:rsidR="001D5F82" w:rsidRPr="008A61FC">
        <w:rPr>
          <w:rFonts w:asciiTheme="majorBidi" w:hAnsiTheme="majorBidi" w:cstheme="majorBidi"/>
          <w:color w:val="000000" w:themeColor="text1"/>
          <w:sz w:val="24"/>
          <w:szCs w:val="24"/>
        </w:rPr>
        <w:t xml:space="preserve"> (</w:t>
      </w:r>
      <w:r w:rsidR="00FD39BA" w:rsidRPr="008A61FC">
        <w:rPr>
          <w:rFonts w:asciiTheme="majorBidi" w:hAnsiTheme="majorBidi" w:cstheme="majorBidi"/>
          <w:color w:val="000000" w:themeColor="text1"/>
          <w:sz w:val="24"/>
          <w:szCs w:val="24"/>
        </w:rPr>
        <w:t xml:space="preserve">Farm, </w:t>
      </w:r>
      <w:r w:rsidR="001D5F82" w:rsidRPr="008A61FC">
        <w:rPr>
          <w:rFonts w:asciiTheme="majorBidi" w:hAnsiTheme="majorBidi" w:cstheme="majorBidi"/>
          <w:color w:val="000000" w:themeColor="text1"/>
          <w:sz w:val="24"/>
          <w:szCs w:val="24"/>
        </w:rPr>
        <w:t>Montezuma</w:t>
      </w:r>
      <w:r w:rsidR="00525A40" w:rsidRPr="008A61FC">
        <w:rPr>
          <w:rFonts w:asciiTheme="majorBidi" w:hAnsiTheme="majorBidi" w:cstheme="majorBidi"/>
          <w:color w:val="000000" w:themeColor="text1"/>
          <w:sz w:val="24"/>
          <w:szCs w:val="24"/>
        </w:rPr>
        <w:t xml:space="preserve">, </w:t>
      </w:r>
      <w:r w:rsidR="009229B8" w:rsidRPr="008A61FC">
        <w:rPr>
          <w:rFonts w:asciiTheme="majorBidi" w:hAnsiTheme="majorBidi" w:cstheme="majorBidi"/>
          <w:color w:val="000000" w:themeColor="text1"/>
          <w:sz w:val="24"/>
          <w:szCs w:val="24"/>
        </w:rPr>
        <w:t>IN</w:t>
      </w:r>
      <w:ins w:id="213" w:author="copyeditor" w:date="2020-02-21T16:26:00Z">
        <w:r w:rsidR="002A602B">
          <w:rPr>
            <w:rFonts w:asciiTheme="majorBidi" w:hAnsiTheme="majorBidi" w:cstheme="majorBidi"/>
            <w:color w:val="000000" w:themeColor="text1"/>
            <w:sz w:val="24"/>
            <w:szCs w:val="24"/>
          </w:rPr>
          <w:t>;</w:t>
        </w:r>
      </w:ins>
      <w:r w:rsidR="009229B8" w:rsidRPr="008A61FC">
        <w:rPr>
          <w:rFonts w:asciiTheme="majorBidi" w:hAnsiTheme="majorBidi" w:cstheme="majorBidi"/>
          <w:color w:val="000000" w:themeColor="text1"/>
          <w:sz w:val="24"/>
          <w:szCs w:val="24"/>
        </w:rPr>
        <w:t xml:space="preserve"> </w:t>
      </w:r>
      <w:r w:rsidR="00525A40" w:rsidRPr="008A61FC">
        <w:rPr>
          <w:rFonts w:asciiTheme="majorBidi" w:hAnsiTheme="majorBidi" w:cstheme="majorBidi"/>
          <w:color w:val="000000" w:themeColor="text1"/>
          <w:sz w:val="24"/>
          <w:szCs w:val="24"/>
        </w:rPr>
        <w:t>39</w:t>
      </w:r>
      <w:ins w:id="214" w:author="copyeditor" w:date="2020-03-09T17:21:00Z">
        <w:r w:rsidR="00492720">
          <w:rPr>
            <w:rFonts w:asciiTheme="majorBidi" w:hAnsiTheme="majorBidi" w:cstheme="majorBidi"/>
            <w:color w:val="000000" w:themeColor="text1"/>
            <w:sz w:val="24"/>
            <w:szCs w:val="24"/>
          </w:rPr>
          <w:t>.</w:t>
        </w:r>
      </w:ins>
      <w:del w:id="215" w:author="copyeditor" w:date="2020-02-23T11:36:00Z">
        <w:r w:rsidR="00525A40" w:rsidRPr="008A61FC" w:rsidDel="004C7252">
          <w:rPr>
            <w:rFonts w:asciiTheme="majorBidi" w:hAnsiTheme="majorBidi" w:cstheme="majorBidi"/>
            <w:color w:val="000000" w:themeColor="text1"/>
            <w:sz w:val="24"/>
            <w:szCs w:val="24"/>
          </w:rPr>
          <w:delText>°</w:delText>
        </w:r>
      </w:del>
      <w:del w:id="216" w:author="copyeditor" w:date="2020-03-09T17:19:00Z">
        <w:r w:rsidR="00525A40" w:rsidRPr="008A61FC" w:rsidDel="00541C62">
          <w:rPr>
            <w:rFonts w:asciiTheme="majorBidi" w:hAnsiTheme="majorBidi" w:cstheme="majorBidi"/>
            <w:color w:val="000000" w:themeColor="text1"/>
            <w:sz w:val="24"/>
            <w:szCs w:val="24"/>
          </w:rPr>
          <w:delText xml:space="preserve"> </w:delText>
        </w:r>
      </w:del>
      <w:r w:rsidR="00525A40" w:rsidRPr="008A61FC">
        <w:rPr>
          <w:rFonts w:asciiTheme="majorBidi" w:hAnsiTheme="majorBidi" w:cstheme="majorBidi"/>
          <w:color w:val="000000" w:themeColor="text1"/>
          <w:sz w:val="24"/>
          <w:szCs w:val="24"/>
        </w:rPr>
        <w:t>47</w:t>
      </w:r>
      <w:ins w:id="217" w:author="copyeditor" w:date="2020-03-09T17:21:00Z">
        <w:r w:rsidR="00492720">
          <w:rPr>
            <w:sz w:val="24"/>
            <w:szCs w:val="24"/>
          </w:rPr>
          <w:t>°</w:t>
        </w:r>
      </w:ins>
      <w:del w:id="218" w:author="copyeditor" w:date="2020-03-09T17:19:00Z">
        <w:r w:rsidR="00525A40" w:rsidRPr="008A61FC" w:rsidDel="00541C62">
          <w:rPr>
            <w:rFonts w:asciiTheme="majorBidi" w:hAnsiTheme="majorBidi" w:cstheme="majorBidi"/>
            <w:color w:val="000000" w:themeColor="text1"/>
            <w:sz w:val="24"/>
            <w:szCs w:val="24"/>
          </w:rPr>
          <w:delText xml:space="preserve">' 34" </w:delText>
        </w:r>
      </w:del>
      <w:r w:rsidR="00525A40" w:rsidRPr="008A61FC">
        <w:rPr>
          <w:rFonts w:asciiTheme="majorBidi" w:hAnsiTheme="majorBidi" w:cstheme="majorBidi"/>
          <w:color w:val="000000" w:themeColor="text1"/>
          <w:sz w:val="24"/>
          <w:szCs w:val="24"/>
        </w:rPr>
        <w:t>N</w:t>
      </w:r>
      <w:ins w:id="219" w:author="copyeditor" w:date="2020-02-23T11:36:00Z">
        <w:r w:rsidR="004C7252">
          <w:rPr>
            <w:rFonts w:asciiTheme="majorBidi" w:hAnsiTheme="majorBidi" w:cstheme="majorBidi"/>
            <w:color w:val="000000" w:themeColor="text1"/>
            <w:sz w:val="24"/>
            <w:szCs w:val="24"/>
          </w:rPr>
          <w:t>,</w:t>
        </w:r>
      </w:ins>
      <w:r w:rsidR="00525A40" w:rsidRPr="008A61FC">
        <w:rPr>
          <w:rFonts w:asciiTheme="majorBidi" w:hAnsiTheme="majorBidi" w:cstheme="majorBidi"/>
          <w:color w:val="000000" w:themeColor="text1"/>
          <w:sz w:val="24"/>
          <w:szCs w:val="24"/>
        </w:rPr>
        <w:t xml:space="preserve"> </w:t>
      </w:r>
      <w:del w:id="220" w:author="copyeditor" w:date="2020-02-23T11:36:00Z">
        <w:r w:rsidR="00525A40" w:rsidRPr="008A61FC" w:rsidDel="004C7252">
          <w:rPr>
            <w:rFonts w:asciiTheme="majorBidi" w:hAnsiTheme="majorBidi" w:cstheme="majorBidi"/>
            <w:b/>
            <w:bCs/>
            <w:color w:val="000000" w:themeColor="text1"/>
            <w:sz w:val="24"/>
            <w:szCs w:val="24"/>
          </w:rPr>
          <w:delText>/</w:delText>
        </w:r>
        <w:r w:rsidR="00525A40" w:rsidRPr="008A61FC" w:rsidDel="004C7252">
          <w:rPr>
            <w:rFonts w:asciiTheme="majorBidi" w:hAnsiTheme="majorBidi" w:cstheme="majorBidi"/>
            <w:color w:val="000000" w:themeColor="text1"/>
            <w:sz w:val="24"/>
            <w:szCs w:val="24"/>
          </w:rPr>
          <w:delText xml:space="preserve"> </w:delText>
        </w:r>
      </w:del>
      <w:r w:rsidR="00525A40" w:rsidRPr="008A61FC">
        <w:rPr>
          <w:rFonts w:asciiTheme="majorBidi" w:hAnsiTheme="majorBidi" w:cstheme="majorBidi"/>
          <w:color w:val="000000" w:themeColor="text1"/>
          <w:sz w:val="24"/>
          <w:szCs w:val="24"/>
        </w:rPr>
        <w:t>87</w:t>
      </w:r>
      <w:ins w:id="221" w:author="copyeditor" w:date="2020-03-09T17:22:00Z">
        <w:r w:rsidR="00492720">
          <w:rPr>
            <w:rFonts w:asciiTheme="majorBidi" w:hAnsiTheme="majorBidi" w:cstheme="majorBidi"/>
            <w:color w:val="000000" w:themeColor="text1"/>
            <w:sz w:val="24"/>
            <w:szCs w:val="24"/>
          </w:rPr>
          <w:t>.</w:t>
        </w:r>
      </w:ins>
      <w:del w:id="222" w:author="copyeditor" w:date="2020-02-23T11:36:00Z">
        <w:r w:rsidR="00525A40" w:rsidRPr="008A61FC" w:rsidDel="004C7252">
          <w:rPr>
            <w:rFonts w:asciiTheme="majorBidi" w:hAnsiTheme="majorBidi" w:cstheme="majorBidi"/>
            <w:color w:val="000000" w:themeColor="text1"/>
            <w:sz w:val="24"/>
            <w:szCs w:val="24"/>
          </w:rPr>
          <w:delText>°</w:delText>
        </w:r>
      </w:del>
      <w:del w:id="223" w:author="copyeditor" w:date="2020-03-09T17:19:00Z">
        <w:r w:rsidR="00525A40" w:rsidRPr="008A61FC" w:rsidDel="00541C62">
          <w:rPr>
            <w:rFonts w:asciiTheme="majorBidi" w:hAnsiTheme="majorBidi" w:cstheme="majorBidi"/>
            <w:color w:val="000000" w:themeColor="text1"/>
            <w:sz w:val="24"/>
            <w:szCs w:val="24"/>
          </w:rPr>
          <w:delText xml:space="preserve"> </w:delText>
        </w:r>
      </w:del>
      <w:r w:rsidR="00525A40" w:rsidRPr="008A61FC">
        <w:rPr>
          <w:rFonts w:asciiTheme="majorBidi" w:hAnsiTheme="majorBidi" w:cstheme="majorBidi"/>
          <w:color w:val="000000" w:themeColor="text1"/>
          <w:sz w:val="24"/>
          <w:szCs w:val="24"/>
        </w:rPr>
        <w:t>22</w:t>
      </w:r>
      <w:ins w:id="224" w:author="copyeditor" w:date="2020-03-09T17:22:00Z">
        <w:r w:rsidR="00492720">
          <w:rPr>
            <w:sz w:val="24"/>
            <w:szCs w:val="24"/>
          </w:rPr>
          <w:t>°</w:t>
        </w:r>
      </w:ins>
      <w:del w:id="225" w:author="copyeditor" w:date="2020-03-09T17:19:00Z">
        <w:r w:rsidR="00525A40" w:rsidRPr="008A61FC" w:rsidDel="00541C62">
          <w:rPr>
            <w:rFonts w:asciiTheme="majorBidi" w:hAnsiTheme="majorBidi" w:cstheme="majorBidi"/>
            <w:color w:val="000000" w:themeColor="text1"/>
            <w:sz w:val="24"/>
            <w:szCs w:val="24"/>
          </w:rPr>
          <w:delText xml:space="preserve">' 15" </w:delText>
        </w:r>
      </w:del>
      <w:r w:rsidR="00525A40" w:rsidRPr="008A61FC">
        <w:rPr>
          <w:rFonts w:asciiTheme="majorBidi" w:hAnsiTheme="majorBidi" w:cstheme="majorBidi"/>
          <w:color w:val="000000" w:themeColor="text1"/>
          <w:sz w:val="24"/>
          <w:szCs w:val="24"/>
        </w:rPr>
        <w:t>W</w:t>
      </w:r>
      <w:r w:rsidR="001D5F82" w:rsidRPr="008A61FC">
        <w:rPr>
          <w:rFonts w:asciiTheme="majorBidi" w:hAnsiTheme="majorBidi" w:cstheme="majorBidi"/>
          <w:color w:val="000000" w:themeColor="text1"/>
          <w:sz w:val="24"/>
          <w:szCs w:val="24"/>
        </w:rPr>
        <w:t>)</w:t>
      </w:r>
      <w:ins w:id="226" w:author="copyeditor" w:date="2020-02-23T13:40:00Z">
        <w:r w:rsidR="00D57A2E">
          <w:rPr>
            <w:rFonts w:asciiTheme="majorBidi" w:hAnsiTheme="majorBidi" w:cstheme="majorBidi"/>
            <w:color w:val="000000" w:themeColor="text1"/>
            <w:sz w:val="24"/>
            <w:szCs w:val="24"/>
          </w:rPr>
          <w:t>;</w:t>
        </w:r>
      </w:ins>
      <w:del w:id="227" w:author="copyeditor" w:date="2020-02-23T13:40:00Z">
        <w:r w:rsidR="00F60435" w:rsidRPr="008A61FC" w:rsidDel="00D57A2E">
          <w:rPr>
            <w:rFonts w:asciiTheme="majorBidi" w:hAnsiTheme="majorBidi" w:cstheme="majorBidi"/>
            <w:color w:val="000000" w:themeColor="text1"/>
            <w:sz w:val="24"/>
            <w:szCs w:val="24"/>
          </w:rPr>
          <w:delText>,</w:delText>
        </w:r>
      </w:del>
      <w:r w:rsidR="00F60435" w:rsidRPr="008A61FC">
        <w:rPr>
          <w:rFonts w:asciiTheme="majorBidi" w:hAnsiTheme="majorBidi" w:cstheme="majorBidi"/>
          <w:color w:val="000000" w:themeColor="text1"/>
          <w:sz w:val="24"/>
          <w:szCs w:val="24"/>
        </w:rPr>
        <w:t xml:space="preserve"> Michigan</w:t>
      </w:r>
      <w:r w:rsidR="004049BD" w:rsidRPr="008A61FC">
        <w:rPr>
          <w:rFonts w:asciiTheme="majorBidi" w:hAnsiTheme="majorBidi" w:cstheme="majorBidi"/>
          <w:color w:val="000000" w:themeColor="text1"/>
          <w:sz w:val="24"/>
          <w:szCs w:val="24"/>
        </w:rPr>
        <w:t xml:space="preserve"> (</w:t>
      </w:r>
      <w:r w:rsidR="00FD39BA" w:rsidRPr="008A61FC">
        <w:rPr>
          <w:rFonts w:asciiTheme="majorBidi" w:hAnsiTheme="majorBidi" w:cstheme="majorBidi"/>
          <w:color w:val="000000" w:themeColor="text1"/>
          <w:sz w:val="24"/>
          <w:szCs w:val="24"/>
        </w:rPr>
        <w:t xml:space="preserve">Farm, </w:t>
      </w:r>
      <w:r w:rsidR="004049BD" w:rsidRPr="008A61FC">
        <w:rPr>
          <w:rFonts w:asciiTheme="majorBidi" w:hAnsiTheme="majorBidi" w:cstheme="majorBidi"/>
          <w:color w:val="000000" w:themeColor="text1"/>
          <w:sz w:val="24"/>
          <w:szCs w:val="24"/>
        </w:rPr>
        <w:t xml:space="preserve">Fowlerville, </w:t>
      </w:r>
      <w:r w:rsidR="009229B8" w:rsidRPr="008A61FC">
        <w:rPr>
          <w:rFonts w:asciiTheme="majorBidi" w:hAnsiTheme="majorBidi" w:cstheme="majorBidi"/>
          <w:color w:val="000000" w:themeColor="text1"/>
          <w:sz w:val="24"/>
          <w:szCs w:val="24"/>
        </w:rPr>
        <w:t>MI</w:t>
      </w:r>
      <w:ins w:id="228" w:author="copyeditor" w:date="2020-02-21T16:26:00Z">
        <w:r w:rsidR="002A602B">
          <w:rPr>
            <w:rFonts w:asciiTheme="majorBidi" w:hAnsiTheme="majorBidi" w:cstheme="majorBidi"/>
            <w:color w:val="000000" w:themeColor="text1"/>
            <w:sz w:val="24"/>
            <w:szCs w:val="24"/>
          </w:rPr>
          <w:t>;</w:t>
        </w:r>
      </w:ins>
      <w:r w:rsidR="009229B8" w:rsidRPr="008A61FC">
        <w:rPr>
          <w:rFonts w:asciiTheme="majorBidi" w:hAnsiTheme="majorBidi" w:cstheme="majorBidi"/>
          <w:color w:val="000000" w:themeColor="text1"/>
          <w:sz w:val="24"/>
          <w:szCs w:val="24"/>
        </w:rPr>
        <w:t xml:space="preserve"> </w:t>
      </w:r>
      <w:r w:rsidR="00410232" w:rsidRPr="008A61FC">
        <w:rPr>
          <w:rFonts w:asciiTheme="majorBidi" w:hAnsiTheme="majorBidi" w:cstheme="majorBidi"/>
          <w:color w:val="000000" w:themeColor="text1"/>
          <w:sz w:val="24"/>
          <w:szCs w:val="24"/>
        </w:rPr>
        <w:t>42</w:t>
      </w:r>
      <w:ins w:id="229" w:author="copyeditor" w:date="2020-03-09T17:22:00Z">
        <w:r w:rsidR="00492720">
          <w:rPr>
            <w:rFonts w:asciiTheme="majorBidi" w:hAnsiTheme="majorBidi" w:cstheme="majorBidi"/>
            <w:color w:val="000000" w:themeColor="text1"/>
            <w:sz w:val="24"/>
            <w:szCs w:val="24"/>
          </w:rPr>
          <w:t>.</w:t>
        </w:r>
      </w:ins>
      <w:del w:id="230" w:author="copyeditor" w:date="2020-02-23T11:36:00Z">
        <w:r w:rsidR="001D5F82" w:rsidRPr="008A61FC" w:rsidDel="004C7252">
          <w:rPr>
            <w:rFonts w:asciiTheme="majorBidi" w:hAnsiTheme="majorBidi" w:cstheme="majorBidi"/>
            <w:color w:val="000000" w:themeColor="text1"/>
            <w:sz w:val="24"/>
            <w:szCs w:val="24"/>
            <w:vertAlign w:val="superscript"/>
          </w:rPr>
          <w:delText>o</w:delText>
        </w:r>
      </w:del>
      <w:del w:id="231" w:author="copyeditor" w:date="2020-03-09T17:19:00Z">
        <w:r w:rsidR="001D5F82" w:rsidRPr="008A61FC" w:rsidDel="00541C62">
          <w:rPr>
            <w:rFonts w:asciiTheme="majorBidi" w:hAnsiTheme="majorBidi" w:cstheme="majorBidi"/>
            <w:color w:val="000000" w:themeColor="text1"/>
            <w:sz w:val="24"/>
            <w:szCs w:val="24"/>
          </w:rPr>
          <w:delText xml:space="preserve"> </w:delText>
        </w:r>
      </w:del>
      <w:r w:rsidR="001D5F82" w:rsidRPr="008A61FC">
        <w:rPr>
          <w:rFonts w:asciiTheme="majorBidi" w:hAnsiTheme="majorBidi" w:cstheme="majorBidi"/>
          <w:color w:val="000000" w:themeColor="text1"/>
          <w:sz w:val="24"/>
          <w:szCs w:val="24"/>
        </w:rPr>
        <w:t>39</w:t>
      </w:r>
      <w:ins w:id="232" w:author="copyeditor" w:date="2020-03-09T17:22:00Z">
        <w:r w:rsidR="00492720">
          <w:rPr>
            <w:sz w:val="24"/>
            <w:szCs w:val="24"/>
          </w:rPr>
          <w:t>°</w:t>
        </w:r>
      </w:ins>
      <w:del w:id="233" w:author="copyeditor" w:date="2020-03-09T17:19:00Z">
        <w:r w:rsidR="001D5F82" w:rsidRPr="008A61FC" w:rsidDel="00541C62">
          <w:rPr>
            <w:rFonts w:asciiTheme="majorBidi" w:hAnsiTheme="majorBidi" w:cstheme="majorBidi"/>
            <w:color w:val="000000" w:themeColor="text1"/>
            <w:sz w:val="24"/>
            <w:szCs w:val="24"/>
          </w:rPr>
          <w:delText xml:space="preserve">’ </w:delText>
        </w:r>
      </w:del>
      <w:del w:id="234" w:author="copyeditor" w:date="2020-03-09T17:20:00Z">
        <w:r w:rsidR="001D5F82" w:rsidRPr="008A61FC" w:rsidDel="00541C62">
          <w:rPr>
            <w:rFonts w:asciiTheme="majorBidi" w:hAnsiTheme="majorBidi" w:cstheme="majorBidi"/>
            <w:color w:val="000000" w:themeColor="text1"/>
            <w:sz w:val="24"/>
            <w:szCs w:val="24"/>
          </w:rPr>
          <w:delText>19</w:delText>
        </w:r>
      </w:del>
      <w:del w:id="235" w:author="copyeditor" w:date="2020-03-09T17:19:00Z">
        <w:r w:rsidR="001D5F82" w:rsidRPr="008A61FC" w:rsidDel="00541C62">
          <w:rPr>
            <w:rFonts w:asciiTheme="majorBidi" w:hAnsiTheme="majorBidi" w:cstheme="majorBidi"/>
            <w:color w:val="000000" w:themeColor="text1"/>
            <w:sz w:val="24"/>
            <w:szCs w:val="24"/>
          </w:rPr>
          <w:delText>.</w:delText>
        </w:r>
      </w:del>
      <w:del w:id="236" w:author="copyeditor" w:date="2020-03-09T17:20:00Z">
        <w:r w:rsidR="001D5F82" w:rsidRPr="008A61FC" w:rsidDel="00541C62">
          <w:rPr>
            <w:rFonts w:asciiTheme="majorBidi" w:hAnsiTheme="majorBidi" w:cstheme="majorBidi"/>
            <w:color w:val="000000" w:themeColor="text1"/>
            <w:sz w:val="24"/>
            <w:szCs w:val="24"/>
          </w:rPr>
          <w:delText>08”</w:delText>
        </w:r>
        <w:r w:rsidR="00E65C2B" w:rsidRPr="008A61FC" w:rsidDel="00541C62">
          <w:rPr>
            <w:rFonts w:asciiTheme="majorBidi" w:hAnsiTheme="majorBidi" w:cstheme="majorBidi"/>
            <w:color w:val="000000" w:themeColor="text1"/>
            <w:sz w:val="24"/>
            <w:szCs w:val="24"/>
          </w:rPr>
          <w:delText xml:space="preserve"> </w:delText>
        </w:r>
      </w:del>
      <w:r w:rsidR="001D5F82" w:rsidRPr="008A61FC">
        <w:rPr>
          <w:rFonts w:asciiTheme="majorBidi" w:hAnsiTheme="majorBidi" w:cstheme="majorBidi"/>
          <w:color w:val="000000" w:themeColor="text1"/>
          <w:sz w:val="24"/>
          <w:szCs w:val="24"/>
        </w:rPr>
        <w:t>N, 84</w:t>
      </w:r>
      <w:ins w:id="237" w:author="copyeditor" w:date="2020-03-09T17:22:00Z">
        <w:r w:rsidR="00492720">
          <w:rPr>
            <w:rFonts w:asciiTheme="majorBidi" w:hAnsiTheme="majorBidi" w:cstheme="majorBidi"/>
            <w:color w:val="000000" w:themeColor="text1"/>
            <w:sz w:val="24"/>
            <w:szCs w:val="24"/>
          </w:rPr>
          <w:t>.</w:t>
        </w:r>
      </w:ins>
      <w:del w:id="238" w:author="copyeditor" w:date="2020-02-23T11:36:00Z">
        <w:r w:rsidR="001D5F82" w:rsidRPr="008A61FC" w:rsidDel="004C7252">
          <w:rPr>
            <w:rFonts w:asciiTheme="majorBidi" w:hAnsiTheme="majorBidi" w:cstheme="majorBidi"/>
            <w:color w:val="000000" w:themeColor="text1"/>
            <w:sz w:val="24"/>
            <w:szCs w:val="24"/>
            <w:vertAlign w:val="superscript"/>
          </w:rPr>
          <w:delText>o</w:delText>
        </w:r>
      </w:del>
      <w:del w:id="239" w:author="copyeditor" w:date="2020-03-09T17:20:00Z">
        <w:r w:rsidR="001D5F82" w:rsidRPr="008A61FC" w:rsidDel="00541C62">
          <w:rPr>
            <w:rFonts w:asciiTheme="majorBidi" w:hAnsiTheme="majorBidi" w:cstheme="majorBidi"/>
            <w:color w:val="000000" w:themeColor="text1"/>
            <w:sz w:val="24"/>
            <w:szCs w:val="24"/>
          </w:rPr>
          <w:delText xml:space="preserve"> </w:delText>
        </w:r>
      </w:del>
      <w:r w:rsidR="001D5F82" w:rsidRPr="008A61FC">
        <w:rPr>
          <w:rFonts w:asciiTheme="majorBidi" w:hAnsiTheme="majorBidi" w:cstheme="majorBidi"/>
          <w:color w:val="000000" w:themeColor="text1"/>
          <w:sz w:val="24"/>
          <w:szCs w:val="24"/>
        </w:rPr>
        <w:t>1</w:t>
      </w:r>
      <w:del w:id="240" w:author="copyeditor" w:date="2020-03-09T17:20:00Z">
        <w:r w:rsidR="001D5F82" w:rsidRPr="008A61FC" w:rsidDel="00541C62">
          <w:rPr>
            <w:rFonts w:asciiTheme="majorBidi" w:hAnsiTheme="majorBidi" w:cstheme="majorBidi"/>
            <w:color w:val="000000" w:themeColor="text1"/>
            <w:sz w:val="24"/>
            <w:szCs w:val="24"/>
          </w:rPr>
          <w:delText xml:space="preserve">’ </w:delText>
        </w:r>
      </w:del>
      <w:r w:rsidR="001D5F82" w:rsidRPr="008A61FC">
        <w:rPr>
          <w:rFonts w:asciiTheme="majorBidi" w:hAnsiTheme="majorBidi" w:cstheme="majorBidi"/>
          <w:color w:val="000000" w:themeColor="text1"/>
          <w:sz w:val="24"/>
          <w:szCs w:val="24"/>
        </w:rPr>
        <w:t>6</w:t>
      </w:r>
      <w:ins w:id="241" w:author="copyeditor" w:date="2020-03-09T17:22:00Z">
        <w:r w:rsidR="00492720">
          <w:rPr>
            <w:sz w:val="24"/>
            <w:szCs w:val="24"/>
          </w:rPr>
          <w:t>°</w:t>
        </w:r>
      </w:ins>
      <w:del w:id="242" w:author="copyeditor" w:date="2020-03-09T17:20:00Z">
        <w:r w:rsidR="001D5F82" w:rsidRPr="008A61FC" w:rsidDel="00541C62">
          <w:rPr>
            <w:rFonts w:asciiTheme="majorBidi" w:hAnsiTheme="majorBidi" w:cstheme="majorBidi"/>
            <w:color w:val="000000" w:themeColor="text1"/>
            <w:sz w:val="24"/>
            <w:szCs w:val="24"/>
          </w:rPr>
          <w:delText xml:space="preserve">.96” </w:delText>
        </w:r>
      </w:del>
      <w:r w:rsidR="001D5F82" w:rsidRPr="008A61FC">
        <w:rPr>
          <w:rFonts w:asciiTheme="majorBidi" w:hAnsiTheme="majorBidi" w:cstheme="majorBidi"/>
          <w:color w:val="000000" w:themeColor="text1"/>
          <w:sz w:val="24"/>
          <w:szCs w:val="24"/>
        </w:rPr>
        <w:t>W)</w:t>
      </w:r>
      <w:ins w:id="243" w:author="copyeditor" w:date="2020-02-23T13:40:00Z">
        <w:r w:rsidR="00D57A2E">
          <w:rPr>
            <w:rFonts w:asciiTheme="majorBidi" w:hAnsiTheme="majorBidi" w:cstheme="majorBidi"/>
            <w:color w:val="000000" w:themeColor="text1"/>
            <w:sz w:val="24"/>
            <w:szCs w:val="24"/>
          </w:rPr>
          <w:t>;</w:t>
        </w:r>
      </w:ins>
      <w:del w:id="244" w:author="copyeditor" w:date="2020-02-23T13:40:00Z">
        <w:r w:rsidR="00F60435" w:rsidRPr="008A61FC" w:rsidDel="00D57A2E">
          <w:rPr>
            <w:rFonts w:asciiTheme="majorBidi" w:hAnsiTheme="majorBidi" w:cstheme="majorBidi"/>
            <w:color w:val="000000" w:themeColor="text1"/>
            <w:sz w:val="24"/>
            <w:szCs w:val="24"/>
          </w:rPr>
          <w:delText>,</w:delText>
        </w:r>
      </w:del>
      <w:r w:rsidR="00F60435" w:rsidRPr="008A61FC">
        <w:rPr>
          <w:rFonts w:asciiTheme="majorBidi" w:hAnsiTheme="majorBidi" w:cstheme="majorBidi"/>
          <w:color w:val="000000" w:themeColor="text1"/>
          <w:sz w:val="24"/>
          <w:szCs w:val="24"/>
        </w:rPr>
        <w:t xml:space="preserve"> Nebraska </w:t>
      </w:r>
      <w:r w:rsidR="00E65C2B" w:rsidRPr="008A61FC">
        <w:rPr>
          <w:rFonts w:asciiTheme="majorBidi" w:hAnsiTheme="majorBidi" w:cstheme="majorBidi"/>
          <w:color w:val="000000" w:themeColor="text1"/>
          <w:sz w:val="24"/>
          <w:szCs w:val="24"/>
        </w:rPr>
        <w:t>(</w:t>
      </w:r>
      <w:r w:rsidR="002004D8" w:rsidRPr="008A61FC">
        <w:rPr>
          <w:rFonts w:asciiTheme="majorBidi" w:hAnsiTheme="majorBidi" w:cstheme="majorBidi"/>
          <w:color w:val="000000" w:themeColor="text1"/>
          <w:sz w:val="24"/>
          <w:szCs w:val="24"/>
        </w:rPr>
        <w:t xml:space="preserve">Burnside Farm Co., </w:t>
      </w:r>
      <w:r w:rsidR="00E65C2B" w:rsidRPr="008A61FC">
        <w:rPr>
          <w:rFonts w:asciiTheme="majorBidi" w:hAnsiTheme="majorBidi" w:cstheme="majorBidi"/>
          <w:color w:val="000000" w:themeColor="text1"/>
          <w:sz w:val="24"/>
          <w:szCs w:val="24"/>
        </w:rPr>
        <w:t xml:space="preserve">Stapleton, </w:t>
      </w:r>
      <w:r w:rsidR="009229B8" w:rsidRPr="008A61FC">
        <w:rPr>
          <w:rFonts w:asciiTheme="majorBidi" w:hAnsiTheme="majorBidi" w:cstheme="majorBidi"/>
          <w:color w:val="000000" w:themeColor="text1"/>
          <w:sz w:val="24"/>
          <w:szCs w:val="24"/>
        </w:rPr>
        <w:t>NE</w:t>
      </w:r>
      <w:ins w:id="245" w:author="copyeditor" w:date="2020-02-21T16:26:00Z">
        <w:r w:rsidR="002A602B">
          <w:rPr>
            <w:rFonts w:asciiTheme="majorBidi" w:hAnsiTheme="majorBidi" w:cstheme="majorBidi"/>
            <w:color w:val="000000" w:themeColor="text1"/>
            <w:sz w:val="24"/>
            <w:szCs w:val="24"/>
          </w:rPr>
          <w:t>;</w:t>
        </w:r>
      </w:ins>
      <w:r w:rsidR="009229B8" w:rsidRPr="008A61FC">
        <w:rPr>
          <w:rFonts w:asciiTheme="majorBidi" w:hAnsiTheme="majorBidi" w:cstheme="majorBidi"/>
          <w:color w:val="000000" w:themeColor="text1"/>
          <w:sz w:val="24"/>
          <w:szCs w:val="24"/>
        </w:rPr>
        <w:t xml:space="preserve"> </w:t>
      </w:r>
      <w:r w:rsidR="00E65C2B" w:rsidRPr="008A61FC">
        <w:rPr>
          <w:rFonts w:asciiTheme="majorBidi" w:hAnsiTheme="majorBidi" w:cstheme="majorBidi"/>
          <w:color w:val="000000" w:themeColor="text1"/>
          <w:sz w:val="24"/>
          <w:szCs w:val="24"/>
        </w:rPr>
        <w:t>41</w:t>
      </w:r>
      <w:ins w:id="246" w:author="copyeditor" w:date="2020-03-09T17:22:00Z">
        <w:r w:rsidR="00492720">
          <w:rPr>
            <w:rFonts w:asciiTheme="majorBidi" w:hAnsiTheme="majorBidi" w:cstheme="majorBidi"/>
            <w:color w:val="000000" w:themeColor="text1"/>
            <w:sz w:val="24"/>
            <w:szCs w:val="24"/>
          </w:rPr>
          <w:t>.</w:t>
        </w:r>
      </w:ins>
      <w:del w:id="247" w:author="copyeditor" w:date="2020-02-23T11:36:00Z">
        <w:r w:rsidR="00E65C2B" w:rsidRPr="008A61FC" w:rsidDel="004C7252">
          <w:rPr>
            <w:rFonts w:asciiTheme="majorBidi" w:hAnsiTheme="majorBidi" w:cstheme="majorBidi"/>
            <w:color w:val="000000" w:themeColor="text1"/>
            <w:sz w:val="24"/>
            <w:szCs w:val="24"/>
            <w:vertAlign w:val="superscript"/>
          </w:rPr>
          <w:delText>o</w:delText>
        </w:r>
      </w:del>
      <w:del w:id="248" w:author="copyeditor" w:date="2020-03-09T17:20:00Z">
        <w:r w:rsidR="00E65C2B" w:rsidRPr="008A61FC" w:rsidDel="00541C62">
          <w:rPr>
            <w:rFonts w:asciiTheme="majorBidi" w:hAnsiTheme="majorBidi" w:cstheme="majorBidi"/>
            <w:color w:val="000000" w:themeColor="text1"/>
            <w:sz w:val="24"/>
            <w:szCs w:val="24"/>
          </w:rPr>
          <w:delText xml:space="preserve"> </w:delText>
        </w:r>
      </w:del>
      <w:r w:rsidR="00E65C2B" w:rsidRPr="008A61FC">
        <w:rPr>
          <w:rFonts w:asciiTheme="majorBidi" w:hAnsiTheme="majorBidi" w:cstheme="majorBidi"/>
          <w:color w:val="000000" w:themeColor="text1"/>
          <w:sz w:val="24"/>
          <w:szCs w:val="24"/>
        </w:rPr>
        <w:t>25</w:t>
      </w:r>
      <w:ins w:id="249" w:author="copyeditor" w:date="2020-03-09T17:22:00Z">
        <w:r w:rsidR="00492720">
          <w:rPr>
            <w:sz w:val="24"/>
            <w:szCs w:val="24"/>
          </w:rPr>
          <w:t>°</w:t>
        </w:r>
      </w:ins>
      <w:del w:id="250" w:author="copyeditor" w:date="2020-03-09T17:20:00Z">
        <w:r w:rsidR="00E65C2B" w:rsidRPr="008A61FC" w:rsidDel="00541C62">
          <w:rPr>
            <w:rFonts w:asciiTheme="majorBidi" w:hAnsiTheme="majorBidi" w:cstheme="majorBidi"/>
            <w:color w:val="000000" w:themeColor="text1"/>
            <w:sz w:val="24"/>
            <w:szCs w:val="24"/>
          </w:rPr>
          <w:delText xml:space="preserve">’ 36.09” </w:delText>
        </w:r>
      </w:del>
      <w:r w:rsidR="00E65C2B" w:rsidRPr="008A61FC">
        <w:rPr>
          <w:rFonts w:asciiTheme="majorBidi" w:hAnsiTheme="majorBidi" w:cstheme="majorBidi"/>
          <w:color w:val="000000" w:themeColor="text1"/>
          <w:sz w:val="24"/>
          <w:szCs w:val="24"/>
        </w:rPr>
        <w:t>N, 100</w:t>
      </w:r>
      <w:ins w:id="251" w:author="copyeditor" w:date="2020-03-09T17:22:00Z">
        <w:r w:rsidR="00492720">
          <w:rPr>
            <w:rFonts w:asciiTheme="majorBidi" w:hAnsiTheme="majorBidi" w:cstheme="majorBidi"/>
            <w:color w:val="000000" w:themeColor="text1"/>
            <w:sz w:val="24"/>
            <w:szCs w:val="24"/>
          </w:rPr>
          <w:t>.</w:t>
        </w:r>
      </w:ins>
      <w:del w:id="252" w:author="copyeditor" w:date="2020-02-23T11:36:00Z">
        <w:r w:rsidR="00E65C2B" w:rsidRPr="008A61FC" w:rsidDel="004C7252">
          <w:rPr>
            <w:rFonts w:asciiTheme="majorBidi" w:hAnsiTheme="majorBidi" w:cstheme="majorBidi"/>
            <w:color w:val="000000" w:themeColor="text1"/>
            <w:sz w:val="24"/>
            <w:szCs w:val="24"/>
            <w:vertAlign w:val="superscript"/>
          </w:rPr>
          <w:delText>o</w:delText>
        </w:r>
      </w:del>
      <w:del w:id="253" w:author="copyeditor" w:date="2020-03-09T17:20:00Z">
        <w:r w:rsidR="00E65C2B" w:rsidRPr="008A61FC" w:rsidDel="00541C62">
          <w:rPr>
            <w:rFonts w:asciiTheme="majorBidi" w:hAnsiTheme="majorBidi" w:cstheme="majorBidi"/>
            <w:color w:val="000000" w:themeColor="text1"/>
            <w:sz w:val="24"/>
            <w:szCs w:val="24"/>
          </w:rPr>
          <w:delText xml:space="preserve"> 29’ </w:delText>
        </w:r>
      </w:del>
      <w:r w:rsidR="00E65C2B" w:rsidRPr="008A61FC">
        <w:rPr>
          <w:rFonts w:asciiTheme="majorBidi" w:hAnsiTheme="majorBidi" w:cstheme="majorBidi"/>
          <w:color w:val="000000" w:themeColor="text1"/>
          <w:sz w:val="24"/>
          <w:szCs w:val="24"/>
        </w:rPr>
        <w:t>39</w:t>
      </w:r>
      <w:ins w:id="254" w:author="copyeditor" w:date="2020-03-09T17:22:00Z">
        <w:r w:rsidR="00492720">
          <w:rPr>
            <w:sz w:val="24"/>
            <w:szCs w:val="24"/>
          </w:rPr>
          <w:t>°</w:t>
        </w:r>
      </w:ins>
      <w:del w:id="255" w:author="copyeditor" w:date="2020-03-09T17:20:00Z">
        <w:r w:rsidR="00E65C2B" w:rsidRPr="008A61FC" w:rsidDel="00541C62">
          <w:rPr>
            <w:rFonts w:asciiTheme="majorBidi" w:hAnsiTheme="majorBidi" w:cstheme="majorBidi"/>
            <w:color w:val="000000" w:themeColor="text1"/>
            <w:sz w:val="24"/>
            <w:szCs w:val="24"/>
          </w:rPr>
          <w:delText xml:space="preserve">.82” </w:delText>
        </w:r>
      </w:del>
      <w:r w:rsidR="00E65C2B" w:rsidRPr="008A61FC">
        <w:rPr>
          <w:rFonts w:asciiTheme="majorBidi" w:hAnsiTheme="majorBidi" w:cstheme="majorBidi"/>
          <w:color w:val="000000" w:themeColor="text1"/>
          <w:sz w:val="24"/>
          <w:szCs w:val="24"/>
        </w:rPr>
        <w:t>W)</w:t>
      </w:r>
      <w:ins w:id="256" w:author="copyeditor" w:date="2020-02-23T13:40:00Z">
        <w:r w:rsidR="00D57A2E">
          <w:rPr>
            <w:rFonts w:asciiTheme="majorBidi" w:hAnsiTheme="majorBidi" w:cstheme="majorBidi"/>
            <w:color w:val="000000" w:themeColor="text1"/>
            <w:sz w:val="24"/>
            <w:szCs w:val="24"/>
          </w:rPr>
          <w:t>;</w:t>
        </w:r>
      </w:ins>
      <w:del w:id="257" w:author="copyeditor" w:date="2020-02-23T13:40:00Z">
        <w:r w:rsidR="005110D1" w:rsidRPr="008A61FC" w:rsidDel="00D57A2E">
          <w:rPr>
            <w:rFonts w:asciiTheme="majorBidi" w:hAnsiTheme="majorBidi" w:cstheme="majorBidi"/>
            <w:color w:val="000000" w:themeColor="text1"/>
            <w:sz w:val="24"/>
            <w:szCs w:val="24"/>
          </w:rPr>
          <w:delText>,</w:delText>
        </w:r>
      </w:del>
      <w:r w:rsidR="00E65C2B" w:rsidRPr="008A61FC">
        <w:rPr>
          <w:rFonts w:asciiTheme="majorBidi" w:hAnsiTheme="majorBidi" w:cstheme="majorBidi"/>
          <w:color w:val="000000" w:themeColor="text1"/>
          <w:sz w:val="24"/>
          <w:szCs w:val="24"/>
        </w:rPr>
        <w:t xml:space="preserve"> </w:t>
      </w:r>
      <w:r w:rsidR="005110D1" w:rsidRPr="008A61FC">
        <w:rPr>
          <w:rFonts w:asciiTheme="majorBidi" w:hAnsiTheme="majorBidi" w:cstheme="majorBidi"/>
          <w:color w:val="000000" w:themeColor="text1"/>
          <w:sz w:val="24"/>
          <w:szCs w:val="24"/>
        </w:rPr>
        <w:t>Ontario (</w:t>
      </w:r>
      <w:r w:rsidR="00FD39BA" w:rsidRPr="008A61FC">
        <w:rPr>
          <w:rFonts w:asciiTheme="majorBidi" w:hAnsiTheme="majorBidi" w:cstheme="majorBidi"/>
          <w:color w:val="000000" w:themeColor="text1"/>
          <w:sz w:val="24"/>
          <w:szCs w:val="24"/>
        </w:rPr>
        <w:t xml:space="preserve">Farm, </w:t>
      </w:r>
      <w:r w:rsidR="005110D1" w:rsidRPr="008A61FC">
        <w:rPr>
          <w:rFonts w:asciiTheme="majorBidi" w:hAnsiTheme="majorBidi" w:cstheme="majorBidi"/>
          <w:color w:val="000000" w:themeColor="text1"/>
          <w:sz w:val="24"/>
          <w:szCs w:val="24"/>
        </w:rPr>
        <w:t xml:space="preserve">Dresden, </w:t>
      </w:r>
      <w:r w:rsidR="009229B8" w:rsidRPr="008A61FC">
        <w:rPr>
          <w:rFonts w:asciiTheme="majorBidi" w:hAnsiTheme="majorBidi" w:cstheme="majorBidi"/>
          <w:color w:val="000000" w:themeColor="text1"/>
          <w:sz w:val="24"/>
          <w:szCs w:val="24"/>
        </w:rPr>
        <w:t>ON</w:t>
      </w:r>
      <w:ins w:id="258" w:author="copyeditor" w:date="2020-02-21T16:26:00Z">
        <w:r w:rsidR="002A602B">
          <w:rPr>
            <w:rFonts w:asciiTheme="majorBidi" w:hAnsiTheme="majorBidi" w:cstheme="majorBidi"/>
            <w:color w:val="000000" w:themeColor="text1"/>
            <w:sz w:val="24"/>
            <w:szCs w:val="24"/>
          </w:rPr>
          <w:t>;</w:t>
        </w:r>
      </w:ins>
      <w:r w:rsidR="009229B8" w:rsidRPr="008A61FC">
        <w:rPr>
          <w:rFonts w:asciiTheme="majorBidi" w:hAnsiTheme="majorBidi" w:cstheme="majorBidi"/>
          <w:color w:val="000000" w:themeColor="text1"/>
          <w:sz w:val="24"/>
          <w:szCs w:val="24"/>
        </w:rPr>
        <w:t xml:space="preserve"> </w:t>
      </w:r>
      <w:r w:rsidR="005110D1" w:rsidRPr="008A61FC">
        <w:rPr>
          <w:rFonts w:asciiTheme="majorBidi" w:hAnsiTheme="majorBidi" w:cstheme="majorBidi"/>
          <w:color w:val="000000" w:themeColor="text1"/>
          <w:sz w:val="24"/>
          <w:szCs w:val="24"/>
        </w:rPr>
        <w:t>42</w:t>
      </w:r>
      <w:ins w:id="259" w:author="copyeditor" w:date="2020-03-09T17:22:00Z">
        <w:r w:rsidR="00492720">
          <w:rPr>
            <w:rFonts w:asciiTheme="majorBidi" w:hAnsiTheme="majorBidi" w:cstheme="majorBidi"/>
            <w:color w:val="000000" w:themeColor="text1"/>
            <w:sz w:val="24"/>
            <w:szCs w:val="24"/>
          </w:rPr>
          <w:t>.</w:t>
        </w:r>
      </w:ins>
      <w:del w:id="260" w:author="copyeditor" w:date="2020-02-23T11:36:00Z">
        <w:r w:rsidR="005110D1" w:rsidRPr="008A61FC" w:rsidDel="004C7252">
          <w:rPr>
            <w:rFonts w:asciiTheme="majorBidi" w:hAnsiTheme="majorBidi" w:cstheme="majorBidi"/>
            <w:color w:val="000000" w:themeColor="text1"/>
            <w:sz w:val="24"/>
            <w:szCs w:val="24"/>
            <w:vertAlign w:val="superscript"/>
          </w:rPr>
          <w:delText>o</w:delText>
        </w:r>
      </w:del>
      <w:del w:id="261" w:author="copyeditor" w:date="2020-03-09T17:20:00Z">
        <w:r w:rsidR="005110D1" w:rsidRPr="008A61FC" w:rsidDel="00541C62">
          <w:rPr>
            <w:rFonts w:asciiTheme="majorBidi" w:hAnsiTheme="majorBidi" w:cstheme="majorBidi"/>
            <w:color w:val="000000" w:themeColor="text1"/>
            <w:sz w:val="24"/>
            <w:szCs w:val="24"/>
          </w:rPr>
          <w:delText xml:space="preserve"> </w:delText>
        </w:r>
      </w:del>
      <w:r w:rsidR="005110D1" w:rsidRPr="008A61FC">
        <w:rPr>
          <w:rFonts w:asciiTheme="majorBidi" w:hAnsiTheme="majorBidi" w:cstheme="majorBidi"/>
          <w:color w:val="000000" w:themeColor="text1"/>
          <w:sz w:val="24"/>
          <w:szCs w:val="24"/>
        </w:rPr>
        <w:t>38</w:t>
      </w:r>
      <w:ins w:id="262" w:author="copyeditor" w:date="2020-03-09T17:22:00Z">
        <w:r w:rsidR="00492720">
          <w:rPr>
            <w:sz w:val="24"/>
            <w:szCs w:val="24"/>
          </w:rPr>
          <w:t>°</w:t>
        </w:r>
      </w:ins>
      <w:del w:id="263" w:author="copyeditor" w:date="2020-03-09T17:20:00Z">
        <w:r w:rsidR="005110D1" w:rsidRPr="008A61FC" w:rsidDel="00541C62">
          <w:rPr>
            <w:rFonts w:asciiTheme="majorBidi" w:hAnsiTheme="majorBidi" w:cstheme="majorBidi"/>
            <w:color w:val="000000" w:themeColor="text1"/>
            <w:sz w:val="24"/>
            <w:szCs w:val="24"/>
          </w:rPr>
          <w:delText xml:space="preserve">’ 31.398” </w:delText>
        </w:r>
      </w:del>
      <w:r w:rsidR="005110D1" w:rsidRPr="008A61FC">
        <w:rPr>
          <w:rFonts w:asciiTheme="majorBidi" w:hAnsiTheme="majorBidi" w:cstheme="majorBidi"/>
          <w:color w:val="000000" w:themeColor="text1"/>
          <w:sz w:val="24"/>
          <w:szCs w:val="24"/>
        </w:rPr>
        <w:t>N, 82</w:t>
      </w:r>
      <w:ins w:id="264" w:author="copyeditor" w:date="2020-03-09T17:22:00Z">
        <w:r w:rsidR="00492720">
          <w:rPr>
            <w:rFonts w:asciiTheme="majorBidi" w:hAnsiTheme="majorBidi" w:cstheme="majorBidi"/>
            <w:color w:val="000000" w:themeColor="text1"/>
            <w:sz w:val="24"/>
            <w:szCs w:val="24"/>
          </w:rPr>
          <w:t>.</w:t>
        </w:r>
      </w:ins>
      <w:del w:id="265" w:author="copyeditor" w:date="2020-02-23T11:36:00Z">
        <w:r w:rsidR="005110D1" w:rsidRPr="008A61FC" w:rsidDel="004C7252">
          <w:rPr>
            <w:rFonts w:asciiTheme="majorBidi" w:hAnsiTheme="majorBidi" w:cstheme="majorBidi"/>
            <w:color w:val="000000" w:themeColor="text1"/>
            <w:sz w:val="24"/>
            <w:szCs w:val="24"/>
            <w:vertAlign w:val="superscript"/>
          </w:rPr>
          <w:delText>o</w:delText>
        </w:r>
      </w:del>
      <w:del w:id="266" w:author="copyeditor" w:date="2020-03-09T17:20:00Z">
        <w:r w:rsidR="005110D1" w:rsidRPr="008A61FC" w:rsidDel="00541C62">
          <w:rPr>
            <w:rFonts w:asciiTheme="majorBidi" w:hAnsiTheme="majorBidi" w:cstheme="majorBidi"/>
            <w:color w:val="000000" w:themeColor="text1"/>
            <w:sz w:val="24"/>
            <w:szCs w:val="24"/>
          </w:rPr>
          <w:delText xml:space="preserve"> </w:delText>
        </w:r>
      </w:del>
      <w:r w:rsidR="005110D1" w:rsidRPr="008A61FC">
        <w:rPr>
          <w:rFonts w:asciiTheme="majorBidi" w:hAnsiTheme="majorBidi" w:cstheme="majorBidi"/>
          <w:color w:val="000000" w:themeColor="text1"/>
          <w:sz w:val="24"/>
          <w:szCs w:val="24"/>
        </w:rPr>
        <w:t>11</w:t>
      </w:r>
      <w:ins w:id="267" w:author="copyeditor" w:date="2020-03-09T17:22:00Z">
        <w:r w:rsidR="00492720">
          <w:rPr>
            <w:sz w:val="24"/>
            <w:szCs w:val="24"/>
          </w:rPr>
          <w:t>°</w:t>
        </w:r>
      </w:ins>
      <w:del w:id="268" w:author="copyeditor" w:date="2020-03-09T17:20:00Z">
        <w:r w:rsidR="005110D1" w:rsidRPr="008A61FC" w:rsidDel="00541C62">
          <w:rPr>
            <w:rFonts w:asciiTheme="majorBidi" w:hAnsiTheme="majorBidi" w:cstheme="majorBidi"/>
            <w:color w:val="000000" w:themeColor="text1"/>
            <w:sz w:val="24"/>
            <w:szCs w:val="24"/>
          </w:rPr>
          <w:delText xml:space="preserve">’ 34.1628” </w:delText>
        </w:r>
      </w:del>
      <w:r w:rsidR="005110D1" w:rsidRPr="008A61FC">
        <w:rPr>
          <w:rFonts w:asciiTheme="majorBidi" w:hAnsiTheme="majorBidi" w:cstheme="majorBidi"/>
          <w:color w:val="000000" w:themeColor="text1"/>
          <w:sz w:val="24"/>
          <w:szCs w:val="24"/>
        </w:rPr>
        <w:t>W)</w:t>
      </w:r>
      <w:ins w:id="269" w:author="copyeditor" w:date="2020-02-23T13:40:00Z">
        <w:r w:rsidR="00D57A2E">
          <w:rPr>
            <w:rFonts w:asciiTheme="majorBidi" w:hAnsiTheme="majorBidi" w:cstheme="majorBidi"/>
            <w:color w:val="000000" w:themeColor="text1"/>
            <w:sz w:val="24"/>
            <w:szCs w:val="24"/>
          </w:rPr>
          <w:t>;</w:t>
        </w:r>
      </w:ins>
      <w:r w:rsidR="005110D1" w:rsidRPr="008A61FC">
        <w:rPr>
          <w:rFonts w:asciiTheme="majorBidi" w:hAnsiTheme="majorBidi" w:cstheme="majorBidi"/>
          <w:color w:val="000000" w:themeColor="text1"/>
          <w:sz w:val="24"/>
          <w:szCs w:val="24"/>
        </w:rPr>
        <w:t xml:space="preserve"> </w:t>
      </w:r>
      <w:r w:rsidR="00F60435" w:rsidRPr="008A61FC">
        <w:rPr>
          <w:rFonts w:asciiTheme="majorBidi" w:hAnsiTheme="majorBidi" w:cstheme="majorBidi"/>
          <w:color w:val="000000" w:themeColor="text1"/>
          <w:sz w:val="24"/>
          <w:szCs w:val="24"/>
        </w:rPr>
        <w:t>and Wisconsin</w:t>
      </w:r>
      <w:r w:rsidR="00D13167" w:rsidRPr="008A61FC">
        <w:rPr>
          <w:rFonts w:asciiTheme="majorBidi" w:hAnsiTheme="majorBidi" w:cstheme="majorBidi"/>
          <w:color w:val="000000" w:themeColor="text1"/>
          <w:sz w:val="24"/>
          <w:szCs w:val="24"/>
        </w:rPr>
        <w:t xml:space="preserve"> </w:t>
      </w:r>
      <w:r w:rsidR="002D5CAE" w:rsidRPr="008A61FC">
        <w:rPr>
          <w:rFonts w:asciiTheme="majorBidi" w:hAnsiTheme="majorBidi" w:cstheme="majorBidi"/>
          <w:color w:val="000000" w:themeColor="text1"/>
          <w:sz w:val="24"/>
          <w:szCs w:val="24"/>
        </w:rPr>
        <w:t>(</w:t>
      </w:r>
      <w:r w:rsidR="00FD39BA" w:rsidRPr="008A61FC">
        <w:rPr>
          <w:rFonts w:asciiTheme="majorBidi" w:hAnsiTheme="majorBidi" w:cstheme="majorBidi"/>
          <w:color w:val="000000" w:themeColor="text1"/>
          <w:sz w:val="24"/>
          <w:szCs w:val="24"/>
        </w:rPr>
        <w:t xml:space="preserve">Farm, </w:t>
      </w:r>
      <w:r w:rsidR="002D5CAE" w:rsidRPr="008A61FC">
        <w:rPr>
          <w:rFonts w:asciiTheme="majorBidi" w:hAnsiTheme="majorBidi" w:cstheme="majorBidi"/>
          <w:color w:val="000000" w:themeColor="text1"/>
          <w:sz w:val="24"/>
          <w:szCs w:val="24"/>
        </w:rPr>
        <w:t xml:space="preserve">Arlington, </w:t>
      </w:r>
      <w:r w:rsidR="009229B8" w:rsidRPr="008A61FC">
        <w:rPr>
          <w:rFonts w:asciiTheme="majorBidi" w:hAnsiTheme="majorBidi" w:cstheme="majorBidi"/>
          <w:color w:val="000000" w:themeColor="text1"/>
          <w:sz w:val="24"/>
          <w:szCs w:val="24"/>
        </w:rPr>
        <w:t>WI</w:t>
      </w:r>
      <w:ins w:id="270" w:author="copyeditor" w:date="2020-02-21T16:26:00Z">
        <w:r w:rsidR="002A602B">
          <w:rPr>
            <w:rFonts w:asciiTheme="majorBidi" w:hAnsiTheme="majorBidi" w:cstheme="majorBidi"/>
            <w:color w:val="000000" w:themeColor="text1"/>
            <w:sz w:val="24"/>
            <w:szCs w:val="24"/>
          </w:rPr>
          <w:t>;</w:t>
        </w:r>
      </w:ins>
      <w:r w:rsidR="009229B8" w:rsidRPr="008A61FC">
        <w:rPr>
          <w:rFonts w:asciiTheme="majorBidi" w:hAnsiTheme="majorBidi" w:cstheme="majorBidi"/>
          <w:color w:val="000000" w:themeColor="text1"/>
          <w:sz w:val="24"/>
          <w:szCs w:val="24"/>
        </w:rPr>
        <w:t xml:space="preserve"> </w:t>
      </w:r>
      <w:r w:rsidR="002D5CAE" w:rsidRPr="008A61FC">
        <w:rPr>
          <w:rFonts w:asciiTheme="majorBidi" w:hAnsiTheme="majorBidi" w:cstheme="majorBidi"/>
          <w:color w:val="000000" w:themeColor="text1"/>
          <w:sz w:val="24"/>
          <w:szCs w:val="24"/>
        </w:rPr>
        <w:t>43</w:t>
      </w:r>
      <w:ins w:id="271" w:author="copyeditor" w:date="2020-03-09T17:22:00Z">
        <w:r w:rsidR="00492720">
          <w:rPr>
            <w:rFonts w:asciiTheme="majorBidi" w:hAnsiTheme="majorBidi" w:cstheme="majorBidi"/>
            <w:color w:val="000000" w:themeColor="text1"/>
            <w:sz w:val="24"/>
            <w:szCs w:val="24"/>
          </w:rPr>
          <w:t>.</w:t>
        </w:r>
      </w:ins>
      <w:del w:id="272" w:author="copyeditor" w:date="2020-02-23T11:36:00Z">
        <w:r w:rsidR="002D5CAE" w:rsidRPr="008A61FC" w:rsidDel="004C7252">
          <w:rPr>
            <w:rFonts w:asciiTheme="majorBidi" w:hAnsiTheme="majorBidi" w:cstheme="majorBidi"/>
            <w:color w:val="000000" w:themeColor="text1"/>
            <w:sz w:val="24"/>
            <w:szCs w:val="24"/>
            <w:vertAlign w:val="superscript"/>
          </w:rPr>
          <w:delText>o</w:delText>
        </w:r>
      </w:del>
      <w:del w:id="273" w:author="copyeditor" w:date="2020-03-09T17:20:00Z">
        <w:r w:rsidR="002D5CAE" w:rsidRPr="008A61FC" w:rsidDel="00541C62">
          <w:rPr>
            <w:rFonts w:asciiTheme="majorBidi" w:hAnsiTheme="majorBidi" w:cstheme="majorBidi"/>
            <w:color w:val="000000" w:themeColor="text1"/>
            <w:sz w:val="24"/>
            <w:szCs w:val="24"/>
          </w:rPr>
          <w:delText xml:space="preserve"> </w:delText>
        </w:r>
      </w:del>
      <w:r w:rsidR="002D5CAE" w:rsidRPr="008A61FC">
        <w:rPr>
          <w:rFonts w:asciiTheme="majorBidi" w:hAnsiTheme="majorBidi" w:cstheme="majorBidi"/>
          <w:color w:val="000000" w:themeColor="text1"/>
          <w:sz w:val="24"/>
          <w:szCs w:val="24"/>
        </w:rPr>
        <w:t>19</w:t>
      </w:r>
      <w:ins w:id="274" w:author="copyeditor" w:date="2020-03-09T17:22:00Z">
        <w:r w:rsidR="00492720">
          <w:rPr>
            <w:sz w:val="24"/>
            <w:szCs w:val="24"/>
          </w:rPr>
          <w:t>°</w:t>
        </w:r>
      </w:ins>
      <w:del w:id="275" w:author="copyeditor" w:date="2020-03-09T17:20:00Z">
        <w:r w:rsidR="002D5CAE" w:rsidRPr="008A61FC" w:rsidDel="00541C62">
          <w:rPr>
            <w:rFonts w:asciiTheme="majorBidi" w:hAnsiTheme="majorBidi" w:cstheme="majorBidi"/>
            <w:color w:val="000000" w:themeColor="text1"/>
            <w:sz w:val="24"/>
            <w:szCs w:val="24"/>
          </w:rPr>
          <w:delText xml:space="preserve">’ 32.6” </w:delText>
        </w:r>
      </w:del>
      <w:r w:rsidR="002D5CAE" w:rsidRPr="008A61FC">
        <w:rPr>
          <w:rFonts w:asciiTheme="majorBidi" w:hAnsiTheme="majorBidi" w:cstheme="majorBidi"/>
          <w:color w:val="000000" w:themeColor="text1"/>
          <w:sz w:val="24"/>
          <w:szCs w:val="24"/>
        </w:rPr>
        <w:t>N, 89</w:t>
      </w:r>
      <w:ins w:id="276" w:author="copyeditor" w:date="2020-03-09T17:22:00Z">
        <w:r w:rsidR="00492720">
          <w:rPr>
            <w:rFonts w:asciiTheme="majorBidi" w:hAnsiTheme="majorBidi" w:cstheme="majorBidi"/>
            <w:color w:val="000000" w:themeColor="text1"/>
            <w:sz w:val="24"/>
            <w:szCs w:val="24"/>
          </w:rPr>
          <w:t>.</w:t>
        </w:r>
      </w:ins>
      <w:del w:id="277" w:author="copyeditor" w:date="2020-02-23T11:37:00Z">
        <w:r w:rsidR="002D5CAE" w:rsidRPr="008A61FC" w:rsidDel="004C7252">
          <w:rPr>
            <w:rFonts w:asciiTheme="majorBidi" w:hAnsiTheme="majorBidi" w:cstheme="majorBidi"/>
            <w:color w:val="000000" w:themeColor="text1"/>
            <w:sz w:val="24"/>
            <w:szCs w:val="24"/>
            <w:vertAlign w:val="superscript"/>
          </w:rPr>
          <w:delText>o</w:delText>
        </w:r>
      </w:del>
      <w:del w:id="278" w:author="copyeditor" w:date="2020-03-09T17:20:00Z">
        <w:r w:rsidR="002D5CAE" w:rsidRPr="008A61FC" w:rsidDel="00541C62">
          <w:rPr>
            <w:rFonts w:asciiTheme="majorBidi" w:hAnsiTheme="majorBidi" w:cstheme="majorBidi"/>
            <w:color w:val="000000" w:themeColor="text1"/>
            <w:sz w:val="24"/>
            <w:szCs w:val="24"/>
          </w:rPr>
          <w:delText xml:space="preserve"> </w:delText>
        </w:r>
      </w:del>
      <w:r w:rsidR="002D5CAE" w:rsidRPr="008A61FC">
        <w:rPr>
          <w:rFonts w:asciiTheme="majorBidi" w:hAnsiTheme="majorBidi" w:cstheme="majorBidi"/>
          <w:color w:val="000000" w:themeColor="text1"/>
          <w:sz w:val="24"/>
          <w:szCs w:val="24"/>
        </w:rPr>
        <w:t>19</w:t>
      </w:r>
      <w:ins w:id="279" w:author="copyeditor" w:date="2020-03-09T17:22:00Z">
        <w:r w:rsidR="00492720">
          <w:rPr>
            <w:sz w:val="24"/>
            <w:szCs w:val="24"/>
          </w:rPr>
          <w:t>°</w:t>
        </w:r>
      </w:ins>
      <w:del w:id="280" w:author="copyeditor" w:date="2020-03-09T17:20:00Z">
        <w:r w:rsidR="002D5CAE" w:rsidRPr="008A61FC" w:rsidDel="00541C62">
          <w:rPr>
            <w:rFonts w:asciiTheme="majorBidi" w:hAnsiTheme="majorBidi" w:cstheme="majorBidi"/>
            <w:color w:val="000000" w:themeColor="text1"/>
            <w:sz w:val="24"/>
            <w:szCs w:val="24"/>
          </w:rPr>
          <w:delText xml:space="preserve">’ 43.3” </w:delText>
        </w:r>
      </w:del>
      <w:r w:rsidR="002D5CAE" w:rsidRPr="008A61FC">
        <w:rPr>
          <w:rFonts w:asciiTheme="majorBidi" w:hAnsiTheme="majorBidi" w:cstheme="majorBidi"/>
          <w:color w:val="000000" w:themeColor="text1"/>
          <w:sz w:val="24"/>
          <w:szCs w:val="24"/>
        </w:rPr>
        <w:t>W)</w:t>
      </w:r>
      <w:r w:rsidR="005110D1" w:rsidRPr="008A61FC">
        <w:rPr>
          <w:rFonts w:asciiTheme="majorBidi" w:hAnsiTheme="majorBidi" w:cstheme="majorBidi"/>
          <w:color w:val="000000" w:themeColor="text1"/>
          <w:sz w:val="24"/>
          <w:szCs w:val="24"/>
        </w:rPr>
        <w:t xml:space="preserve"> d</w:t>
      </w:r>
      <w:r w:rsidR="007D1F7F" w:rsidRPr="008A61FC">
        <w:rPr>
          <w:rFonts w:asciiTheme="majorBidi" w:hAnsiTheme="majorBidi" w:cstheme="majorBidi"/>
          <w:color w:val="000000" w:themeColor="text1"/>
          <w:sz w:val="24"/>
          <w:szCs w:val="24"/>
        </w:rPr>
        <w:t>u</w:t>
      </w:r>
      <w:r w:rsidR="00B76D6D" w:rsidRPr="008A61FC">
        <w:rPr>
          <w:rFonts w:asciiTheme="majorBidi" w:hAnsiTheme="majorBidi" w:cstheme="majorBidi"/>
          <w:color w:val="000000" w:themeColor="text1"/>
          <w:sz w:val="24"/>
          <w:szCs w:val="24"/>
        </w:rPr>
        <w:t>ring the</w:t>
      </w:r>
      <w:r w:rsidR="00D13167" w:rsidRPr="008A61FC">
        <w:rPr>
          <w:rFonts w:asciiTheme="majorBidi" w:hAnsiTheme="majorBidi" w:cstheme="majorBidi"/>
          <w:color w:val="000000" w:themeColor="text1"/>
          <w:sz w:val="24"/>
          <w:szCs w:val="24"/>
        </w:rPr>
        <w:t xml:space="preserve"> </w:t>
      </w:r>
      <w:r w:rsidR="00340217" w:rsidRPr="008A61FC">
        <w:rPr>
          <w:rFonts w:asciiTheme="majorBidi" w:hAnsiTheme="majorBidi" w:cstheme="majorBidi"/>
          <w:color w:val="000000" w:themeColor="text1"/>
          <w:sz w:val="24"/>
          <w:szCs w:val="24"/>
        </w:rPr>
        <w:t>2018</w:t>
      </w:r>
      <w:r w:rsidR="00A47890" w:rsidRPr="008A61FC">
        <w:rPr>
          <w:rFonts w:asciiTheme="majorBidi" w:hAnsiTheme="majorBidi" w:cstheme="majorBidi"/>
          <w:color w:val="000000" w:themeColor="text1"/>
          <w:sz w:val="24"/>
          <w:szCs w:val="24"/>
        </w:rPr>
        <w:t xml:space="preserve"> growing season</w:t>
      </w:r>
      <w:r w:rsidR="00883F82" w:rsidRPr="008A61FC">
        <w:rPr>
          <w:rFonts w:asciiTheme="majorBidi" w:hAnsiTheme="majorBidi" w:cstheme="majorBidi"/>
          <w:color w:val="000000" w:themeColor="text1"/>
          <w:sz w:val="24"/>
          <w:szCs w:val="24"/>
        </w:rPr>
        <w:t xml:space="preserve"> (</w:t>
      </w:r>
      <w:r w:rsidR="00883F82" w:rsidRPr="002A602B">
        <w:rPr>
          <w:rFonts w:asciiTheme="majorBidi" w:hAnsiTheme="majorBidi" w:cstheme="majorBidi"/>
          <w:color w:val="000000" w:themeColor="text1"/>
          <w:sz w:val="24"/>
          <w:szCs w:val="24"/>
          <w:highlight w:val="yellow"/>
          <w:rPrChange w:id="281" w:author="copyeditor" w:date="2020-02-21T16:26:00Z">
            <w:rPr>
              <w:rFonts w:asciiTheme="majorBidi" w:hAnsiTheme="majorBidi" w:cstheme="majorBidi"/>
              <w:color w:val="000000" w:themeColor="text1"/>
              <w:sz w:val="24"/>
              <w:szCs w:val="24"/>
            </w:rPr>
          </w:rPrChange>
        </w:rPr>
        <w:t>Figure 1</w:t>
      </w:r>
      <w:r w:rsidR="00883F82" w:rsidRPr="008A61FC">
        <w:rPr>
          <w:rFonts w:asciiTheme="majorBidi" w:hAnsiTheme="majorBidi" w:cstheme="majorBidi"/>
          <w:color w:val="000000" w:themeColor="text1"/>
          <w:sz w:val="24"/>
          <w:szCs w:val="24"/>
        </w:rPr>
        <w:t>)</w:t>
      </w:r>
      <w:r w:rsidR="00340217" w:rsidRPr="008A61FC">
        <w:rPr>
          <w:rFonts w:asciiTheme="majorBidi" w:hAnsiTheme="majorBidi" w:cstheme="majorBidi"/>
          <w:color w:val="000000" w:themeColor="text1"/>
          <w:sz w:val="24"/>
          <w:szCs w:val="24"/>
        </w:rPr>
        <w:t xml:space="preserve">. </w:t>
      </w:r>
      <w:bookmarkEnd w:id="198"/>
      <w:r w:rsidR="00094E1B" w:rsidRPr="008A61FC">
        <w:rPr>
          <w:rFonts w:asciiTheme="majorBidi" w:hAnsiTheme="majorBidi" w:cstheme="majorBidi"/>
          <w:iCs/>
          <w:color w:val="000000" w:themeColor="text1"/>
          <w:sz w:val="24"/>
          <w:szCs w:val="24"/>
        </w:rPr>
        <w:t xml:space="preserve">The treated area </w:t>
      </w:r>
      <w:r w:rsidR="00282633">
        <w:rPr>
          <w:rFonts w:asciiTheme="majorBidi" w:hAnsiTheme="majorBidi" w:cstheme="majorBidi"/>
          <w:iCs/>
          <w:color w:val="000000" w:themeColor="text1"/>
          <w:sz w:val="24"/>
          <w:szCs w:val="24"/>
        </w:rPr>
        <w:t>(</w:t>
      </w:r>
      <w:r w:rsidR="008F5F88">
        <w:rPr>
          <w:rFonts w:asciiTheme="majorBidi" w:hAnsiTheme="majorBidi" w:cstheme="majorBidi"/>
          <w:iCs/>
          <w:color w:val="000000" w:themeColor="text1"/>
          <w:sz w:val="24"/>
          <w:szCs w:val="24"/>
        </w:rPr>
        <w:t>h</w:t>
      </w:r>
      <w:r w:rsidR="00282633">
        <w:rPr>
          <w:rFonts w:asciiTheme="majorBidi" w:hAnsiTheme="majorBidi" w:cstheme="majorBidi"/>
          <w:iCs/>
          <w:color w:val="000000" w:themeColor="text1"/>
          <w:sz w:val="24"/>
          <w:szCs w:val="24"/>
        </w:rPr>
        <w:t xml:space="preserve">ectarage for each site is listed in </w:t>
      </w:r>
      <w:r w:rsidR="00282633" w:rsidRPr="002A602B">
        <w:rPr>
          <w:rFonts w:asciiTheme="majorBidi" w:hAnsiTheme="majorBidi" w:cstheme="majorBidi"/>
          <w:iCs/>
          <w:color w:val="000000" w:themeColor="text1"/>
          <w:sz w:val="24"/>
          <w:szCs w:val="24"/>
          <w:highlight w:val="yellow"/>
          <w:rPrChange w:id="282" w:author="copyeditor" w:date="2020-02-21T16:27:00Z">
            <w:rPr>
              <w:rFonts w:asciiTheme="majorBidi" w:hAnsiTheme="majorBidi" w:cstheme="majorBidi"/>
              <w:iCs/>
              <w:color w:val="000000" w:themeColor="text1"/>
              <w:sz w:val="24"/>
              <w:szCs w:val="24"/>
            </w:rPr>
          </w:rPrChange>
        </w:rPr>
        <w:t>Table 1</w:t>
      </w:r>
      <w:r w:rsidR="00282633">
        <w:rPr>
          <w:rFonts w:asciiTheme="majorBidi" w:hAnsiTheme="majorBidi" w:cstheme="majorBidi"/>
          <w:iCs/>
          <w:color w:val="000000" w:themeColor="text1"/>
          <w:sz w:val="24"/>
          <w:szCs w:val="24"/>
        </w:rPr>
        <w:t xml:space="preserve">) </w:t>
      </w:r>
      <w:r w:rsidR="00094E1B" w:rsidRPr="008A61FC">
        <w:rPr>
          <w:rFonts w:asciiTheme="majorBidi" w:hAnsiTheme="majorBidi" w:cstheme="majorBidi"/>
          <w:iCs/>
          <w:color w:val="000000" w:themeColor="text1"/>
          <w:sz w:val="24"/>
          <w:szCs w:val="24"/>
        </w:rPr>
        <w:t xml:space="preserve">was planted to DR soybean </w:t>
      </w:r>
      <w:ins w:id="283" w:author="copyeditor" w:date="2020-02-21T16:45:00Z">
        <w:r w:rsidR="00E42705">
          <w:rPr>
            <w:rFonts w:asciiTheme="majorBidi" w:hAnsiTheme="majorBidi" w:cstheme="majorBidi"/>
            <w:iCs/>
            <w:color w:val="000000" w:themeColor="text1"/>
            <w:sz w:val="24"/>
            <w:szCs w:val="24"/>
          </w:rPr>
          <w:t>and</w:t>
        </w:r>
      </w:ins>
      <w:del w:id="284" w:author="copyeditor" w:date="2020-02-21T16:45:00Z">
        <w:r w:rsidR="00094E1B" w:rsidRPr="008A61FC" w:rsidDel="00E42705">
          <w:rPr>
            <w:rFonts w:asciiTheme="majorBidi" w:hAnsiTheme="majorBidi" w:cstheme="majorBidi"/>
            <w:iCs/>
            <w:color w:val="000000" w:themeColor="text1"/>
            <w:sz w:val="24"/>
            <w:szCs w:val="24"/>
          </w:rPr>
          <w:delText>while</w:delText>
        </w:r>
      </w:del>
      <w:r w:rsidR="00094E1B" w:rsidRPr="008A61FC">
        <w:rPr>
          <w:rFonts w:asciiTheme="majorBidi" w:hAnsiTheme="majorBidi" w:cstheme="majorBidi"/>
          <w:iCs/>
          <w:color w:val="000000" w:themeColor="text1"/>
          <w:sz w:val="24"/>
          <w:szCs w:val="24"/>
        </w:rPr>
        <w:t xml:space="preserve"> the surrounding area was planted to </w:t>
      </w:r>
      <w:r w:rsidR="006F292A" w:rsidRPr="008A61FC">
        <w:rPr>
          <w:rFonts w:asciiTheme="majorBidi" w:hAnsiTheme="majorBidi" w:cstheme="majorBidi"/>
          <w:iCs/>
          <w:color w:val="000000" w:themeColor="text1"/>
          <w:sz w:val="24"/>
          <w:szCs w:val="24"/>
        </w:rPr>
        <w:t xml:space="preserve">a </w:t>
      </w:r>
      <w:r w:rsidR="00094E1B" w:rsidRPr="008A61FC">
        <w:rPr>
          <w:rFonts w:asciiTheme="majorBidi" w:hAnsiTheme="majorBidi" w:cstheme="majorBidi"/>
          <w:iCs/>
          <w:color w:val="000000" w:themeColor="text1"/>
          <w:sz w:val="24"/>
          <w:szCs w:val="24"/>
        </w:rPr>
        <w:t>glyphosate-</w:t>
      </w:r>
      <w:r w:rsidR="009E3D35" w:rsidRPr="008A61FC">
        <w:rPr>
          <w:rFonts w:asciiTheme="majorBidi" w:hAnsiTheme="majorBidi" w:cstheme="majorBidi"/>
          <w:iCs/>
          <w:color w:val="000000" w:themeColor="text1"/>
          <w:sz w:val="24"/>
          <w:szCs w:val="24"/>
        </w:rPr>
        <w:t xml:space="preserve">resistant (GR) </w:t>
      </w:r>
      <w:r w:rsidR="00094E1B" w:rsidRPr="008A61FC">
        <w:rPr>
          <w:rFonts w:asciiTheme="majorBidi" w:hAnsiTheme="majorBidi" w:cstheme="majorBidi"/>
          <w:iCs/>
          <w:color w:val="000000" w:themeColor="text1"/>
          <w:sz w:val="24"/>
          <w:szCs w:val="24"/>
        </w:rPr>
        <w:t>non-D</w:t>
      </w:r>
      <w:r w:rsidR="009E3D35" w:rsidRPr="008A61FC">
        <w:rPr>
          <w:rFonts w:asciiTheme="majorBidi" w:hAnsiTheme="majorBidi" w:cstheme="majorBidi"/>
          <w:iCs/>
          <w:color w:val="000000" w:themeColor="text1"/>
          <w:sz w:val="24"/>
          <w:szCs w:val="24"/>
        </w:rPr>
        <w:t>R</w:t>
      </w:r>
      <w:r w:rsidR="00094E1B" w:rsidRPr="008A61FC">
        <w:rPr>
          <w:rFonts w:asciiTheme="majorBidi" w:hAnsiTheme="majorBidi" w:cstheme="majorBidi"/>
          <w:iCs/>
          <w:color w:val="000000" w:themeColor="text1"/>
          <w:sz w:val="24"/>
          <w:szCs w:val="24"/>
        </w:rPr>
        <w:t xml:space="preserve"> soybean </w:t>
      </w:r>
      <w:r w:rsidR="006F292A" w:rsidRPr="008A61FC">
        <w:rPr>
          <w:rFonts w:asciiTheme="majorBidi" w:hAnsiTheme="majorBidi" w:cstheme="majorBidi"/>
          <w:iCs/>
          <w:color w:val="000000" w:themeColor="text1"/>
          <w:sz w:val="24"/>
          <w:szCs w:val="24"/>
        </w:rPr>
        <w:t xml:space="preserve">cultivar </w:t>
      </w:r>
      <w:r w:rsidR="00094E1B" w:rsidRPr="008A61FC">
        <w:rPr>
          <w:rFonts w:asciiTheme="majorBidi" w:hAnsiTheme="majorBidi" w:cstheme="majorBidi"/>
          <w:iCs/>
          <w:color w:val="000000" w:themeColor="text1"/>
          <w:sz w:val="24"/>
          <w:szCs w:val="24"/>
        </w:rPr>
        <w:t xml:space="preserve">of similar maturity group. </w:t>
      </w:r>
      <w:r w:rsidR="005F73AB" w:rsidRPr="008A61FC">
        <w:rPr>
          <w:rFonts w:asciiTheme="majorBidi" w:hAnsiTheme="majorBidi" w:cstheme="majorBidi"/>
          <w:iCs/>
          <w:color w:val="000000" w:themeColor="text1"/>
          <w:sz w:val="24"/>
          <w:szCs w:val="24"/>
        </w:rPr>
        <w:t xml:space="preserve">Applications were made when plants were at </w:t>
      </w:r>
      <w:ins w:id="285" w:author="copyeditor" w:date="2020-02-21T16:46:00Z">
        <w:r w:rsidR="00457EB0">
          <w:rPr>
            <w:rFonts w:asciiTheme="majorBidi" w:hAnsiTheme="majorBidi" w:cstheme="majorBidi"/>
            <w:iCs/>
            <w:color w:val="000000" w:themeColor="text1"/>
            <w:sz w:val="24"/>
            <w:szCs w:val="24"/>
          </w:rPr>
          <w:t xml:space="preserve">the </w:t>
        </w:r>
      </w:ins>
      <w:r w:rsidR="005F73AB" w:rsidRPr="008A61FC">
        <w:rPr>
          <w:rFonts w:asciiTheme="majorBidi" w:hAnsiTheme="majorBidi" w:cstheme="majorBidi"/>
          <w:iCs/>
          <w:color w:val="000000" w:themeColor="text1"/>
          <w:sz w:val="24"/>
          <w:szCs w:val="24"/>
        </w:rPr>
        <w:t>V3 growth stage (</w:t>
      </w:r>
      <w:bookmarkStart w:id="286" w:name="_Hlk26192228"/>
      <w:r w:rsidR="005032BB" w:rsidRPr="008A61FC">
        <w:rPr>
          <w:rFonts w:asciiTheme="majorBidi" w:hAnsiTheme="majorBidi" w:cstheme="majorBidi"/>
          <w:sz w:val="24"/>
          <w:szCs w:val="24"/>
        </w:rPr>
        <w:t xml:space="preserve">Fehr and </w:t>
      </w:r>
      <w:proofErr w:type="spellStart"/>
      <w:r w:rsidR="005032BB" w:rsidRPr="008A61FC">
        <w:rPr>
          <w:rFonts w:asciiTheme="majorBidi" w:hAnsiTheme="majorBidi" w:cstheme="majorBidi"/>
          <w:sz w:val="24"/>
          <w:szCs w:val="24"/>
        </w:rPr>
        <w:t>Caviness</w:t>
      </w:r>
      <w:proofErr w:type="spellEnd"/>
      <w:r w:rsidR="005032BB" w:rsidRPr="008A61FC">
        <w:rPr>
          <w:rFonts w:asciiTheme="majorBidi" w:hAnsiTheme="majorBidi" w:cstheme="majorBidi"/>
          <w:sz w:val="24"/>
          <w:szCs w:val="24"/>
        </w:rPr>
        <w:t xml:space="preserve"> 1977</w:t>
      </w:r>
      <w:bookmarkEnd w:id="286"/>
      <w:r w:rsidR="005F73AB" w:rsidRPr="008A61FC">
        <w:rPr>
          <w:rFonts w:asciiTheme="majorBidi" w:hAnsiTheme="majorBidi" w:cstheme="majorBidi"/>
          <w:iCs/>
          <w:color w:val="000000" w:themeColor="text1"/>
          <w:sz w:val="24"/>
          <w:szCs w:val="24"/>
        </w:rPr>
        <w:t>) in Michigan, Nebraska, and Wisconsin</w:t>
      </w:r>
      <w:ins w:id="287" w:author="copyeditor" w:date="2020-02-21T16:46:00Z">
        <w:r w:rsidR="00457EB0">
          <w:rPr>
            <w:rFonts w:asciiTheme="majorBidi" w:hAnsiTheme="majorBidi" w:cstheme="majorBidi"/>
            <w:iCs/>
            <w:color w:val="000000" w:themeColor="text1"/>
            <w:sz w:val="24"/>
            <w:szCs w:val="24"/>
          </w:rPr>
          <w:t>;</w:t>
        </w:r>
      </w:ins>
      <w:del w:id="288" w:author="copyeditor" w:date="2020-02-21T16:46:00Z">
        <w:r w:rsidR="005F73AB" w:rsidRPr="008A61FC" w:rsidDel="00457EB0">
          <w:rPr>
            <w:rFonts w:asciiTheme="majorBidi" w:hAnsiTheme="majorBidi" w:cstheme="majorBidi"/>
            <w:iCs/>
            <w:color w:val="000000" w:themeColor="text1"/>
            <w:sz w:val="24"/>
            <w:szCs w:val="24"/>
          </w:rPr>
          <w:delText>,</w:delText>
        </w:r>
      </w:del>
      <w:r w:rsidR="005F73AB" w:rsidRPr="008A61FC">
        <w:rPr>
          <w:rFonts w:asciiTheme="majorBidi" w:hAnsiTheme="majorBidi" w:cstheme="majorBidi"/>
          <w:iCs/>
          <w:color w:val="000000" w:themeColor="text1"/>
          <w:sz w:val="24"/>
          <w:szCs w:val="24"/>
        </w:rPr>
        <w:t xml:space="preserve"> and at R1 growth stage in Arkansas</w:t>
      </w:r>
      <w:r w:rsidR="00D23698" w:rsidRPr="008A61FC">
        <w:rPr>
          <w:rFonts w:asciiTheme="majorBidi" w:hAnsiTheme="majorBidi" w:cstheme="majorBidi"/>
          <w:iCs/>
          <w:color w:val="000000" w:themeColor="text1"/>
          <w:sz w:val="24"/>
          <w:szCs w:val="24"/>
        </w:rPr>
        <w:t xml:space="preserve">, </w:t>
      </w:r>
      <w:r w:rsidR="005F73AB" w:rsidRPr="008A61FC">
        <w:rPr>
          <w:rFonts w:asciiTheme="majorBidi" w:hAnsiTheme="majorBidi" w:cstheme="majorBidi"/>
          <w:iCs/>
          <w:color w:val="000000" w:themeColor="text1"/>
          <w:sz w:val="24"/>
          <w:szCs w:val="24"/>
        </w:rPr>
        <w:t>Indiana</w:t>
      </w:r>
      <w:ins w:id="289" w:author="copyeditor" w:date="2020-02-21T16:46:00Z">
        <w:r w:rsidR="00457EB0">
          <w:rPr>
            <w:rFonts w:asciiTheme="majorBidi" w:hAnsiTheme="majorBidi" w:cstheme="majorBidi"/>
            <w:iCs/>
            <w:color w:val="000000" w:themeColor="text1"/>
            <w:sz w:val="24"/>
            <w:szCs w:val="24"/>
          </w:rPr>
          <w:t>,</w:t>
        </w:r>
      </w:ins>
      <w:r w:rsidR="00D23698" w:rsidRPr="008A61FC">
        <w:rPr>
          <w:rFonts w:asciiTheme="majorBidi" w:hAnsiTheme="majorBidi" w:cstheme="majorBidi"/>
          <w:iCs/>
          <w:color w:val="000000" w:themeColor="text1"/>
          <w:sz w:val="24"/>
          <w:szCs w:val="24"/>
        </w:rPr>
        <w:t xml:space="preserve"> and Ontario</w:t>
      </w:r>
      <w:r w:rsidR="005F73AB" w:rsidRPr="008A61FC">
        <w:rPr>
          <w:rFonts w:asciiTheme="majorBidi" w:hAnsiTheme="majorBidi" w:cstheme="majorBidi"/>
          <w:iCs/>
          <w:color w:val="000000" w:themeColor="text1"/>
          <w:sz w:val="24"/>
          <w:szCs w:val="24"/>
        </w:rPr>
        <w:t xml:space="preserve">. </w:t>
      </w:r>
      <w:r w:rsidR="005032BB" w:rsidRPr="008A61FC">
        <w:rPr>
          <w:rFonts w:asciiTheme="majorBidi" w:hAnsiTheme="majorBidi" w:cstheme="majorBidi"/>
          <w:iCs/>
          <w:color w:val="000000" w:themeColor="text1"/>
          <w:sz w:val="24"/>
          <w:szCs w:val="24"/>
        </w:rPr>
        <w:t>A tank</w:t>
      </w:r>
      <w:ins w:id="290" w:author="copyeditor" w:date="2020-02-21T16:46:00Z">
        <w:r w:rsidR="00457EB0">
          <w:rPr>
            <w:rFonts w:asciiTheme="majorBidi" w:hAnsiTheme="majorBidi" w:cstheme="majorBidi"/>
            <w:iCs/>
            <w:color w:val="000000" w:themeColor="text1"/>
            <w:sz w:val="24"/>
            <w:szCs w:val="24"/>
          </w:rPr>
          <w:t xml:space="preserve"> </w:t>
        </w:r>
      </w:ins>
      <w:del w:id="291" w:author="copyeditor" w:date="2020-02-21T16:46:00Z">
        <w:r w:rsidR="005032BB" w:rsidRPr="008A61FC" w:rsidDel="00457EB0">
          <w:rPr>
            <w:rFonts w:asciiTheme="majorBidi" w:hAnsiTheme="majorBidi" w:cstheme="majorBidi"/>
            <w:iCs/>
            <w:color w:val="000000" w:themeColor="text1"/>
            <w:sz w:val="24"/>
            <w:szCs w:val="24"/>
          </w:rPr>
          <w:delText>-</w:delText>
        </w:r>
      </w:del>
      <w:r w:rsidR="00F60435" w:rsidRPr="008A61FC">
        <w:rPr>
          <w:rFonts w:asciiTheme="majorBidi" w:hAnsiTheme="majorBidi" w:cstheme="majorBidi"/>
          <w:iCs/>
          <w:color w:val="000000" w:themeColor="text1"/>
          <w:sz w:val="24"/>
          <w:szCs w:val="24"/>
        </w:rPr>
        <w:t>mixture</w:t>
      </w:r>
      <w:r w:rsidR="00D13167" w:rsidRPr="008A61FC">
        <w:rPr>
          <w:rFonts w:asciiTheme="majorBidi" w:hAnsiTheme="majorBidi" w:cstheme="majorBidi"/>
          <w:iCs/>
          <w:color w:val="000000" w:themeColor="text1"/>
          <w:sz w:val="24"/>
          <w:szCs w:val="24"/>
        </w:rPr>
        <w:t xml:space="preserve"> of </w:t>
      </w:r>
      <w:r w:rsidR="008C093D" w:rsidRPr="008A61FC">
        <w:rPr>
          <w:rFonts w:asciiTheme="majorBidi" w:hAnsiTheme="majorBidi" w:cstheme="majorBidi"/>
          <w:iCs/>
          <w:color w:val="000000" w:themeColor="text1"/>
          <w:sz w:val="24"/>
          <w:szCs w:val="24"/>
        </w:rPr>
        <w:t xml:space="preserve">dicamba </w:t>
      </w:r>
      <w:r w:rsidR="0087136C" w:rsidRPr="008A61FC">
        <w:rPr>
          <w:rFonts w:asciiTheme="majorBidi" w:hAnsiTheme="majorBidi" w:cstheme="majorBidi"/>
          <w:iCs/>
          <w:color w:val="000000" w:themeColor="text1"/>
          <w:sz w:val="24"/>
          <w:szCs w:val="24"/>
        </w:rPr>
        <w:t>at 613 g ae ha</w:t>
      </w:r>
      <w:del w:id="292" w:author="copyeditor" w:date="2020-02-21T16:46:00Z">
        <w:r w:rsidR="0087136C" w:rsidRPr="008A61FC" w:rsidDel="00457EB0">
          <w:rPr>
            <w:rFonts w:asciiTheme="majorBidi" w:hAnsiTheme="majorBidi" w:cstheme="majorBidi"/>
            <w:iCs/>
            <w:color w:val="000000" w:themeColor="text1"/>
            <w:sz w:val="24"/>
            <w:szCs w:val="24"/>
            <w:vertAlign w:val="superscript"/>
          </w:rPr>
          <w:delText>-</w:delText>
        </w:r>
      </w:del>
      <w:ins w:id="293" w:author="copyeditor" w:date="2020-02-21T16:46:00Z">
        <w:r w:rsidR="00457EB0">
          <w:rPr>
            <w:rFonts w:asciiTheme="majorBidi" w:hAnsiTheme="majorBidi" w:cstheme="majorBidi"/>
            <w:iCs/>
            <w:color w:val="000000" w:themeColor="text1"/>
            <w:sz w:val="24"/>
            <w:szCs w:val="24"/>
            <w:vertAlign w:val="superscript"/>
          </w:rPr>
          <w:t>−</w:t>
        </w:r>
      </w:ins>
      <w:r w:rsidR="0087136C" w:rsidRPr="008A61FC">
        <w:rPr>
          <w:rFonts w:asciiTheme="majorBidi" w:hAnsiTheme="majorBidi" w:cstheme="majorBidi"/>
          <w:iCs/>
          <w:color w:val="000000" w:themeColor="text1"/>
          <w:sz w:val="24"/>
          <w:szCs w:val="24"/>
          <w:vertAlign w:val="superscript"/>
        </w:rPr>
        <w:t>1</w:t>
      </w:r>
      <w:r w:rsidR="0087136C" w:rsidRPr="008A61FC">
        <w:rPr>
          <w:rFonts w:asciiTheme="majorBidi" w:hAnsiTheme="majorBidi" w:cstheme="majorBidi"/>
          <w:iCs/>
          <w:color w:val="000000" w:themeColor="text1"/>
          <w:sz w:val="24"/>
          <w:szCs w:val="24"/>
        </w:rPr>
        <w:t xml:space="preserve"> </w:t>
      </w:r>
      <w:r w:rsidR="008C093D" w:rsidRPr="008A61FC">
        <w:rPr>
          <w:rFonts w:asciiTheme="majorBidi" w:hAnsiTheme="majorBidi" w:cstheme="majorBidi"/>
          <w:iCs/>
          <w:color w:val="000000" w:themeColor="text1"/>
          <w:sz w:val="24"/>
          <w:szCs w:val="24"/>
        </w:rPr>
        <w:t>(</w:t>
      </w:r>
      <w:r w:rsidR="00D13167" w:rsidRPr="008A61FC">
        <w:rPr>
          <w:rFonts w:asciiTheme="majorBidi" w:hAnsiTheme="majorBidi" w:cstheme="majorBidi"/>
          <w:iCs/>
          <w:color w:val="000000" w:themeColor="text1"/>
          <w:sz w:val="24"/>
          <w:szCs w:val="24"/>
        </w:rPr>
        <w:t>XtendiMax</w:t>
      </w:r>
      <w:r w:rsidR="004F61C2" w:rsidRPr="008A61FC">
        <w:rPr>
          <w:rFonts w:asciiTheme="majorBidi" w:hAnsiTheme="majorBidi" w:cstheme="majorBidi"/>
          <w:iCs/>
          <w:color w:val="000000" w:themeColor="text1"/>
          <w:sz w:val="24"/>
          <w:szCs w:val="24"/>
          <w:vertAlign w:val="superscript"/>
        </w:rPr>
        <w:t>®</w:t>
      </w:r>
      <w:r w:rsidR="00945B5C" w:rsidRPr="008A61FC">
        <w:rPr>
          <w:rFonts w:asciiTheme="majorBidi" w:hAnsiTheme="majorBidi" w:cstheme="majorBidi"/>
          <w:iCs/>
          <w:color w:val="000000" w:themeColor="text1"/>
          <w:sz w:val="24"/>
          <w:szCs w:val="24"/>
        </w:rPr>
        <w:t xml:space="preserve"> with </w:t>
      </w:r>
      <w:proofErr w:type="spellStart"/>
      <w:r w:rsidR="00945B5C" w:rsidRPr="008A61FC">
        <w:rPr>
          <w:rFonts w:asciiTheme="majorBidi" w:hAnsiTheme="majorBidi" w:cstheme="majorBidi"/>
          <w:iCs/>
          <w:color w:val="000000" w:themeColor="text1"/>
          <w:sz w:val="24"/>
          <w:szCs w:val="24"/>
        </w:rPr>
        <w:t>VaporGrip</w:t>
      </w:r>
      <w:proofErr w:type="spellEnd"/>
      <w:r w:rsidR="00945B5C" w:rsidRPr="008A61FC">
        <w:rPr>
          <w:rFonts w:asciiTheme="majorBidi" w:hAnsiTheme="majorBidi" w:cstheme="majorBidi"/>
          <w:iCs/>
          <w:color w:val="000000" w:themeColor="text1"/>
          <w:sz w:val="24"/>
          <w:szCs w:val="24"/>
          <w:vertAlign w:val="superscript"/>
        </w:rPr>
        <w:t>®</w:t>
      </w:r>
      <w:r w:rsidR="00945B5C" w:rsidRPr="008A61FC">
        <w:rPr>
          <w:rFonts w:asciiTheme="majorBidi" w:hAnsiTheme="majorBidi" w:cstheme="majorBidi"/>
          <w:iCs/>
          <w:color w:val="000000" w:themeColor="text1"/>
          <w:sz w:val="24"/>
          <w:szCs w:val="24"/>
        </w:rPr>
        <w:t xml:space="preserve"> Technology</w:t>
      </w:r>
      <w:ins w:id="294" w:author="copyeditor" w:date="2020-02-21T17:06:00Z">
        <w:r w:rsidR="0069638F">
          <w:rPr>
            <w:rFonts w:asciiTheme="majorBidi" w:hAnsiTheme="majorBidi" w:cstheme="majorBidi"/>
            <w:iCs/>
            <w:color w:val="000000" w:themeColor="text1"/>
            <w:sz w:val="24"/>
            <w:szCs w:val="24"/>
          </w:rPr>
          <w:t>;</w:t>
        </w:r>
      </w:ins>
      <w:del w:id="295" w:author="copyeditor" w:date="2020-02-21T17:06:00Z">
        <w:r w:rsidR="00945B5C" w:rsidRPr="008A61FC" w:rsidDel="0069638F">
          <w:rPr>
            <w:rFonts w:asciiTheme="majorBidi" w:hAnsiTheme="majorBidi" w:cstheme="majorBidi"/>
            <w:iCs/>
            <w:color w:val="000000" w:themeColor="text1"/>
            <w:sz w:val="24"/>
            <w:szCs w:val="24"/>
          </w:rPr>
          <w:delText>,</w:delText>
        </w:r>
      </w:del>
      <w:r w:rsidR="00945B5C" w:rsidRPr="008A61FC">
        <w:rPr>
          <w:rFonts w:asciiTheme="majorBidi" w:hAnsiTheme="majorBidi" w:cstheme="majorBidi"/>
          <w:iCs/>
          <w:color w:val="000000" w:themeColor="text1"/>
          <w:sz w:val="24"/>
          <w:szCs w:val="24"/>
        </w:rPr>
        <w:t xml:space="preserve"> Bayer Co.</w:t>
      </w:r>
      <w:del w:id="296" w:author="copyeditor" w:date="2020-03-09T17:23:00Z">
        <w:r w:rsidR="00945B5C" w:rsidRPr="008A61FC" w:rsidDel="00492720">
          <w:rPr>
            <w:rFonts w:asciiTheme="majorBidi" w:hAnsiTheme="majorBidi" w:cstheme="majorBidi"/>
            <w:iCs/>
            <w:color w:val="000000" w:themeColor="text1"/>
            <w:sz w:val="24"/>
            <w:szCs w:val="24"/>
          </w:rPr>
          <w:delText>, St. Louis, MO</w:delText>
        </w:r>
      </w:del>
      <w:r w:rsidR="008C093D" w:rsidRPr="008A61FC">
        <w:rPr>
          <w:rFonts w:asciiTheme="majorBidi" w:hAnsiTheme="majorBidi" w:cstheme="majorBidi"/>
          <w:iCs/>
          <w:color w:val="000000" w:themeColor="text1"/>
          <w:sz w:val="24"/>
          <w:szCs w:val="24"/>
        </w:rPr>
        <w:t>)</w:t>
      </w:r>
      <w:r w:rsidR="00D13167" w:rsidRPr="008A61FC">
        <w:rPr>
          <w:rFonts w:asciiTheme="majorBidi" w:hAnsiTheme="majorBidi" w:cstheme="majorBidi"/>
          <w:iCs/>
          <w:color w:val="000000" w:themeColor="text1"/>
          <w:sz w:val="24"/>
          <w:szCs w:val="24"/>
        </w:rPr>
        <w:t xml:space="preserve"> </w:t>
      </w:r>
      <w:r w:rsidR="005032BB" w:rsidRPr="008A61FC">
        <w:rPr>
          <w:rFonts w:asciiTheme="majorBidi" w:hAnsiTheme="majorBidi" w:cstheme="majorBidi"/>
          <w:iCs/>
          <w:color w:val="000000" w:themeColor="text1"/>
          <w:sz w:val="24"/>
          <w:szCs w:val="24"/>
        </w:rPr>
        <w:t>plus</w:t>
      </w:r>
      <w:r w:rsidR="00D13167" w:rsidRPr="008A61FC">
        <w:rPr>
          <w:rFonts w:asciiTheme="majorBidi" w:hAnsiTheme="majorBidi" w:cstheme="majorBidi"/>
          <w:iCs/>
          <w:color w:val="000000" w:themeColor="text1"/>
          <w:sz w:val="24"/>
          <w:szCs w:val="24"/>
        </w:rPr>
        <w:t xml:space="preserve"> </w:t>
      </w:r>
      <w:r w:rsidR="008C093D" w:rsidRPr="008A61FC">
        <w:rPr>
          <w:rFonts w:asciiTheme="majorBidi" w:hAnsiTheme="majorBidi" w:cstheme="majorBidi"/>
          <w:iCs/>
          <w:color w:val="000000" w:themeColor="text1"/>
          <w:sz w:val="24"/>
          <w:szCs w:val="24"/>
        </w:rPr>
        <w:t xml:space="preserve">glyphosate </w:t>
      </w:r>
      <w:r w:rsidR="0087136C" w:rsidRPr="008A61FC">
        <w:rPr>
          <w:rFonts w:asciiTheme="majorBidi" w:hAnsiTheme="majorBidi" w:cstheme="majorBidi"/>
          <w:iCs/>
          <w:color w:val="000000" w:themeColor="text1"/>
          <w:sz w:val="24"/>
          <w:szCs w:val="24"/>
        </w:rPr>
        <w:t>at 1</w:t>
      </w:r>
      <w:r w:rsidR="007B64B7" w:rsidRPr="008A61FC">
        <w:rPr>
          <w:rFonts w:asciiTheme="majorBidi" w:hAnsiTheme="majorBidi" w:cstheme="majorBidi"/>
          <w:iCs/>
          <w:color w:val="000000" w:themeColor="text1"/>
          <w:sz w:val="24"/>
          <w:szCs w:val="24"/>
        </w:rPr>
        <w:t>,</w:t>
      </w:r>
      <w:r w:rsidR="0087136C" w:rsidRPr="008A61FC">
        <w:rPr>
          <w:rFonts w:asciiTheme="majorBidi" w:hAnsiTheme="majorBidi" w:cstheme="majorBidi"/>
          <w:iCs/>
          <w:color w:val="000000" w:themeColor="text1"/>
          <w:sz w:val="24"/>
          <w:szCs w:val="24"/>
        </w:rPr>
        <w:t>334 g ae ha</w:t>
      </w:r>
      <w:ins w:id="297" w:author="copyeditor" w:date="2020-02-21T16:46:00Z">
        <w:r w:rsidR="00457EB0">
          <w:rPr>
            <w:rFonts w:asciiTheme="majorBidi" w:hAnsiTheme="majorBidi" w:cstheme="majorBidi"/>
            <w:iCs/>
            <w:color w:val="000000" w:themeColor="text1"/>
            <w:sz w:val="24"/>
            <w:szCs w:val="24"/>
            <w:vertAlign w:val="superscript"/>
          </w:rPr>
          <w:t>−</w:t>
        </w:r>
      </w:ins>
      <w:del w:id="298" w:author="copyeditor" w:date="2020-02-21T16:46:00Z">
        <w:r w:rsidR="0087136C" w:rsidRPr="008A61FC" w:rsidDel="00457EB0">
          <w:rPr>
            <w:rFonts w:asciiTheme="majorBidi" w:hAnsiTheme="majorBidi" w:cstheme="majorBidi"/>
            <w:iCs/>
            <w:color w:val="000000" w:themeColor="text1"/>
            <w:sz w:val="24"/>
            <w:szCs w:val="24"/>
            <w:vertAlign w:val="superscript"/>
          </w:rPr>
          <w:delText>-</w:delText>
        </w:r>
      </w:del>
      <w:r w:rsidR="0087136C" w:rsidRPr="008A61FC">
        <w:rPr>
          <w:rFonts w:asciiTheme="majorBidi" w:hAnsiTheme="majorBidi" w:cstheme="majorBidi"/>
          <w:iCs/>
          <w:color w:val="000000" w:themeColor="text1"/>
          <w:sz w:val="24"/>
          <w:szCs w:val="24"/>
          <w:vertAlign w:val="superscript"/>
        </w:rPr>
        <w:t>1</w:t>
      </w:r>
      <w:r w:rsidR="0087136C" w:rsidRPr="008A61FC">
        <w:rPr>
          <w:rFonts w:asciiTheme="majorBidi" w:hAnsiTheme="majorBidi" w:cstheme="majorBidi"/>
          <w:iCs/>
          <w:color w:val="000000" w:themeColor="text1"/>
          <w:sz w:val="24"/>
          <w:szCs w:val="24"/>
        </w:rPr>
        <w:t xml:space="preserve"> </w:t>
      </w:r>
      <w:r w:rsidR="008C093D" w:rsidRPr="008A61FC">
        <w:rPr>
          <w:rFonts w:asciiTheme="majorBidi" w:hAnsiTheme="majorBidi" w:cstheme="majorBidi"/>
          <w:iCs/>
          <w:color w:val="000000" w:themeColor="text1"/>
          <w:sz w:val="24"/>
          <w:szCs w:val="24"/>
        </w:rPr>
        <w:t>(</w:t>
      </w:r>
      <w:r w:rsidR="00622B41" w:rsidRPr="008A61FC">
        <w:rPr>
          <w:rFonts w:asciiTheme="majorBidi" w:hAnsiTheme="majorBidi" w:cstheme="majorBidi"/>
          <w:iCs/>
          <w:color w:val="000000" w:themeColor="text1"/>
          <w:sz w:val="24"/>
          <w:szCs w:val="24"/>
        </w:rPr>
        <w:t xml:space="preserve">Roundup </w:t>
      </w:r>
      <w:r w:rsidR="00D13167" w:rsidRPr="008A61FC">
        <w:rPr>
          <w:rFonts w:asciiTheme="majorBidi" w:hAnsiTheme="majorBidi" w:cstheme="majorBidi"/>
          <w:iCs/>
          <w:color w:val="000000" w:themeColor="text1"/>
          <w:sz w:val="24"/>
          <w:szCs w:val="24"/>
        </w:rPr>
        <w:t>PowerMax</w:t>
      </w:r>
      <w:r w:rsidR="004F61C2" w:rsidRPr="008A61FC">
        <w:rPr>
          <w:rFonts w:asciiTheme="majorBidi" w:hAnsiTheme="majorBidi" w:cstheme="majorBidi"/>
          <w:iCs/>
          <w:color w:val="000000" w:themeColor="text1"/>
          <w:sz w:val="24"/>
          <w:szCs w:val="24"/>
          <w:vertAlign w:val="superscript"/>
        </w:rPr>
        <w:t>®</w:t>
      </w:r>
      <w:ins w:id="299" w:author="copyeditor" w:date="2020-02-21T17:06:00Z">
        <w:r w:rsidR="0069638F">
          <w:rPr>
            <w:rFonts w:asciiTheme="majorBidi" w:hAnsiTheme="majorBidi" w:cstheme="majorBidi"/>
            <w:iCs/>
            <w:color w:val="000000" w:themeColor="text1"/>
            <w:sz w:val="24"/>
            <w:szCs w:val="24"/>
            <w:vertAlign w:val="superscript"/>
          </w:rPr>
          <w:t>;</w:t>
        </w:r>
      </w:ins>
      <w:del w:id="300" w:author="copyeditor" w:date="2020-02-21T17:06:00Z">
        <w:r w:rsidR="00945B5C" w:rsidRPr="008A61FC" w:rsidDel="0069638F">
          <w:rPr>
            <w:rFonts w:asciiTheme="majorBidi" w:hAnsiTheme="majorBidi" w:cstheme="majorBidi"/>
            <w:iCs/>
            <w:color w:val="000000" w:themeColor="text1"/>
            <w:sz w:val="24"/>
            <w:szCs w:val="24"/>
          </w:rPr>
          <w:delText>,</w:delText>
        </w:r>
      </w:del>
      <w:r w:rsidR="00945B5C" w:rsidRPr="008A61FC">
        <w:rPr>
          <w:rFonts w:asciiTheme="majorBidi" w:hAnsiTheme="majorBidi" w:cstheme="majorBidi"/>
          <w:iCs/>
          <w:color w:val="000000" w:themeColor="text1"/>
          <w:sz w:val="24"/>
          <w:szCs w:val="24"/>
        </w:rPr>
        <w:t xml:space="preserve"> Bayer Co.</w:t>
      </w:r>
      <w:del w:id="301" w:author="copyeditor" w:date="2020-02-21T17:06:00Z">
        <w:r w:rsidR="00945B5C" w:rsidRPr="008A61FC" w:rsidDel="0069638F">
          <w:rPr>
            <w:rFonts w:asciiTheme="majorBidi" w:hAnsiTheme="majorBidi" w:cstheme="majorBidi"/>
            <w:iCs/>
            <w:color w:val="000000" w:themeColor="text1"/>
            <w:sz w:val="24"/>
            <w:szCs w:val="24"/>
          </w:rPr>
          <w:delText>, St. Louis, MO</w:delText>
        </w:r>
      </w:del>
      <w:r w:rsidR="008C093D" w:rsidRPr="008A61FC">
        <w:rPr>
          <w:rFonts w:asciiTheme="majorBidi" w:hAnsiTheme="majorBidi" w:cstheme="majorBidi"/>
          <w:iCs/>
          <w:color w:val="000000" w:themeColor="text1"/>
          <w:sz w:val="24"/>
          <w:szCs w:val="24"/>
        </w:rPr>
        <w:t>)</w:t>
      </w:r>
      <w:r w:rsidR="00D5352A" w:rsidRPr="008A61FC">
        <w:rPr>
          <w:rFonts w:asciiTheme="majorBidi" w:hAnsiTheme="majorBidi" w:cstheme="majorBidi"/>
          <w:iCs/>
          <w:color w:val="000000" w:themeColor="text1"/>
          <w:sz w:val="24"/>
          <w:szCs w:val="24"/>
        </w:rPr>
        <w:t xml:space="preserve"> </w:t>
      </w:r>
      <w:r w:rsidR="005032BB" w:rsidRPr="008A61FC">
        <w:rPr>
          <w:rFonts w:asciiTheme="majorBidi" w:hAnsiTheme="majorBidi" w:cstheme="majorBidi"/>
          <w:iCs/>
          <w:color w:val="000000" w:themeColor="text1"/>
          <w:sz w:val="24"/>
          <w:szCs w:val="24"/>
        </w:rPr>
        <w:t>plus</w:t>
      </w:r>
      <w:r w:rsidR="00D5352A" w:rsidRPr="008A61FC">
        <w:rPr>
          <w:rFonts w:asciiTheme="majorBidi" w:hAnsiTheme="majorBidi" w:cstheme="majorBidi"/>
          <w:iCs/>
          <w:color w:val="000000" w:themeColor="text1"/>
          <w:sz w:val="24"/>
          <w:szCs w:val="24"/>
        </w:rPr>
        <w:t xml:space="preserve"> </w:t>
      </w:r>
      <w:r w:rsidR="00945B5C" w:rsidRPr="008A61FC">
        <w:rPr>
          <w:rFonts w:asciiTheme="majorBidi" w:hAnsiTheme="majorBidi" w:cstheme="majorBidi"/>
          <w:iCs/>
          <w:color w:val="000000" w:themeColor="text1"/>
          <w:sz w:val="24"/>
          <w:szCs w:val="24"/>
        </w:rPr>
        <w:t xml:space="preserve">drift-reducing adjuvant </w:t>
      </w:r>
      <w:r w:rsidR="006619EB" w:rsidRPr="008A61FC">
        <w:rPr>
          <w:rFonts w:asciiTheme="majorBidi" w:hAnsiTheme="majorBidi" w:cstheme="majorBidi"/>
          <w:iCs/>
          <w:color w:val="000000" w:themeColor="text1"/>
          <w:sz w:val="24"/>
          <w:szCs w:val="24"/>
        </w:rPr>
        <w:t xml:space="preserve">at 0.5% </w:t>
      </w:r>
      <w:proofErr w:type="spellStart"/>
      <w:r w:rsidR="006619EB" w:rsidRPr="008A61FC">
        <w:rPr>
          <w:rFonts w:asciiTheme="majorBidi" w:hAnsiTheme="majorBidi" w:cstheme="majorBidi"/>
          <w:iCs/>
          <w:color w:val="000000" w:themeColor="text1"/>
          <w:sz w:val="24"/>
          <w:szCs w:val="24"/>
        </w:rPr>
        <w:t>v</w:t>
      </w:r>
      <w:ins w:id="302" w:author="copyeditor" w:date="2020-02-21T16:46:00Z">
        <w:r w:rsidR="00457EB0">
          <w:rPr>
            <w:rFonts w:asciiTheme="majorBidi" w:hAnsiTheme="majorBidi" w:cstheme="majorBidi"/>
            <w:iCs/>
            <w:color w:val="000000" w:themeColor="text1"/>
            <w:sz w:val="24"/>
            <w:szCs w:val="24"/>
          </w:rPr>
          <w:t>ol</w:t>
        </w:r>
        <w:proofErr w:type="spellEnd"/>
        <w:r w:rsidR="00457EB0">
          <w:rPr>
            <w:rFonts w:asciiTheme="majorBidi" w:hAnsiTheme="majorBidi" w:cstheme="majorBidi"/>
            <w:iCs/>
            <w:color w:val="000000" w:themeColor="text1"/>
            <w:sz w:val="24"/>
            <w:szCs w:val="24"/>
          </w:rPr>
          <w:t>/</w:t>
        </w:r>
        <w:proofErr w:type="spellStart"/>
        <w:r w:rsidR="00457EB0">
          <w:rPr>
            <w:rFonts w:asciiTheme="majorBidi" w:hAnsiTheme="majorBidi" w:cstheme="majorBidi"/>
            <w:iCs/>
            <w:color w:val="000000" w:themeColor="text1"/>
            <w:sz w:val="24"/>
            <w:szCs w:val="24"/>
          </w:rPr>
          <w:t>vol</w:t>
        </w:r>
      </w:ins>
      <w:proofErr w:type="spellEnd"/>
      <w:del w:id="303" w:author="copyeditor" w:date="2020-02-21T16:46:00Z">
        <w:r w:rsidR="005032BB" w:rsidRPr="008A61FC" w:rsidDel="00457EB0">
          <w:rPr>
            <w:rFonts w:asciiTheme="majorBidi" w:hAnsiTheme="majorBidi" w:cstheme="majorBidi"/>
            <w:iCs/>
            <w:color w:val="000000" w:themeColor="text1"/>
            <w:sz w:val="24"/>
            <w:szCs w:val="24"/>
          </w:rPr>
          <w:delText xml:space="preserve"> </w:delText>
        </w:r>
        <w:r w:rsidR="006619EB" w:rsidRPr="008A61FC" w:rsidDel="00457EB0">
          <w:rPr>
            <w:rFonts w:asciiTheme="majorBidi" w:hAnsiTheme="majorBidi" w:cstheme="majorBidi"/>
            <w:iCs/>
            <w:color w:val="000000" w:themeColor="text1"/>
            <w:sz w:val="24"/>
            <w:szCs w:val="24"/>
          </w:rPr>
          <w:delText>v</w:delText>
        </w:r>
        <w:r w:rsidR="005032BB" w:rsidRPr="008A61FC" w:rsidDel="00457EB0">
          <w:rPr>
            <w:rFonts w:asciiTheme="majorBidi" w:hAnsiTheme="majorBidi" w:cstheme="majorBidi"/>
            <w:iCs/>
            <w:color w:val="000000" w:themeColor="text1"/>
            <w:sz w:val="24"/>
            <w:szCs w:val="24"/>
            <w:vertAlign w:val="superscript"/>
          </w:rPr>
          <w:delText>-1</w:delText>
        </w:r>
      </w:del>
      <w:r w:rsidR="006619EB" w:rsidRPr="008A61FC">
        <w:rPr>
          <w:rFonts w:asciiTheme="majorBidi" w:hAnsiTheme="majorBidi" w:cstheme="majorBidi"/>
          <w:iCs/>
          <w:color w:val="000000" w:themeColor="text1"/>
          <w:sz w:val="24"/>
          <w:szCs w:val="24"/>
        </w:rPr>
        <w:t xml:space="preserve"> </w:t>
      </w:r>
      <w:r w:rsidR="00621AAA" w:rsidRPr="008A61FC">
        <w:rPr>
          <w:rFonts w:asciiTheme="majorBidi" w:hAnsiTheme="majorBidi" w:cstheme="majorBidi"/>
          <w:iCs/>
          <w:color w:val="000000" w:themeColor="text1"/>
          <w:sz w:val="24"/>
          <w:szCs w:val="24"/>
        </w:rPr>
        <w:t>(</w:t>
      </w:r>
      <w:proofErr w:type="spellStart"/>
      <w:r w:rsidR="00621AAA" w:rsidRPr="008A61FC">
        <w:rPr>
          <w:rFonts w:asciiTheme="majorBidi" w:hAnsiTheme="majorBidi" w:cstheme="majorBidi"/>
          <w:iCs/>
          <w:color w:val="000000" w:themeColor="text1"/>
          <w:sz w:val="24"/>
          <w:szCs w:val="24"/>
        </w:rPr>
        <w:t>Intact</w:t>
      </w:r>
      <w:r w:rsidR="009A5869" w:rsidRPr="008A61FC">
        <w:rPr>
          <w:rFonts w:asciiTheme="majorBidi" w:hAnsiTheme="majorBidi" w:cstheme="majorBidi"/>
          <w:iCs/>
          <w:color w:val="000000" w:themeColor="text1"/>
          <w:sz w:val="24"/>
          <w:szCs w:val="24"/>
          <w:vertAlign w:val="superscript"/>
        </w:rPr>
        <w:t>TM</w:t>
      </w:r>
      <w:proofErr w:type="spellEnd"/>
      <w:del w:id="304" w:author="copyeditor" w:date="2020-02-21T17:06:00Z">
        <w:r w:rsidR="00621AAA" w:rsidRPr="008A61FC" w:rsidDel="0069638F">
          <w:rPr>
            <w:rFonts w:asciiTheme="majorBidi" w:hAnsiTheme="majorBidi" w:cstheme="majorBidi"/>
            <w:iCs/>
            <w:color w:val="000000" w:themeColor="text1"/>
            <w:sz w:val="24"/>
            <w:szCs w:val="24"/>
          </w:rPr>
          <w:delText>,</w:delText>
        </w:r>
      </w:del>
      <w:ins w:id="305" w:author="copyeditor" w:date="2020-02-21T17:06:00Z">
        <w:r w:rsidR="0069638F">
          <w:rPr>
            <w:rFonts w:asciiTheme="majorBidi" w:hAnsiTheme="majorBidi" w:cstheme="majorBidi"/>
            <w:iCs/>
            <w:color w:val="000000" w:themeColor="text1"/>
            <w:sz w:val="24"/>
            <w:szCs w:val="24"/>
          </w:rPr>
          <w:t>;</w:t>
        </w:r>
      </w:ins>
      <w:r w:rsidR="00621AAA" w:rsidRPr="008A61FC">
        <w:rPr>
          <w:rFonts w:asciiTheme="majorBidi" w:hAnsiTheme="majorBidi" w:cstheme="majorBidi"/>
          <w:iCs/>
          <w:color w:val="000000" w:themeColor="text1"/>
          <w:sz w:val="24"/>
          <w:szCs w:val="24"/>
        </w:rPr>
        <w:t xml:space="preserve"> Precision Laboratories, </w:t>
      </w:r>
      <w:r w:rsidR="009A5869" w:rsidRPr="008A61FC">
        <w:rPr>
          <w:rFonts w:asciiTheme="majorBidi" w:hAnsiTheme="majorBidi" w:cstheme="majorBidi"/>
          <w:iCs/>
          <w:color w:val="000000" w:themeColor="text1"/>
          <w:sz w:val="24"/>
          <w:szCs w:val="24"/>
        </w:rPr>
        <w:t>Wauke</w:t>
      </w:r>
      <w:del w:id="306" w:author="copyeditor" w:date="2020-02-23T13:34:00Z">
        <w:r w:rsidR="009A5869" w:rsidRPr="008A61FC" w:rsidDel="00ED490F">
          <w:rPr>
            <w:rFonts w:asciiTheme="majorBidi" w:hAnsiTheme="majorBidi" w:cstheme="majorBidi"/>
            <w:iCs/>
            <w:color w:val="000000" w:themeColor="text1"/>
            <w:sz w:val="24"/>
            <w:szCs w:val="24"/>
          </w:rPr>
          <w:delText>n</w:delText>
        </w:r>
      </w:del>
      <w:r w:rsidR="009A5869" w:rsidRPr="008A61FC">
        <w:rPr>
          <w:rFonts w:asciiTheme="majorBidi" w:hAnsiTheme="majorBidi" w:cstheme="majorBidi"/>
          <w:iCs/>
          <w:color w:val="000000" w:themeColor="text1"/>
          <w:sz w:val="24"/>
          <w:szCs w:val="24"/>
        </w:rPr>
        <w:t xml:space="preserve">gan, IL) </w:t>
      </w:r>
      <w:r w:rsidR="006619EB" w:rsidRPr="008A61FC">
        <w:rPr>
          <w:rFonts w:asciiTheme="majorBidi" w:hAnsiTheme="majorBidi" w:cstheme="majorBidi"/>
          <w:iCs/>
          <w:color w:val="000000" w:themeColor="text1"/>
          <w:sz w:val="24"/>
          <w:szCs w:val="24"/>
        </w:rPr>
        <w:t>w</w:t>
      </w:r>
      <w:r w:rsidR="008C093D" w:rsidRPr="008A61FC">
        <w:rPr>
          <w:rFonts w:asciiTheme="majorBidi" w:hAnsiTheme="majorBidi" w:cstheme="majorBidi"/>
          <w:iCs/>
          <w:color w:val="000000" w:themeColor="text1"/>
          <w:sz w:val="24"/>
          <w:szCs w:val="24"/>
        </w:rPr>
        <w:t>as</w:t>
      </w:r>
      <w:r w:rsidR="00F60435" w:rsidRPr="008A61FC">
        <w:rPr>
          <w:rFonts w:asciiTheme="majorBidi" w:hAnsiTheme="majorBidi" w:cstheme="majorBidi"/>
          <w:iCs/>
          <w:color w:val="000000" w:themeColor="text1"/>
          <w:sz w:val="24"/>
          <w:szCs w:val="24"/>
        </w:rPr>
        <w:t xml:space="preserve"> applied in an application </w:t>
      </w:r>
      <w:r w:rsidR="00F60435" w:rsidRPr="008A61FC">
        <w:rPr>
          <w:rFonts w:asciiTheme="majorBidi" w:hAnsiTheme="majorBidi" w:cstheme="majorBidi"/>
          <w:iCs/>
          <w:color w:val="000000" w:themeColor="text1"/>
          <w:sz w:val="24"/>
          <w:szCs w:val="24"/>
        </w:rPr>
        <w:lastRenderedPageBreak/>
        <w:t xml:space="preserve">volume of </w:t>
      </w:r>
      <w:r w:rsidR="0049602F" w:rsidRPr="008A61FC">
        <w:rPr>
          <w:rFonts w:asciiTheme="majorBidi" w:hAnsiTheme="majorBidi" w:cstheme="majorBidi"/>
          <w:iCs/>
          <w:color w:val="000000" w:themeColor="text1"/>
          <w:sz w:val="24"/>
          <w:szCs w:val="24"/>
        </w:rPr>
        <w:t>140 L ha</w:t>
      </w:r>
      <w:ins w:id="307" w:author="copyeditor" w:date="2020-02-21T16:47:00Z">
        <w:r w:rsidR="00457EB0">
          <w:rPr>
            <w:rFonts w:asciiTheme="majorBidi" w:hAnsiTheme="majorBidi" w:cstheme="majorBidi"/>
            <w:iCs/>
            <w:color w:val="000000" w:themeColor="text1"/>
            <w:sz w:val="24"/>
            <w:szCs w:val="24"/>
            <w:vertAlign w:val="superscript"/>
          </w:rPr>
          <w:t>−</w:t>
        </w:r>
      </w:ins>
      <w:del w:id="308" w:author="copyeditor" w:date="2020-02-21T16:47:00Z">
        <w:r w:rsidR="0049602F" w:rsidRPr="008A61FC" w:rsidDel="00457EB0">
          <w:rPr>
            <w:rFonts w:asciiTheme="majorBidi" w:hAnsiTheme="majorBidi" w:cstheme="majorBidi"/>
            <w:iCs/>
            <w:color w:val="000000" w:themeColor="text1"/>
            <w:sz w:val="24"/>
            <w:szCs w:val="24"/>
            <w:vertAlign w:val="superscript"/>
          </w:rPr>
          <w:delText>-</w:delText>
        </w:r>
      </w:del>
      <w:r w:rsidR="0049602F" w:rsidRPr="008A61FC">
        <w:rPr>
          <w:rFonts w:asciiTheme="majorBidi" w:hAnsiTheme="majorBidi" w:cstheme="majorBidi"/>
          <w:iCs/>
          <w:color w:val="000000" w:themeColor="text1"/>
          <w:sz w:val="24"/>
          <w:szCs w:val="24"/>
          <w:vertAlign w:val="superscript"/>
        </w:rPr>
        <w:t>1</w:t>
      </w:r>
      <w:r w:rsidR="00F60435" w:rsidRPr="008A61FC">
        <w:rPr>
          <w:rFonts w:asciiTheme="majorBidi" w:hAnsiTheme="majorBidi" w:cstheme="majorBidi"/>
          <w:iCs/>
          <w:color w:val="000000" w:themeColor="text1"/>
          <w:sz w:val="24"/>
          <w:szCs w:val="24"/>
        </w:rPr>
        <w:t xml:space="preserve">. </w:t>
      </w:r>
      <w:ins w:id="309" w:author="copyeditor" w:date="2020-02-21T17:07:00Z">
        <w:r w:rsidR="0069638F">
          <w:rPr>
            <w:rFonts w:asciiTheme="majorBidi" w:hAnsiTheme="majorBidi" w:cstheme="majorBidi"/>
            <w:iCs/>
            <w:color w:val="000000" w:themeColor="text1"/>
            <w:sz w:val="24"/>
            <w:szCs w:val="24"/>
          </w:rPr>
          <w:t xml:space="preserve">In </w:t>
        </w:r>
      </w:ins>
      <w:del w:id="310" w:author="copyeditor" w:date="2020-02-21T17:07:00Z">
        <w:r w:rsidR="009A5869" w:rsidRPr="008A61FC" w:rsidDel="0069638F">
          <w:rPr>
            <w:rFonts w:asciiTheme="majorBidi" w:hAnsiTheme="majorBidi" w:cstheme="majorBidi"/>
            <w:iCs/>
            <w:color w:val="000000" w:themeColor="text1"/>
            <w:sz w:val="24"/>
            <w:szCs w:val="24"/>
          </w:rPr>
          <w:delText>A</w:delText>
        </w:r>
      </w:del>
      <w:ins w:id="311" w:author="copyeditor" w:date="2020-02-21T17:07:00Z">
        <w:r w:rsidR="0069638F">
          <w:rPr>
            <w:rFonts w:asciiTheme="majorBidi" w:hAnsiTheme="majorBidi" w:cstheme="majorBidi"/>
            <w:iCs/>
            <w:color w:val="000000" w:themeColor="text1"/>
            <w:sz w:val="24"/>
            <w:szCs w:val="24"/>
          </w:rPr>
          <w:t>a</w:t>
        </w:r>
      </w:ins>
      <w:r w:rsidR="009A5869" w:rsidRPr="008A61FC">
        <w:rPr>
          <w:rFonts w:asciiTheme="majorBidi" w:hAnsiTheme="majorBidi" w:cstheme="majorBidi"/>
          <w:iCs/>
          <w:color w:val="000000" w:themeColor="text1"/>
          <w:sz w:val="24"/>
          <w:szCs w:val="24"/>
        </w:rPr>
        <w:t>ddition</w:t>
      </w:r>
      <w:del w:id="312" w:author="copyeditor" w:date="2020-02-21T17:07:00Z">
        <w:r w:rsidR="009A5869" w:rsidRPr="008A61FC" w:rsidDel="0069638F">
          <w:rPr>
            <w:rFonts w:asciiTheme="majorBidi" w:hAnsiTheme="majorBidi" w:cstheme="majorBidi"/>
            <w:iCs/>
            <w:color w:val="000000" w:themeColor="text1"/>
            <w:sz w:val="24"/>
            <w:szCs w:val="24"/>
          </w:rPr>
          <w:delText>ally</w:delText>
        </w:r>
      </w:del>
      <w:r w:rsidR="009A5869" w:rsidRPr="008A61FC">
        <w:rPr>
          <w:rFonts w:asciiTheme="majorBidi" w:hAnsiTheme="majorBidi" w:cstheme="majorBidi"/>
          <w:iCs/>
          <w:color w:val="000000" w:themeColor="text1"/>
          <w:sz w:val="24"/>
          <w:szCs w:val="24"/>
        </w:rPr>
        <w:t>, acetochlor at 1,050 g ai ha</w:t>
      </w:r>
      <w:ins w:id="313" w:author="copyeditor" w:date="2020-02-21T16:47:00Z">
        <w:r w:rsidR="00457EB0">
          <w:rPr>
            <w:rFonts w:asciiTheme="majorBidi" w:hAnsiTheme="majorBidi" w:cstheme="majorBidi"/>
            <w:iCs/>
            <w:color w:val="000000" w:themeColor="text1"/>
            <w:sz w:val="24"/>
            <w:szCs w:val="24"/>
            <w:vertAlign w:val="superscript"/>
          </w:rPr>
          <w:t>−</w:t>
        </w:r>
      </w:ins>
      <w:del w:id="314" w:author="copyeditor" w:date="2020-02-21T16:47:00Z">
        <w:r w:rsidR="009A5869" w:rsidRPr="008A61FC" w:rsidDel="00457EB0">
          <w:rPr>
            <w:rFonts w:asciiTheme="majorBidi" w:hAnsiTheme="majorBidi" w:cstheme="majorBidi"/>
            <w:iCs/>
            <w:color w:val="000000" w:themeColor="text1"/>
            <w:sz w:val="24"/>
            <w:szCs w:val="24"/>
            <w:vertAlign w:val="superscript"/>
          </w:rPr>
          <w:delText>-</w:delText>
        </w:r>
      </w:del>
      <w:r w:rsidR="009A5869" w:rsidRPr="008A61FC">
        <w:rPr>
          <w:rFonts w:asciiTheme="majorBidi" w:hAnsiTheme="majorBidi" w:cstheme="majorBidi"/>
          <w:iCs/>
          <w:color w:val="000000" w:themeColor="text1"/>
          <w:sz w:val="24"/>
          <w:szCs w:val="24"/>
          <w:vertAlign w:val="superscript"/>
        </w:rPr>
        <w:t>1</w:t>
      </w:r>
      <w:r w:rsidR="009A5869" w:rsidRPr="008A61FC">
        <w:rPr>
          <w:rFonts w:asciiTheme="majorBidi" w:hAnsiTheme="majorBidi" w:cstheme="majorBidi"/>
          <w:iCs/>
          <w:color w:val="000000" w:themeColor="text1"/>
          <w:sz w:val="24"/>
          <w:szCs w:val="24"/>
        </w:rPr>
        <w:t xml:space="preserve"> (Warrant</w:t>
      </w:r>
      <w:r w:rsidR="009A5869" w:rsidRPr="008A61FC">
        <w:rPr>
          <w:rFonts w:asciiTheme="majorBidi" w:hAnsiTheme="majorBidi" w:cstheme="majorBidi"/>
          <w:iCs/>
          <w:color w:val="000000" w:themeColor="text1"/>
          <w:sz w:val="24"/>
          <w:szCs w:val="24"/>
          <w:vertAlign w:val="superscript"/>
        </w:rPr>
        <w:t>®</w:t>
      </w:r>
      <w:del w:id="315" w:author="copyeditor" w:date="2020-02-21T17:07:00Z">
        <w:r w:rsidR="009A5869" w:rsidRPr="008A61FC" w:rsidDel="00A7368A">
          <w:rPr>
            <w:rFonts w:asciiTheme="majorBidi" w:hAnsiTheme="majorBidi" w:cstheme="majorBidi"/>
            <w:iCs/>
            <w:color w:val="000000" w:themeColor="text1"/>
            <w:sz w:val="24"/>
            <w:szCs w:val="24"/>
          </w:rPr>
          <w:delText>,</w:delText>
        </w:r>
      </w:del>
      <w:ins w:id="316" w:author="copyeditor" w:date="2020-02-21T17:07:00Z">
        <w:r w:rsidR="00A7368A">
          <w:rPr>
            <w:rFonts w:asciiTheme="majorBidi" w:hAnsiTheme="majorBidi" w:cstheme="majorBidi"/>
            <w:iCs/>
            <w:color w:val="000000" w:themeColor="text1"/>
            <w:sz w:val="24"/>
            <w:szCs w:val="24"/>
          </w:rPr>
          <w:t>;</w:t>
        </w:r>
      </w:ins>
      <w:r w:rsidR="009A5869" w:rsidRPr="008A61FC">
        <w:rPr>
          <w:rFonts w:asciiTheme="majorBidi" w:hAnsiTheme="majorBidi" w:cstheme="majorBidi"/>
          <w:iCs/>
          <w:color w:val="000000" w:themeColor="text1"/>
          <w:sz w:val="24"/>
          <w:szCs w:val="24"/>
        </w:rPr>
        <w:t xml:space="preserve"> Bayer Crop</w:t>
      </w:r>
      <w:ins w:id="317" w:author="copyeditor" w:date="2020-03-09T17:23:00Z">
        <w:r w:rsidR="00492720">
          <w:rPr>
            <w:rFonts w:asciiTheme="majorBidi" w:hAnsiTheme="majorBidi" w:cstheme="majorBidi"/>
            <w:iCs/>
            <w:color w:val="000000" w:themeColor="text1"/>
            <w:sz w:val="24"/>
            <w:szCs w:val="24"/>
          </w:rPr>
          <w:t xml:space="preserve"> </w:t>
        </w:r>
      </w:ins>
      <w:r w:rsidR="009A5869" w:rsidRPr="008A61FC">
        <w:rPr>
          <w:rFonts w:asciiTheme="majorBidi" w:hAnsiTheme="majorBidi" w:cstheme="majorBidi"/>
          <w:iCs/>
          <w:color w:val="000000" w:themeColor="text1"/>
          <w:sz w:val="24"/>
          <w:szCs w:val="24"/>
        </w:rPr>
        <w:t>Science, St. Louis, MO) was added to the dicamba mixture in Arkansas for residual control of Palmer amaranth. This mixture is permitted per the XtendiMax</w:t>
      </w:r>
      <w:r w:rsidR="009229B8" w:rsidRPr="008A61FC">
        <w:rPr>
          <w:rFonts w:asciiTheme="majorBidi" w:hAnsiTheme="majorBidi" w:cstheme="majorBidi"/>
          <w:iCs/>
          <w:color w:val="000000" w:themeColor="text1"/>
          <w:sz w:val="24"/>
          <w:szCs w:val="24"/>
          <w:vertAlign w:val="superscript"/>
        </w:rPr>
        <w:t>®</w:t>
      </w:r>
      <w:r w:rsidR="009A5869" w:rsidRPr="008A61FC">
        <w:rPr>
          <w:rFonts w:asciiTheme="majorBidi" w:hAnsiTheme="majorBidi" w:cstheme="majorBidi"/>
          <w:iCs/>
          <w:color w:val="000000" w:themeColor="text1"/>
          <w:sz w:val="24"/>
          <w:szCs w:val="24"/>
        </w:rPr>
        <w:t xml:space="preserve"> label. </w:t>
      </w:r>
      <w:r w:rsidR="00F659D6" w:rsidRPr="008A61FC">
        <w:rPr>
          <w:rFonts w:asciiTheme="majorBidi" w:hAnsiTheme="majorBidi" w:cstheme="majorBidi"/>
          <w:iCs/>
          <w:color w:val="000000" w:themeColor="text1"/>
          <w:sz w:val="24"/>
          <w:szCs w:val="24"/>
        </w:rPr>
        <w:t xml:space="preserve">Attempts were made to follow the </w:t>
      </w:r>
      <w:r w:rsidR="001A5FD8" w:rsidRPr="008A61FC">
        <w:rPr>
          <w:rFonts w:asciiTheme="majorBidi" w:hAnsiTheme="majorBidi" w:cstheme="majorBidi"/>
          <w:iCs/>
          <w:color w:val="000000" w:themeColor="text1"/>
          <w:sz w:val="24"/>
          <w:szCs w:val="24"/>
        </w:rPr>
        <w:t>label,</w:t>
      </w:r>
      <w:r w:rsidR="00F659D6" w:rsidRPr="008A61FC">
        <w:rPr>
          <w:rFonts w:asciiTheme="majorBidi" w:hAnsiTheme="majorBidi" w:cstheme="majorBidi"/>
          <w:iCs/>
          <w:color w:val="000000" w:themeColor="text1"/>
          <w:sz w:val="24"/>
          <w:szCs w:val="24"/>
        </w:rPr>
        <w:t xml:space="preserve"> but the application conditions used represent the normal use pattern for dicamba</w:t>
      </w:r>
      <w:r w:rsidR="00945B5C" w:rsidRPr="008A61FC">
        <w:rPr>
          <w:rFonts w:asciiTheme="majorBidi" w:hAnsiTheme="majorBidi" w:cstheme="majorBidi"/>
          <w:iCs/>
          <w:color w:val="000000" w:themeColor="text1"/>
          <w:sz w:val="24"/>
          <w:szCs w:val="24"/>
        </w:rPr>
        <w:t xml:space="preserve"> (Table </w:t>
      </w:r>
      <w:r w:rsidR="00E83174" w:rsidRPr="008A61FC">
        <w:rPr>
          <w:rFonts w:asciiTheme="majorBidi" w:hAnsiTheme="majorBidi" w:cstheme="majorBidi"/>
          <w:iCs/>
          <w:color w:val="000000" w:themeColor="text1"/>
          <w:sz w:val="24"/>
          <w:szCs w:val="24"/>
        </w:rPr>
        <w:t>1</w:t>
      </w:r>
      <w:r w:rsidR="00945B5C" w:rsidRPr="008A61FC">
        <w:rPr>
          <w:rFonts w:asciiTheme="majorBidi" w:hAnsiTheme="majorBidi" w:cstheme="majorBidi"/>
          <w:iCs/>
          <w:color w:val="000000" w:themeColor="text1"/>
          <w:sz w:val="24"/>
          <w:szCs w:val="24"/>
        </w:rPr>
        <w:t>).</w:t>
      </w:r>
    </w:p>
    <w:p w14:paraId="10319BCB" w14:textId="487785F4" w:rsidR="00F60435" w:rsidRPr="008A61FC" w:rsidRDefault="00A7368A" w:rsidP="001E110F">
      <w:pPr>
        <w:spacing w:after="0" w:line="480" w:lineRule="auto"/>
        <w:ind w:firstLine="432"/>
        <w:rPr>
          <w:rFonts w:asciiTheme="majorBidi" w:hAnsiTheme="majorBidi" w:cstheme="majorBidi"/>
          <w:iCs/>
          <w:color w:val="000000" w:themeColor="text1"/>
          <w:sz w:val="24"/>
          <w:szCs w:val="24"/>
        </w:rPr>
      </w:pPr>
      <w:ins w:id="318" w:author="copyeditor" w:date="2020-02-21T17:07:00Z">
        <w:r>
          <w:rPr>
            <w:rFonts w:asciiTheme="majorBidi" w:hAnsiTheme="majorBidi" w:cstheme="majorBidi"/>
            <w:color w:val="000000" w:themeColor="text1"/>
            <w:sz w:val="24"/>
            <w:szCs w:val="24"/>
          </w:rPr>
          <w:t xml:space="preserve">Data on </w:t>
        </w:r>
      </w:ins>
      <w:del w:id="319" w:author="copyeditor" w:date="2020-02-21T17:07:00Z">
        <w:r w:rsidR="008301D0" w:rsidRPr="008A61FC" w:rsidDel="00A7368A">
          <w:rPr>
            <w:rFonts w:asciiTheme="majorBidi" w:hAnsiTheme="majorBidi" w:cstheme="majorBidi"/>
            <w:color w:val="000000" w:themeColor="text1"/>
            <w:sz w:val="24"/>
            <w:szCs w:val="24"/>
          </w:rPr>
          <w:delText>E</w:delText>
        </w:r>
      </w:del>
      <w:ins w:id="320" w:author="copyeditor" w:date="2020-02-21T17:07:00Z">
        <w:r>
          <w:rPr>
            <w:rFonts w:asciiTheme="majorBidi" w:hAnsiTheme="majorBidi" w:cstheme="majorBidi"/>
            <w:color w:val="000000" w:themeColor="text1"/>
            <w:sz w:val="24"/>
            <w:szCs w:val="24"/>
          </w:rPr>
          <w:t>e</w:t>
        </w:r>
      </w:ins>
      <w:r w:rsidR="008301D0" w:rsidRPr="008A61FC">
        <w:rPr>
          <w:rFonts w:asciiTheme="majorBidi" w:hAnsiTheme="majorBidi" w:cstheme="majorBidi"/>
          <w:color w:val="000000" w:themeColor="text1"/>
          <w:sz w:val="24"/>
          <w:szCs w:val="24"/>
        </w:rPr>
        <w:t>nvironmental conditions (</w:t>
      </w:r>
      <w:ins w:id="321" w:author="copyeditor" w:date="2020-02-21T17:07:00Z">
        <w:r>
          <w:rPr>
            <w:rFonts w:asciiTheme="majorBidi" w:hAnsiTheme="majorBidi" w:cstheme="majorBidi"/>
            <w:color w:val="000000" w:themeColor="text1"/>
            <w:sz w:val="24"/>
            <w:szCs w:val="24"/>
          </w:rPr>
          <w:t xml:space="preserve">i.e., </w:t>
        </w:r>
      </w:ins>
      <w:r w:rsidR="008301D0" w:rsidRPr="008A61FC">
        <w:rPr>
          <w:rFonts w:asciiTheme="majorBidi" w:hAnsiTheme="majorBidi" w:cstheme="majorBidi"/>
          <w:color w:val="000000" w:themeColor="text1"/>
          <w:sz w:val="24"/>
          <w:szCs w:val="24"/>
        </w:rPr>
        <w:t xml:space="preserve">wind speed, wind direction, air temperature, and relative humidity) at each site were collected </w:t>
      </w:r>
      <w:del w:id="322" w:author="copyeditor" w:date="2020-02-21T17:08:00Z">
        <w:r w:rsidR="008301D0" w:rsidRPr="008A61FC" w:rsidDel="00A7368A">
          <w:rPr>
            <w:rFonts w:asciiTheme="majorBidi" w:hAnsiTheme="majorBidi" w:cstheme="majorBidi"/>
            <w:color w:val="000000" w:themeColor="text1"/>
            <w:sz w:val="24"/>
            <w:szCs w:val="24"/>
          </w:rPr>
          <w:delText xml:space="preserve">using </w:delText>
        </w:r>
      </w:del>
      <w:ins w:id="323" w:author="copyeditor" w:date="2020-02-21T17:08:00Z">
        <w:r>
          <w:rPr>
            <w:rFonts w:asciiTheme="majorBidi" w:hAnsiTheme="majorBidi" w:cstheme="majorBidi"/>
            <w:color w:val="000000" w:themeColor="text1"/>
            <w:sz w:val="24"/>
            <w:szCs w:val="24"/>
          </w:rPr>
          <w:t>from</w:t>
        </w:r>
        <w:r w:rsidRPr="008A61FC">
          <w:rPr>
            <w:rFonts w:asciiTheme="majorBidi" w:hAnsiTheme="majorBidi" w:cstheme="majorBidi"/>
            <w:color w:val="000000" w:themeColor="text1"/>
            <w:sz w:val="24"/>
            <w:szCs w:val="24"/>
          </w:rPr>
          <w:t xml:space="preserve"> </w:t>
        </w:r>
      </w:ins>
      <w:r w:rsidR="00D23530" w:rsidRPr="008A61FC">
        <w:rPr>
          <w:rFonts w:asciiTheme="majorBidi" w:hAnsiTheme="majorBidi" w:cstheme="majorBidi"/>
          <w:color w:val="000000" w:themeColor="text1"/>
          <w:sz w:val="24"/>
          <w:szCs w:val="24"/>
        </w:rPr>
        <w:t>w</w:t>
      </w:r>
      <w:r w:rsidR="008301D0" w:rsidRPr="008A61FC">
        <w:rPr>
          <w:rFonts w:asciiTheme="majorBidi" w:hAnsiTheme="majorBidi" w:cstheme="majorBidi"/>
          <w:color w:val="000000" w:themeColor="text1"/>
          <w:sz w:val="24"/>
          <w:szCs w:val="24"/>
        </w:rPr>
        <w:t xml:space="preserve">eather </w:t>
      </w:r>
      <w:r w:rsidR="00D23530" w:rsidRPr="008A61FC">
        <w:rPr>
          <w:rFonts w:asciiTheme="majorBidi" w:hAnsiTheme="majorBidi" w:cstheme="majorBidi"/>
          <w:color w:val="000000" w:themeColor="text1"/>
          <w:sz w:val="24"/>
          <w:szCs w:val="24"/>
        </w:rPr>
        <w:t>s</w:t>
      </w:r>
      <w:r w:rsidR="008301D0" w:rsidRPr="008A61FC">
        <w:rPr>
          <w:rFonts w:asciiTheme="majorBidi" w:hAnsiTheme="majorBidi" w:cstheme="majorBidi"/>
          <w:color w:val="000000" w:themeColor="text1"/>
          <w:sz w:val="24"/>
          <w:szCs w:val="24"/>
        </w:rPr>
        <w:t xml:space="preserve">tations positioned </w:t>
      </w:r>
      <w:r w:rsidR="00290B14" w:rsidRPr="008A61FC">
        <w:rPr>
          <w:rFonts w:asciiTheme="majorBidi" w:hAnsiTheme="majorBidi" w:cstheme="majorBidi"/>
          <w:color w:val="000000" w:themeColor="text1"/>
          <w:sz w:val="24"/>
          <w:szCs w:val="24"/>
        </w:rPr>
        <w:t xml:space="preserve">outside </w:t>
      </w:r>
      <w:r w:rsidR="008301D0" w:rsidRPr="008A61FC">
        <w:rPr>
          <w:rFonts w:asciiTheme="majorBidi" w:hAnsiTheme="majorBidi" w:cstheme="majorBidi"/>
          <w:color w:val="000000" w:themeColor="text1"/>
          <w:sz w:val="24"/>
          <w:szCs w:val="24"/>
        </w:rPr>
        <w:t>of the sprayed area</w:t>
      </w:r>
      <w:r w:rsidR="00AA71C3" w:rsidRPr="008A61FC">
        <w:rPr>
          <w:rFonts w:asciiTheme="majorBidi" w:hAnsiTheme="majorBidi" w:cstheme="majorBidi"/>
          <w:color w:val="000000" w:themeColor="text1"/>
          <w:sz w:val="24"/>
          <w:szCs w:val="24"/>
        </w:rPr>
        <w:t xml:space="preserve"> (</w:t>
      </w:r>
      <w:r w:rsidR="00883F82" w:rsidRPr="00A7368A">
        <w:rPr>
          <w:rFonts w:asciiTheme="majorBidi" w:hAnsiTheme="majorBidi" w:cstheme="majorBidi"/>
          <w:color w:val="000000" w:themeColor="text1"/>
          <w:sz w:val="24"/>
          <w:szCs w:val="24"/>
          <w:highlight w:val="yellow"/>
          <w:rPrChange w:id="324" w:author="copyeditor" w:date="2020-02-21T17:08:00Z">
            <w:rPr>
              <w:rFonts w:asciiTheme="majorBidi" w:hAnsiTheme="majorBidi" w:cstheme="majorBidi"/>
              <w:color w:val="000000" w:themeColor="text1"/>
              <w:sz w:val="24"/>
              <w:szCs w:val="24"/>
            </w:rPr>
          </w:rPrChange>
        </w:rPr>
        <w:t>Table 2</w:t>
      </w:r>
      <w:r w:rsidR="00951C09" w:rsidRPr="008A61FC">
        <w:rPr>
          <w:rFonts w:asciiTheme="majorBidi" w:hAnsiTheme="majorBidi" w:cstheme="majorBidi"/>
          <w:color w:val="000000" w:themeColor="text1"/>
          <w:sz w:val="24"/>
          <w:szCs w:val="24"/>
        </w:rPr>
        <w:t>;</w:t>
      </w:r>
      <w:r w:rsidR="00883F82" w:rsidRPr="008A61FC">
        <w:rPr>
          <w:rFonts w:asciiTheme="majorBidi" w:hAnsiTheme="majorBidi" w:cstheme="majorBidi"/>
          <w:color w:val="000000" w:themeColor="text1"/>
          <w:sz w:val="24"/>
          <w:szCs w:val="24"/>
        </w:rPr>
        <w:t xml:space="preserve"> </w:t>
      </w:r>
      <w:r w:rsidR="00883F82" w:rsidRPr="00A7368A">
        <w:rPr>
          <w:rFonts w:asciiTheme="majorBidi" w:hAnsiTheme="majorBidi" w:cstheme="majorBidi"/>
          <w:color w:val="000000" w:themeColor="text1"/>
          <w:sz w:val="24"/>
          <w:szCs w:val="24"/>
          <w:highlight w:val="yellow"/>
          <w:rPrChange w:id="325" w:author="copyeditor" w:date="2020-02-21T17:08:00Z">
            <w:rPr>
              <w:rFonts w:asciiTheme="majorBidi" w:hAnsiTheme="majorBidi" w:cstheme="majorBidi"/>
              <w:color w:val="000000" w:themeColor="text1"/>
              <w:sz w:val="24"/>
              <w:szCs w:val="24"/>
            </w:rPr>
          </w:rPrChange>
        </w:rPr>
        <w:t>Figure</w:t>
      </w:r>
      <w:ins w:id="326" w:author="copyeditor" w:date="2020-02-21T17:08:00Z">
        <w:r w:rsidRPr="00A7368A">
          <w:rPr>
            <w:rFonts w:asciiTheme="majorBidi" w:hAnsiTheme="majorBidi" w:cstheme="majorBidi"/>
            <w:color w:val="000000" w:themeColor="text1"/>
            <w:sz w:val="24"/>
            <w:szCs w:val="24"/>
            <w:highlight w:val="yellow"/>
            <w:rPrChange w:id="327" w:author="copyeditor" w:date="2020-02-21T17:08:00Z">
              <w:rPr>
                <w:rFonts w:asciiTheme="majorBidi" w:hAnsiTheme="majorBidi" w:cstheme="majorBidi"/>
                <w:color w:val="000000" w:themeColor="text1"/>
                <w:sz w:val="24"/>
                <w:szCs w:val="24"/>
              </w:rPr>
            </w:rPrChange>
          </w:rPr>
          <w:t>s</w:t>
        </w:r>
      </w:ins>
      <w:r w:rsidR="00883F82" w:rsidRPr="00A7368A">
        <w:rPr>
          <w:rFonts w:asciiTheme="majorBidi" w:hAnsiTheme="majorBidi" w:cstheme="majorBidi"/>
          <w:color w:val="000000" w:themeColor="text1"/>
          <w:sz w:val="24"/>
          <w:szCs w:val="24"/>
          <w:highlight w:val="yellow"/>
          <w:rPrChange w:id="328" w:author="copyeditor" w:date="2020-02-21T17:08:00Z">
            <w:rPr>
              <w:rFonts w:asciiTheme="majorBidi" w:hAnsiTheme="majorBidi" w:cstheme="majorBidi"/>
              <w:color w:val="000000" w:themeColor="text1"/>
              <w:sz w:val="24"/>
              <w:szCs w:val="24"/>
            </w:rPr>
          </w:rPrChange>
        </w:rPr>
        <w:t xml:space="preserve"> 2</w:t>
      </w:r>
      <w:del w:id="329" w:author="copyeditor" w:date="2020-02-21T17:08:00Z">
        <w:r w:rsidR="00DD02DE" w:rsidRPr="00A7368A" w:rsidDel="00A7368A">
          <w:rPr>
            <w:rFonts w:asciiTheme="majorBidi" w:hAnsiTheme="majorBidi" w:cstheme="majorBidi"/>
            <w:color w:val="000000" w:themeColor="text1"/>
            <w:sz w:val="24"/>
            <w:szCs w:val="24"/>
            <w:highlight w:val="yellow"/>
            <w:rPrChange w:id="330" w:author="copyeditor" w:date="2020-02-21T17:08:00Z">
              <w:rPr>
                <w:rFonts w:asciiTheme="majorBidi" w:hAnsiTheme="majorBidi" w:cstheme="majorBidi"/>
                <w:color w:val="000000" w:themeColor="text1"/>
                <w:sz w:val="24"/>
                <w:szCs w:val="24"/>
              </w:rPr>
            </w:rPrChange>
          </w:rPr>
          <w:delText>,</w:delText>
        </w:r>
      </w:del>
      <w:ins w:id="331" w:author="copyeditor" w:date="2020-02-21T17:08:00Z">
        <w:r w:rsidRPr="00A7368A">
          <w:rPr>
            <w:rFonts w:asciiTheme="majorBidi" w:hAnsiTheme="majorBidi" w:cstheme="majorBidi"/>
            <w:color w:val="000000" w:themeColor="text1"/>
            <w:sz w:val="24"/>
            <w:szCs w:val="24"/>
            <w:highlight w:val="yellow"/>
            <w:rPrChange w:id="332" w:author="copyeditor" w:date="2020-02-21T17:08:00Z">
              <w:rPr>
                <w:rFonts w:asciiTheme="majorBidi" w:hAnsiTheme="majorBidi" w:cstheme="majorBidi"/>
                <w:color w:val="000000" w:themeColor="text1"/>
                <w:sz w:val="24"/>
                <w:szCs w:val="24"/>
              </w:rPr>
            </w:rPrChange>
          </w:rPr>
          <w:t xml:space="preserve"> and</w:t>
        </w:r>
      </w:ins>
      <w:r w:rsidR="00DD02DE" w:rsidRPr="00A7368A">
        <w:rPr>
          <w:rFonts w:asciiTheme="majorBidi" w:hAnsiTheme="majorBidi" w:cstheme="majorBidi"/>
          <w:color w:val="000000" w:themeColor="text1"/>
          <w:sz w:val="24"/>
          <w:szCs w:val="24"/>
          <w:highlight w:val="yellow"/>
          <w:rPrChange w:id="333" w:author="copyeditor" w:date="2020-02-21T17:08:00Z">
            <w:rPr>
              <w:rFonts w:asciiTheme="majorBidi" w:hAnsiTheme="majorBidi" w:cstheme="majorBidi"/>
              <w:color w:val="000000" w:themeColor="text1"/>
              <w:sz w:val="24"/>
              <w:szCs w:val="24"/>
            </w:rPr>
          </w:rPrChange>
        </w:rPr>
        <w:t xml:space="preserve"> 3</w:t>
      </w:r>
      <w:r w:rsidR="00883F82" w:rsidRPr="008A61FC">
        <w:rPr>
          <w:rFonts w:asciiTheme="majorBidi" w:hAnsiTheme="majorBidi" w:cstheme="majorBidi"/>
          <w:color w:val="000000" w:themeColor="text1"/>
          <w:sz w:val="24"/>
          <w:szCs w:val="24"/>
        </w:rPr>
        <w:t>)</w:t>
      </w:r>
      <w:r w:rsidR="008301D0" w:rsidRPr="008A61FC">
        <w:rPr>
          <w:rFonts w:asciiTheme="majorBidi" w:hAnsiTheme="majorBidi" w:cstheme="majorBidi"/>
          <w:color w:val="000000" w:themeColor="text1"/>
          <w:sz w:val="24"/>
          <w:szCs w:val="24"/>
        </w:rPr>
        <w:t xml:space="preserve">. </w:t>
      </w:r>
      <w:r w:rsidR="001F0101" w:rsidRPr="008A61FC">
        <w:rPr>
          <w:rFonts w:asciiTheme="majorBidi" w:hAnsiTheme="majorBidi" w:cstheme="majorBidi"/>
          <w:color w:val="000000" w:themeColor="text1"/>
          <w:sz w:val="24"/>
          <w:szCs w:val="24"/>
        </w:rPr>
        <w:t>In I</w:t>
      </w:r>
      <w:ins w:id="334" w:author="copyeditor" w:date="2020-02-21T17:08:00Z">
        <w:r>
          <w:rPr>
            <w:rFonts w:asciiTheme="majorBidi" w:hAnsiTheme="majorBidi" w:cstheme="majorBidi"/>
            <w:color w:val="000000" w:themeColor="text1"/>
            <w:sz w:val="24"/>
            <w:szCs w:val="24"/>
          </w:rPr>
          <w:t>ndiana</w:t>
        </w:r>
      </w:ins>
      <w:del w:id="335" w:author="copyeditor" w:date="2020-02-21T17:08:00Z">
        <w:r w:rsidR="001F0101" w:rsidRPr="008A61FC" w:rsidDel="00A7368A">
          <w:rPr>
            <w:rFonts w:asciiTheme="majorBidi" w:hAnsiTheme="majorBidi" w:cstheme="majorBidi"/>
            <w:color w:val="000000" w:themeColor="text1"/>
            <w:sz w:val="24"/>
            <w:szCs w:val="24"/>
          </w:rPr>
          <w:delText>N</w:delText>
        </w:r>
      </w:del>
      <w:r w:rsidR="001F0101" w:rsidRPr="008A61FC">
        <w:rPr>
          <w:rFonts w:asciiTheme="majorBidi" w:hAnsiTheme="majorBidi" w:cstheme="majorBidi"/>
          <w:color w:val="000000" w:themeColor="text1"/>
          <w:sz w:val="24"/>
          <w:szCs w:val="24"/>
        </w:rPr>
        <w:t>, N</w:t>
      </w:r>
      <w:ins w:id="336" w:author="copyeditor" w:date="2020-02-21T17:08:00Z">
        <w:r>
          <w:rPr>
            <w:rFonts w:asciiTheme="majorBidi" w:hAnsiTheme="majorBidi" w:cstheme="majorBidi"/>
            <w:color w:val="000000" w:themeColor="text1"/>
            <w:sz w:val="24"/>
            <w:szCs w:val="24"/>
          </w:rPr>
          <w:t>ebraska</w:t>
        </w:r>
      </w:ins>
      <w:del w:id="337" w:author="copyeditor" w:date="2020-02-21T17:08:00Z">
        <w:r w:rsidR="001F0101" w:rsidRPr="008A61FC" w:rsidDel="00A7368A">
          <w:rPr>
            <w:rFonts w:asciiTheme="majorBidi" w:hAnsiTheme="majorBidi" w:cstheme="majorBidi"/>
            <w:color w:val="000000" w:themeColor="text1"/>
            <w:sz w:val="24"/>
            <w:szCs w:val="24"/>
          </w:rPr>
          <w:delText>E</w:delText>
        </w:r>
      </w:del>
      <w:r w:rsidR="001F0101" w:rsidRPr="008A61FC">
        <w:rPr>
          <w:rFonts w:asciiTheme="majorBidi" w:hAnsiTheme="majorBidi" w:cstheme="majorBidi"/>
          <w:color w:val="000000" w:themeColor="text1"/>
          <w:sz w:val="24"/>
          <w:szCs w:val="24"/>
        </w:rPr>
        <w:t>, O</w:t>
      </w:r>
      <w:ins w:id="338" w:author="copyeditor" w:date="2020-02-21T17:08:00Z">
        <w:r>
          <w:rPr>
            <w:rFonts w:asciiTheme="majorBidi" w:hAnsiTheme="majorBidi" w:cstheme="majorBidi"/>
            <w:color w:val="000000" w:themeColor="text1"/>
            <w:sz w:val="24"/>
            <w:szCs w:val="24"/>
          </w:rPr>
          <w:t>ntario</w:t>
        </w:r>
      </w:ins>
      <w:del w:id="339" w:author="copyeditor" w:date="2020-02-21T17:08:00Z">
        <w:r w:rsidR="001F0101" w:rsidRPr="008A61FC" w:rsidDel="00A7368A">
          <w:rPr>
            <w:rFonts w:asciiTheme="majorBidi" w:hAnsiTheme="majorBidi" w:cstheme="majorBidi"/>
            <w:color w:val="000000" w:themeColor="text1"/>
            <w:sz w:val="24"/>
            <w:szCs w:val="24"/>
          </w:rPr>
          <w:delText>N</w:delText>
        </w:r>
      </w:del>
      <w:r w:rsidR="001F0101" w:rsidRPr="008A61FC">
        <w:rPr>
          <w:rFonts w:asciiTheme="majorBidi" w:hAnsiTheme="majorBidi" w:cstheme="majorBidi"/>
          <w:color w:val="000000" w:themeColor="text1"/>
          <w:sz w:val="24"/>
          <w:szCs w:val="24"/>
        </w:rPr>
        <w:t>, and W</w:t>
      </w:r>
      <w:ins w:id="340" w:author="copyeditor" w:date="2020-02-21T17:08:00Z">
        <w:r>
          <w:rPr>
            <w:rFonts w:asciiTheme="majorBidi" w:hAnsiTheme="majorBidi" w:cstheme="majorBidi"/>
            <w:color w:val="000000" w:themeColor="text1"/>
            <w:sz w:val="24"/>
            <w:szCs w:val="24"/>
          </w:rPr>
          <w:t>isconsin</w:t>
        </w:r>
      </w:ins>
      <w:del w:id="341" w:author="copyeditor" w:date="2020-02-21T17:08:00Z">
        <w:r w:rsidR="001F0101" w:rsidRPr="008A61FC" w:rsidDel="00A7368A">
          <w:rPr>
            <w:rFonts w:asciiTheme="majorBidi" w:hAnsiTheme="majorBidi" w:cstheme="majorBidi"/>
            <w:color w:val="000000" w:themeColor="text1"/>
            <w:sz w:val="24"/>
            <w:szCs w:val="24"/>
          </w:rPr>
          <w:delText>I</w:delText>
        </w:r>
      </w:del>
      <w:r w:rsidR="001F0101" w:rsidRPr="008A61FC">
        <w:rPr>
          <w:rFonts w:asciiTheme="majorBidi" w:hAnsiTheme="majorBidi" w:cstheme="majorBidi"/>
          <w:color w:val="000000" w:themeColor="text1"/>
          <w:sz w:val="24"/>
          <w:szCs w:val="24"/>
        </w:rPr>
        <w:t>, t</w:t>
      </w:r>
      <w:r w:rsidR="008301D0" w:rsidRPr="008A61FC">
        <w:rPr>
          <w:rFonts w:asciiTheme="majorBidi" w:hAnsiTheme="majorBidi" w:cstheme="majorBidi"/>
          <w:color w:val="000000" w:themeColor="text1"/>
          <w:sz w:val="24"/>
          <w:szCs w:val="24"/>
        </w:rPr>
        <w:t>he sensors were positioned at 0.33, 0.56, 0.89, and 1.50 m</w:t>
      </w:r>
      <w:ins w:id="342" w:author="copyeditor" w:date="2020-02-21T17:08:00Z">
        <w:r>
          <w:rPr>
            <w:rFonts w:asciiTheme="majorBidi" w:hAnsiTheme="majorBidi" w:cstheme="majorBidi"/>
            <w:color w:val="000000" w:themeColor="text1"/>
            <w:sz w:val="24"/>
            <w:szCs w:val="24"/>
          </w:rPr>
          <w:t>, respectively,</w:t>
        </w:r>
      </w:ins>
      <w:r w:rsidR="008301D0" w:rsidRPr="008A61FC">
        <w:rPr>
          <w:rFonts w:asciiTheme="majorBidi" w:hAnsiTheme="majorBidi" w:cstheme="majorBidi"/>
          <w:color w:val="000000" w:themeColor="text1"/>
          <w:sz w:val="24"/>
          <w:szCs w:val="24"/>
        </w:rPr>
        <w:t xml:space="preserve"> above the </w:t>
      </w:r>
      <w:r w:rsidR="009E3D35" w:rsidRPr="008A61FC">
        <w:rPr>
          <w:rFonts w:asciiTheme="majorBidi" w:hAnsiTheme="majorBidi" w:cstheme="majorBidi"/>
          <w:color w:val="000000" w:themeColor="text1"/>
          <w:sz w:val="24"/>
          <w:szCs w:val="24"/>
        </w:rPr>
        <w:t xml:space="preserve">crop </w:t>
      </w:r>
      <w:r w:rsidR="008301D0" w:rsidRPr="008A61FC">
        <w:rPr>
          <w:rFonts w:asciiTheme="majorBidi" w:hAnsiTheme="majorBidi" w:cstheme="majorBidi"/>
          <w:color w:val="000000" w:themeColor="text1"/>
          <w:sz w:val="24"/>
          <w:szCs w:val="24"/>
        </w:rPr>
        <w:t>canopy</w:t>
      </w:r>
      <w:r w:rsidR="009E3D35" w:rsidRPr="008A61FC">
        <w:rPr>
          <w:rFonts w:asciiTheme="majorBidi" w:hAnsiTheme="majorBidi" w:cstheme="majorBidi"/>
          <w:color w:val="000000" w:themeColor="text1"/>
          <w:sz w:val="24"/>
          <w:szCs w:val="24"/>
        </w:rPr>
        <w:t xml:space="preserve">. </w:t>
      </w:r>
      <w:r w:rsidR="001F0101" w:rsidRPr="008A61FC">
        <w:rPr>
          <w:rFonts w:asciiTheme="majorBidi" w:hAnsiTheme="majorBidi" w:cstheme="majorBidi"/>
          <w:color w:val="000000" w:themeColor="text1"/>
          <w:sz w:val="24"/>
          <w:szCs w:val="24"/>
        </w:rPr>
        <w:t xml:space="preserve">In </w:t>
      </w:r>
      <w:ins w:id="343" w:author="copyeditor" w:date="2020-02-21T17:08:00Z">
        <w:r>
          <w:rPr>
            <w:rFonts w:asciiTheme="majorBidi" w:hAnsiTheme="majorBidi" w:cstheme="majorBidi"/>
            <w:color w:val="000000" w:themeColor="text1"/>
            <w:sz w:val="24"/>
            <w:szCs w:val="24"/>
          </w:rPr>
          <w:t>Arkansas</w:t>
        </w:r>
      </w:ins>
      <w:del w:id="344" w:author="copyeditor" w:date="2020-02-21T17:08:00Z">
        <w:r w:rsidR="001F0101" w:rsidRPr="008A61FC" w:rsidDel="00A7368A">
          <w:rPr>
            <w:rFonts w:asciiTheme="majorBidi" w:hAnsiTheme="majorBidi" w:cstheme="majorBidi"/>
            <w:color w:val="000000" w:themeColor="text1"/>
            <w:sz w:val="24"/>
            <w:szCs w:val="24"/>
          </w:rPr>
          <w:delText>AR</w:delText>
        </w:r>
      </w:del>
      <w:r w:rsidR="001F0101" w:rsidRPr="008A61FC">
        <w:rPr>
          <w:rFonts w:asciiTheme="majorBidi" w:hAnsiTheme="majorBidi" w:cstheme="majorBidi"/>
          <w:color w:val="000000" w:themeColor="text1"/>
          <w:sz w:val="24"/>
          <w:szCs w:val="24"/>
        </w:rPr>
        <w:t xml:space="preserve"> and </w:t>
      </w:r>
      <w:ins w:id="345" w:author="copyeditor" w:date="2020-02-21T17:08:00Z">
        <w:r>
          <w:rPr>
            <w:rFonts w:asciiTheme="majorBidi" w:hAnsiTheme="majorBidi" w:cstheme="majorBidi"/>
            <w:color w:val="000000" w:themeColor="text1"/>
            <w:sz w:val="24"/>
            <w:szCs w:val="24"/>
          </w:rPr>
          <w:t>Michigan</w:t>
        </w:r>
      </w:ins>
      <w:del w:id="346" w:author="copyeditor" w:date="2020-02-21T17:08:00Z">
        <w:r w:rsidR="001F0101" w:rsidRPr="008A61FC" w:rsidDel="00A7368A">
          <w:rPr>
            <w:rFonts w:asciiTheme="majorBidi" w:hAnsiTheme="majorBidi" w:cstheme="majorBidi"/>
            <w:color w:val="000000" w:themeColor="text1"/>
            <w:sz w:val="24"/>
            <w:szCs w:val="24"/>
          </w:rPr>
          <w:delText>MI</w:delText>
        </w:r>
      </w:del>
      <w:r w:rsidR="001F0101" w:rsidRPr="008A61FC">
        <w:rPr>
          <w:rFonts w:asciiTheme="majorBidi" w:hAnsiTheme="majorBidi" w:cstheme="majorBidi"/>
          <w:color w:val="000000" w:themeColor="text1"/>
          <w:sz w:val="24"/>
          <w:szCs w:val="24"/>
        </w:rPr>
        <w:t xml:space="preserve">, </w:t>
      </w:r>
      <w:r w:rsidR="00D47953" w:rsidRPr="008A61FC">
        <w:rPr>
          <w:rFonts w:asciiTheme="majorBidi" w:hAnsiTheme="majorBidi" w:cstheme="majorBidi"/>
          <w:color w:val="000000" w:themeColor="text1"/>
          <w:sz w:val="24"/>
          <w:szCs w:val="24"/>
        </w:rPr>
        <w:t xml:space="preserve">temperature and relative humidity sensors were positioned only at 1.50 m above </w:t>
      </w:r>
      <w:ins w:id="347" w:author="copyeditor" w:date="2020-02-21T17:09:00Z">
        <w:r>
          <w:rPr>
            <w:rFonts w:asciiTheme="majorBidi" w:hAnsiTheme="majorBidi" w:cstheme="majorBidi"/>
            <w:color w:val="000000" w:themeColor="text1"/>
            <w:sz w:val="24"/>
            <w:szCs w:val="24"/>
          </w:rPr>
          <w:t xml:space="preserve">the </w:t>
        </w:r>
      </w:ins>
      <w:r w:rsidR="00D47953" w:rsidRPr="008A61FC">
        <w:rPr>
          <w:rFonts w:asciiTheme="majorBidi" w:hAnsiTheme="majorBidi" w:cstheme="majorBidi"/>
          <w:color w:val="000000" w:themeColor="text1"/>
          <w:sz w:val="24"/>
          <w:szCs w:val="24"/>
        </w:rPr>
        <w:t xml:space="preserve">canopy. </w:t>
      </w:r>
      <w:r w:rsidR="008301D0" w:rsidRPr="008A61FC">
        <w:rPr>
          <w:rFonts w:asciiTheme="majorBidi" w:hAnsiTheme="majorBidi" w:cstheme="majorBidi"/>
          <w:color w:val="000000" w:themeColor="text1"/>
          <w:sz w:val="24"/>
          <w:szCs w:val="24"/>
        </w:rPr>
        <w:t xml:space="preserve">Conditions were recorded during the application time until the drift sampling was </w:t>
      </w:r>
      <w:r w:rsidR="006F292A" w:rsidRPr="008A61FC">
        <w:rPr>
          <w:rFonts w:asciiTheme="majorBidi" w:hAnsiTheme="majorBidi" w:cstheme="majorBidi"/>
          <w:color w:val="000000" w:themeColor="text1"/>
          <w:sz w:val="24"/>
          <w:szCs w:val="24"/>
        </w:rPr>
        <w:t>completed</w:t>
      </w:r>
      <w:r w:rsidR="008301D0" w:rsidRPr="008A61FC">
        <w:rPr>
          <w:rFonts w:asciiTheme="majorBidi" w:hAnsiTheme="majorBidi" w:cstheme="majorBidi"/>
          <w:color w:val="000000" w:themeColor="text1"/>
          <w:sz w:val="24"/>
          <w:szCs w:val="24"/>
        </w:rPr>
        <w:t>.</w:t>
      </w:r>
    </w:p>
    <w:p w14:paraId="18400E90" w14:textId="77777777" w:rsidR="007B64B7" w:rsidRPr="008A61FC" w:rsidRDefault="007B64B7" w:rsidP="001E110F">
      <w:pPr>
        <w:spacing w:after="0" w:line="480" w:lineRule="auto"/>
        <w:ind w:firstLine="432"/>
        <w:rPr>
          <w:rFonts w:asciiTheme="majorBidi" w:hAnsiTheme="majorBidi" w:cstheme="majorBidi"/>
          <w:iCs/>
          <w:color w:val="000000" w:themeColor="text1"/>
          <w:sz w:val="24"/>
          <w:szCs w:val="24"/>
        </w:rPr>
      </w:pPr>
    </w:p>
    <w:p w14:paraId="7EE805B0" w14:textId="77777777" w:rsidR="003623FF" w:rsidRPr="003F75D6" w:rsidRDefault="003623FF" w:rsidP="001E110F">
      <w:pPr>
        <w:spacing w:after="0" w:line="480" w:lineRule="auto"/>
        <w:rPr>
          <w:rFonts w:asciiTheme="majorBidi" w:hAnsiTheme="majorBidi" w:cstheme="majorBidi"/>
          <w:bCs/>
          <w:i/>
          <w:color w:val="000000" w:themeColor="text1"/>
          <w:sz w:val="24"/>
          <w:szCs w:val="24"/>
          <w:rPrChange w:id="348" w:author="copyeditor" w:date="2020-02-21T13:32:00Z">
            <w:rPr>
              <w:rFonts w:asciiTheme="majorBidi" w:hAnsiTheme="majorBidi" w:cstheme="majorBidi"/>
              <w:b/>
              <w:bCs/>
              <w:i/>
              <w:color w:val="000000" w:themeColor="text1"/>
              <w:sz w:val="24"/>
              <w:szCs w:val="24"/>
            </w:rPr>
          </w:rPrChange>
        </w:rPr>
      </w:pPr>
      <w:r w:rsidRPr="003F75D6">
        <w:rPr>
          <w:rFonts w:asciiTheme="majorBidi" w:hAnsiTheme="majorBidi" w:cstheme="majorBidi"/>
          <w:bCs/>
          <w:i/>
          <w:color w:val="000000" w:themeColor="text1"/>
          <w:sz w:val="24"/>
          <w:szCs w:val="24"/>
          <w:rPrChange w:id="349" w:author="copyeditor" w:date="2020-02-21T13:32:00Z">
            <w:rPr>
              <w:rFonts w:asciiTheme="majorBidi" w:hAnsiTheme="majorBidi" w:cstheme="majorBidi"/>
              <w:b/>
              <w:bCs/>
              <w:i/>
              <w:color w:val="000000" w:themeColor="text1"/>
              <w:sz w:val="24"/>
              <w:szCs w:val="24"/>
            </w:rPr>
          </w:rPrChange>
        </w:rPr>
        <w:t>Spray Particle Drift Evaluation</w:t>
      </w:r>
    </w:p>
    <w:p w14:paraId="4A2AB9BD" w14:textId="3F57A00F" w:rsidR="00E112E0" w:rsidRPr="008A61FC" w:rsidRDefault="006C2324" w:rsidP="001E110F">
      <w:pPr>
        <w:spacing w:after="0" w:line="480" w:lineRule="auto"/>
        <w:rPr>
          <w:rFonts w:asciiTheme="majorBidi" w:hAnsiTheme="majorBidi" w:cstheme="majorBidi"/>
          <w:b/>
          <w:bCs/>
          <w:i/>
          <w:color w:val="000000" w:themeColor="text1"/>
          <w:sz w:val="24"/>
          <w:szCs w:val="24"/>
        </w:rPr>
      </w:pPr>
      <w:r w:rsidRPr="008A61FC">
        <w:rPr>
          <w:rFonts w:asciiTheme="majorBidi" w:hAnsiTheme="majorBidi" w:cstheme="majorBidi"/>
          <w:iCs/>
          <w:color w:val="000000" w:themeColor="text1"/>
          <w:sz w:val="24"/>
          <w:szCs w:val="24"/>
        </w:rPr>
        <w:t>Before the applications,</w:t>
      </w:r>
      <w:r w:rsidR="00D5247E" w:rsidRPr="008A61FC">
        <w:rPr>
          <w:rFonts w:asciiTheme="majorBidi" w:hAnsiTheme="majorBidi" w:cstheme="majorBidi"/>
          <w:iCs/>
          <w:color w:val="000000" w:themeColor="text1"/>
          <w:sz w:val="24"/>
          <w:szCs w:val="24"/>
        </w:rPr>
        <w:t xml:space="preserve"> </w:t>
      </w:r>
      <w:r w:rsidR="00094E1B" w:rsidRPr="008A61FC">
        <w:rPr>
          <w:rFonts w:asciiTheme="majorBidi" w:hAnsiTheme="majorBidi" w:cstheme="majorBidi"/>
          <w:iCs/>
          <w:color w:val="000000" w:themeColor="text1"/>
          <w:sz w:val="24"/>
          <w:szCs w:val="24"/>
        </w:rPr>
        <w:t>125</w:t>
      </w:r>
      <w:ins w:id="350" w:author="copyeditor" w:date="2020-02-22T18:34:00Z">
        <w:r w:rsidR="00023B9E">
          <w:rPr>
            <w:rFonts w:asciiTheme="majorBidi" w:hAnsiTheme="majorBidi" w:cstheme="majorBidi"/>
            <w:iCs/>
            <w:color w:val="000000" w:themeColor="text1"/>
            <w:sz w:val="24"/>
            <w:szCs w:val="24"/>
          </w:rPr>
          <w:t>-</w:t>
        </w:r>
      </w:ins>
      <w:del w:id="351" w:author="copyeditor" w:date="2020-02-22T18:34:00Z">
        <w:r w:rsidR="00094E1B" w:rsidRPr="008A61FC" w:rsidDel="00023B9E">
          <w:rPr>
            <w:rFonts w:asciiTheme="majorBidi" w:hAnsiTheme="majorBidi" w:cstheme="majorBidi"/>
            <w:iCs/>
            <w:color w:val="000000" w:themeColor="text1"/>
            <w:sz w:val="24"/>
            <w:szCs w:val="24"/>
          </w:rPr>
          <w:delText xml:space="preserve"> </w:delText>
        </w:r>
      </w:del>
      <w:r w:rsidR="00094E1B" w:rsidRPr="008A61FC">
        <w:rPr>
          <w:rFonts w:asciiTheme="majorBidi" w:hAnsiTheme="majorBidi" w:cstheme="majorBidi"/>
          <w:iCs/>
          <w:color w:val="000000" w:themeColor="text1"/>
          <w:sz w:val="24"/>
          <w:szCs w:val="24"/>
        </w:rPr>
        <w:t xml:space="preserve">mm </w:t>
      </w:r>
      <w:r w:rsidRPr="008A61FC">
        <w:rPr>
          <w:rFonts w:asciiTheme="majorBidi" w:hAnsiTheme="majorBidi" w:cstheme="majorBidi"/>
          <w:iCs/>
          <w:color w:val="000000" w:themeColor="text1"/>
          <w:sz w:val="24"/>
          <w:szCs w:val="24"/>
        </w:rPr>
        <w:t>diameter</w:t>
      </w:r>
      <w:r w:rsidR="00F659D6" w:rsidRPr="008A61FC">
        <w:rPr>
          <w:rFonts w:asciiTheme="majorBidi" w:hAnsiTheme="majorBidi" w:cstheme="majorBidi"/>
          <w:iCs/>
          <w:color w:val="000000" w:themeColor="text1"/>
          <w:sz w:val="24"/>
          <w:szCs w:val="24"/>
        </w:rPr>
        <w:t xml:space="preserve"> </w:t>
      </w:r>
      <w:r w:rsidR="00D5247E" w:rsidRPr="008A61FC">
        <w:rPr>
          <w:rFonts w:asciiTheme="majorBidi" w:hAnsiTheme="majorBidi" w:cstheme="majorBidi"/>
          <w:iCs/>
          <w:color w:val="000000" w:themeColor="text1"/>
          <w:sz w:val="24"/>
          <w:szCs w:val="24"/>
        </w:rPr>
        <w:t>filter paper</w:t>
      </w:r>
      <w:r w:rsidR="00094E1B" w:rsidRPr="008A61FC">
        <w:rPr>
          <w:rFonts w:asciiTheme="majorBidi" w:hAnsiTheme="majorBidi" w:cstheme="majorBidi"/>
          <w:iCs/>
          <w:color w:val="000000" w:themeColor="text1"/>
          <w:sz w:val="24"/>
          <w:szCs w:val="24"/>
        </w:rPr>
        <w:t>s</w:t>
      </w:r>
      <w:r w:rsidR="00D5247E" w:rsidRPr="008A61FC">
        <w:rPr>
          <w:rFonts w:asciiTheme="majorBidi" w:hAnsiTheme="majorBidi" w:cstheme="majorBidi"/>
          <w:iCs/>
          <w:color w:val="000000" w:themeColor="text1"/>
          <w:sz w:val="24"/>
          <w:szCs w:val="24"/>
        </w:rPr>
        <w:t xml:space="preserve"> </w:t>
      </w:r>
      <w:r w:rsidR="00D5352A" w:rsidRPr="008A61FC">
        <w:rPr>
          <w:rFonts w:asciiTheme="majorBidi" w:hAnsiTheme="majorBidi" w:cstheme="majorBidi"/>
          <w:iCs/>
          <w:color w:val="000000" w:themeColor="text1"/>
          <w:sz w:val="24"/>
          <w:szCs w:val="24"/>
        </w:rPr>
        <w:t>(</w:t>
      </w:r>
      <w:r w:rsidR="00094E1B" w:rsidRPr="008A61FC">
        <w:rPr>
          <w:rFonts w:asciiTheme="majorBidi" w:hAnsiTheme="majorBidi" w:cstheme="majorBidi"/>
          <w:iCs/>
          <w:color w:val="000000" w:themeColor="text1"/>
          <w:sz w:val="24"/>
          <w:szCs w:val="24"/>
        </w:rPr>
        <w:t>Whatman no. 1</w:t>
      </w:r>
      <w:ins w:id="352" w:author="copyeditor" w:date="2020-02-22T18:34:00Z">
        <w:r w:rsidR="00023B9E">
          <w:rPr>
            <w:rFonts w:asciiTheme="majorBidi" w:hAnsiTheme="majorBidi" w:cstheme="majorBidi"/>
            <w:iCs/>
            <w:color w:val="000000" w:themeColor="text1"/>
            <w:sz w:val="24"/>
            <w:szCs w:val="24"/>
          </w:rPr>
          <w:t>;</w:t>
        </w:r>
      </w:ins>
      <w:del w:id="353" w:author="copyeditor" w:date="2020-02-22T18:34:00Z">
        <w:r w:rsidR="00094E1B" w:rsidRPr="008A61FC" w:rsidDel="00023B9E">
          <w:rPr>
            <w:rFonts w:asciiTheme="majorBidi" w:hAnsiTheme="majorBidi" w:cstheme="majorBidi"/>
            <w:iCs/>
            <w:color w:val="000000" w:themeColor="text1"/>
            <w:sz w:val="24"/>
            <w:szCs w:val="24"/>
          </w:rPr>
          <w:delText>,</w:delText>
        </w:r>
      </w:del>
      <w:r w:rsidR="00094E1B" w:rsidRPr="008A61FC">
        <w:rPr>
          <w:rFonts w:asciiTheme="majorBidi" w:hAnsiTheme="majorBidi" w:cstheme="majorBidi"/>
          <w:iCs/>
          <w:color w:val="000000" w:themeColor="text1"/>
          <w:sz w:val="24"/>
          <w:szCs w:val="24"/>
        </w:rPr>
        <w:t xml:space="preserve"> Whatman, </w:t>
      </w:r>
      <w:proofErr w:type="spellStart"/>
      <w:r w:rsidR="00094E1B" w:rsidRPr="008A61FC">
        <w:rPr>
          <w:rFonts w:asciiTheme="majorBidi" w:hAnsiTheme="majorBidi" w:cstheme="majorBidi"/>
          <w:iCs/>
          <w:color w:val="000000" w:themeColor="text1"/>
          <w:sz w:val="24"/>
          <w:szCs w:val="24"/>
        </w:rPr>
        <w:t>Maidstone</w:t>
      </w:r>
      <w:proofErr w:type="spellEnd"/>
      <w:r w:rsidR="00094E1B" w:rsidRPr="008A61FC">
        <w:rPr>
          <w:rFonts w:asciiTheme="majorBidi" w:hAnsiTheme="majorBidi" w:cstheme="majorBidi"/>
          <w:iCs/>
          <w:color w:val="000000" w:themeColor="text1"/>
          <w:sz w:val="24"/>
          <w:szCs w:val="24"/>
        </w:rPr>
        <w:t>, U</w:t>
      </w:r>
      <w:ins w:id="354" w:author="copyeditor" w:date="2020-02-22T18:34:00Z">
        <w:r w:rsidR="00023B9E">
          <w:rPr>
            <w:rFonts w:asciiTheme="majorBidi" w:hAnsiTheme="majorBidi" w:cstheme="majorBidi"/>
            <w:iCs/>
            <w:color w:val="000000" w:themeColor="text1"/>
            <w:sz w:val="24"/>
            <w:szCs w:val="24"/>
          </w:rPr>
          <w:t xml:space="preserve">nited </w:t>
        </w:r>
      </w:ins>
      <w:r w:rsidR="00094E1B" w:rsidRPr="008A61FC">
        <w:rPr>
          <w:rFonts w:asciiTheme="majorBidi" w:hAnsiTheme="majorBidi" w:cstheme="majorBidi"/>
          <w:iCs/>
          <w:color w:val="000000" w:themeColor="text1"/>
          <w:sz w:val="24"/>
          <w:szCs w:val="24"/>
        </w:rPr>
        <w:t>K</w:t>
      </w:r>
      <w:ins w:id="355" w:author="copyeditor" w:date="2020-02-22T18:34:00Z">
        <w:r w:rsidR="00023B9E">
          <w:rPr>
            <w:rFonts w:asciiTheme="majorBidi" w:hAnsiTheme="majorBidi" w:cstheme="majorBidi"/>
            <w:iCs/>
            <w:color w:val="000000" w:themeColor="text1"/>
            <w:sz w:val="24"/>
            <w:szCs w:val="24"/>
          </w:rPr>
          <w:t>ingdom</w:t>
        </w:r>
      </w:ins>
      <w:r w:rsidR="00094E1B" w:rsidRPr="008A61FC">
        <w:rPr>
          <w:rFonts w:asciiTheme="majorBidi" w:hAnsiTheme="majorBidi" w:cstheme="majorBidi"/>
          <w:iCs/>
          <w:color w:val="000000" w:themeColor="text1"/>
          <w:sz w:val="24"/>
          <w:szCs w:val="24"/>
        </w:rPr>
        <w:t>)</w:t>
      </w:r>
      <w:r w:rsidR="00D5352A" w:rsidRPr="008A61FC">
        <w:rPr>
          <w:rFonts w:asciiTheme="majorBidi" w:hAnsiTheme="majorBidi" w:cstheme="majorBidi"/>
          <w:iCs/>
          <w:color w:val="000000" w:themeColor="text1"/>
          <w:sz w:val="24"/>
          <w:szCs w:val="24"/>
        </w:rPr>
        <w:t xml:space="preserve"> </w:t>
      </w:r>
      <w:r w:rsidR="00D5247E" w:rsidRPr="008A61FC">
        <w:rPr>
          <w:rFonts w:asciiTheme="majorBidi" w:hAnsiTheme="majorBidi" w:cstheme="majorBidi"/>
          <w:iCs/>
          <w:color w:val="000000" w:themeColor="text1"/>
          <w:sz w:val="24"/>
          <w:szCs w:val="24"/>
        </w:rPr>
        <w:t>were</w:t>
      </w:r>
      <w:r w:rsidR="00136615" w:rsidRPr="008A61FC">
        <w:rPr>
          <w:rFonts w:asciiTheme="majorBidi" w:hAnsiTheme="majorBidi" w:cstheme="majorBidi"/>
          <w:iCs/>
          <w:color w:val="000000" w:themeColor="text1"/>
          <w:sz w:val="24"/>
          <w:szCs w:val="24"/>
        </w:rPr>
        <w:t xml:space="preserve"> attached to a 15</w:t>
      </w:r>
      <w:ins w:id="356" w:author="copyeditor" w:date="2020-02-22T18:34:00Z">
        <w:r w:rsidR="00023B9E">
          <w:rPr>
            <w:rFonts w:asciiTheme="majorBidi" w:hAnsiTheme="majorBidi" w:cstheme="majorBidi"/>
            <w:iCs/>
            <w:color w:val="000000" w:themeColor="text1"/>
            <w:sz w:val="24"/>
            <w:szCs w:val="24"/>
          </w:rPr>
          <w:t>-</w:t>
        </w:r>
      </w:ins>
      <w:r w:rsidR="00136615" w:rsidRPr="008A61FC">
        <w:rPr>
          <w:rFonts w:asciiTheme="majorBidi" w:hAnsiTheme="majorBidi" w:cstheme="majorBidi"/>
          <w:iCs/>
          <w:color w:val="000000" w:themeColor="text1"/>
          <w:sz w:val="24"/>
          <w:szCs w:val="24"/>
        </w:rPr>
        <w:t xml:space="preserve"> </w:t>
      </w:r>
      <w:ins w:id="357" w:author="copyeditor" w:date="2020-02-22T18:34:00Z">
        <w:r w:rsidR="00023B9E">
          <w:rPr>
            <w:rFonts w:asciiTheme="majorBidi" w:hAnsiTheme="majorBidi" w:cstheme="majorBidi"/>
            <w:iCs/>
            <w:color w:val="000000" w:themeColor="text1"/>
            <w:sz w:val="24"/>
            <w:szCs w:val="24"/>
          </w:rPr>
          <w:t>by</w:t>
        </w:r>
      </w:ins>
      <w:del w:id="358" w:author="copyeditor" w:date="2020-02-22T18:34:00Z">
        <w:r w:rsidR="00136615" w:rsidRPr="008A61FC" w:rsidDel="00023B9E">
          <w:rPr>
            <w:rFonts w:asciiTheme="majorBidi" w:hAnsiTheme="majorBidi" w:cstheme="majorBidi"/>
            <w:iCs/>
            <w:color w:val="000000" w:themeColor="text1"/>
            <w:sz w:val="24"/>
            <w:szCs w:val="24"/>
          </w:rPr>
          <w:delText>x</w:delText>
        </w:r>
      </w:del>
      <w:r w:rsidR="00136615" w:rsidRPr="008A61FC">
        <w:rPr>
          <w:rFonts w:asciiTheme="majorBidi" w:hAnsiTheme="majorBidi" w:cstheme="majorBidi"/>
          <w:iCs/>
          <w:color w:val="000000" w:themeColor="text1"/>
          <w:sz w:val="24"/>
          <w:szCs w:val="24"/>
        </w:rPr>
        <w:t xml:space="preserve"> 15</w:t>
      </w:r>
      <w:ins w:id="359" w:author="copyeditor" w:date="2020-02-22T18:35:00Z">
        <w:r w:rsidR="00023B9E">
          <w:rPr>
            <w:rFonts w:asciiTheme="majorBidi" w:hAnsiTheme="majorBidi" w:cstheme="majorBidi"/>
            <w:iCs/>
            <w:color w:val="000000" w:themeColor="text1"/>
            <w:sz w:val="24"/>
            <w:szCs w:val="24"/>
          </w:rPr>
          <w:t>-</w:t>
        </w:r>
      </w:ins>
      <w:del w:id="360" w:author="copyeditor" w:date="2020-02-22T18:35:00Z">
        <w:r w:rsidR="00136615" w:rsidRPr="008A61FC" w:rsidDel="00023B9E">
          <w:rPr>
            <w:rFonts w:asciiTheme="majorBidi" w:hAnsiTheme="majorBidi" w:cstheme="majorBidi"/>
            <w:iCs/>
            <w:color w:val="000000" w:themeColor="text1"/>
            <w:sz w:val="24"/>
            <w:szCs w:val="24"/>
          </w:rPr>
          <w:delText xml:space="preserve"> </w:delText>
        </w:r>
      </w:del>
      <w:r w:rsidR="00136615" w:rsidRPr="008A61FC">
        <w:rPr>
          <w:rFonts w:asciiTheme="majorBidi" w:hAnsiTheme="majorBidi" w:cstheme="majorBidi"/>
          <w:iCs/>
          <w:color w:val="000000" w:themeColor="text1"/>
          <w:sz w:val="24"/>
          <w:szCs w:val="24"/>
        </w:rPr>
        <w:t>cm cardboard sheet</w:t>
      </w:r>
      <w:r w:rsidR="00D5247E" w:rsidRPr="008A61FC">
        <w:rPr>
          <w:rFonts w:asciiTheme="majorBidi" w:hAnsiTheme="majorBidi" w:cstheme="majorBidi"/>
          <w:iCs/>
          <w:color w:val="000000" w:themeColor="text1"/>
          <w:sz w:val="24"/>
          <w:szCs w:val="24"/>
        </w:rPr>
        <w:t xml:space="preserve"> placed </w:t>
      </w:r>
      <w:r w:rsidR="006E3B24" w:rsidRPr="008A61FC">
        <w:rPr>
          <w:rFonts w:asciiTheme="majorBidi" w:hAnsiTheme="majorBidi" w:cstheme="majorBidi"/>
          <w:iCs/>
          <w:color w:val="000000" w:themeColor="text1"/>
          <w:sz w:val="24"/>
          <w:szCs w:val="24"/>
        </w:rPr>
        <w:t xml:space="preserve">horizontally </w:t>
      </w:r>
      <w:r w:rsidR="00136615" w:rsidRPr="008A61FC">
        <w:rPr>
          <w:rFonts w:asciiTheme="majorBidi" w:hAnsiTheme="majorBidi" w:cstheme="majorBidi"/>
          <w:iCs/>
          <w:color w:val="000000" w:themeColor="text1"/>
          <w:sz w:val="24"/>
          <w:szCs w:val="24"/>
        </w:rPr>
        <w:t xml:space="preserve">at the soybean canopy height </w:t>
      </w:r>
      <w:r w:rsidR="00D5247E" w:rsidRPr="008A61FC">
        <w:rPr>
          <w:rFonts w:asciiTheme="majorBidi" w:hAnsiTheme="majorBidi" w:cstheme="majorBidi"/>
          <w:iCs/>
          <w:color w:val="000000" w:themeColor="text1"/>
          <w:sz w:val="24"/>
          <w:szCs w:val="24"/>
        </w:rPr>
        <w:t>outside of the treated area</w:t>
      </w:r>
      <w:r w:rsidR="00F750F1" w:rsidRPr="008A61FC">
        <w:rPr>
          <w:rFonts w:asciiTheme="majorBidi" w:hAnsiTheme="majorBidi" w:cstheme="majorBidi"/>
          <w:iCs/>
          <w:color w:val="000000" w:themeColor="text1"/>
          <w:sz w:val="24"/>
          <w:szCs w:val="24"/>
        </w:rPr>
        <w:t xml:space="preserve"> </w:t>
      </w:r>
      <w:r w:rsidR="00D23530" w:rsidRPr="008A61FC">
        <w:rPr>
          <w:rFonts w:asciiTheme="majorBidi" w:hAnsiTheme="majorBidi" w:cstheme="majorBidi"/>
          <w:iCs/>
          <w:color w:val="000000" w:themeColor="text1"/>
          <w:sz w:val="24"/>
          <w:szCs w:val="24"/>
        </w:rPr>
        <w:t xml:space="preserve">just prior to herbicide application </w:t>
      </w:r>
      <w:r w:rsidR="00D5247E" w:rsidRPr="008A61FC">
        <w:rPr>
          <w:rFonts w:asciiTheme="majorBidi" w:hAnsiTheme="majorBidi" w:cstheme="majorBidi"/>
          <w:iCs/>
          <w:color w:val="000000" w:themeColor="text1"/>
          <w:sz w:val="24"/>
          <w:szCs w:val="24"/>
        </w:rPr>
        <w:t>to determine particle drift. The filter paper</w:t>
      </w:r>
      <w:r w:rsidR="001A5FD8">
        <w:rPr>
          <w:rFonts w:asciiTheme="majorBidi" w:hAnsiTheme="majorBidi" w:cstheme="majorBidi"/>
          <w:iCs/>
          <w:color w:val="000000" w:themeColor="text1"/>
          <w:sz w:val="24"/>
          <w:szCs w:val="24"/>
        </w:rPr>
        <w:t>s</w:t>
      </w:r>
      <w:r w:rsidR="00D23530" w:rsidRPr="008A61FC">
        <w:rPr>
          <w:rFonts w:asciiTheme="majorBidi" w:hAnsiTheme="majorBidi" w:cstheme="majorBidi"/>
          <w:iCs/>
          <w:color w:val="000000" w:themeColor="text1"/>
          <w:sz w:val="24"/>
          <w:szCs w:val="24"/>
        </w:rPr>
        <w:t xml:space="preserve"> </w:t>
      </w:r>
      <w:r w:rsidR="00136615" w:rsidRPr="008A61FC">
        <w:rPr>
          <w:rFonts w:asciiTheme="majorBidi" w:hAnsiTheme="majorBidi" w:cstheme="majorBidi"/>
          <w:iCs/>
          <w:color w:val="000000" w:themeColor="text1"/>
          <w:sz w:val="24"/>
          <w:szCs w:val="24"/>
        </w:rPr>
        <w:t xml:space="preserve">were </w:t>
      </w:r>
      <w:bookmarkStart w:id="361" w:name="_Hlk10452774"/>
      <w:r w:rsidR="00E112E0" w:rsidRPr="008A61FC">
        <w:rPr>
          <w:rFonts w:asciiTheme="majorBidi" w:hAnsiTheme="majorBidi" w:cstheme="majorBidi"/>
          <w:iCs/>
          <w:color w:val="000000" w:themeColor="text1"/>
          <w:sz w:val="24"/>
          <w:szCs w:val="24"/>
        </w:rPr>
        <w:t>collected 30 min after application and placed in individual 50-m</w:t>
      </w:r>
      <w:r w:rsidR="007B64B7" w:rsidRPr="008A61FC">
        <w:rPr>
          <w:rFonts w:asciiTheme="majorBidi" w:hAnsiTheme="majorBidi" w:cstheme="majorBidi"/>
          <w:iCs/>
          <w:color w:val="000000" w:themeColor="text1"/>
          <w:sz w:val="24"/>
          <w:szCs w:val="24"/>
        </w:rPr>
        <w:t>L</w:t>
      </w:r>
      <w:r w:rsidR="00E112E0" w:rsidRPr="008A61FC">
        <w:rPr>
          <w:rFonts w:asciiTheme="majorBidi" w:hAnsiTheme="majorBidi" w:cstheme="majorBidi"/>
          <w:iCs/>
          <w:color w:val="000000" w:themeColor="text1"/>
          <w:sz w:val="24"/>
          <w:szCs w:val="24"/>
        </w:rPr>
        <w:t xml:space="preserve"> centrifuge tubes (</w:t>
      </w:r>
      <w:proofErr w:type="spellStart"/>
      <w:r w:rsidR="00E112E0" w:rsidRPr="008A61FC">
        <w:rPr>
          <w:rFonts w:asciiTheme="majorBidi" w:hAnsiTheme="majorBidi" w:cstheme="majorBidi"/>
          <w:iCs/>
          <w:color w:val="000000" w:themeColor="text1"/>
          <w:sz w:val="24"/>
          <w:szCs w:val="24"/>
        </w:rPr>
        <w:t>Sarstedt</w:t>
      </w:r>
      <w:proofErr w:type="spellEnd"/>
      <w:r w:rsidR="00E112E0" w:rsidRPr="008A61FC">
        <w:rPr>
          <w:rFonts w:asciiTheme="majorBidi" w:hAnsiTheme="majorBidi" w:cstheme="majorBidi"/>
          <w:iCs/>
          <w:color w:val="000000" w:themeColor="text1"/>
          <w:sz w:val="24"/>
          <w:szCs w:val="24"/>
        </w:rPr>
        <w:t xml:space="preserve"> AG &amp; Co., </w:t>
      </w:r>
      <w:proofErr w:type="spellStart"/>
      <w:r w:rsidR="00E112E0" w:rsidRPr="008A61FC">
        <w:rPr>
          <w:rFonts w:asciiTheme="majorBidi" w:hAnsiTheme="majorBidi" w:cstheme="majorBidi"/>
          <w:iCs/>
          <w:color w:val="000000" w:themeColor="text1"/>
          <w:sz w:val="24"/>
          <w:szCs w:val="24"/>
        </w:rPr>
        <w:t>Nümbrecht</w:t>
      </w:r>
      <w:proofErr w:type="spellEnd"/>
      <w:r w:rsidR="00E112E0" w:rsidRPr="008A61FC">
        <w:rPr>
          <w:rFonts w:asciiTheme="majorBidi" w:hAnsiTheme="majorBidi" w:cstheme="majorBidi"/>
          <w:iCs/>
          <w:color w:val="000000" w:themeColor="text1"/>
          <w:sz w:val="24"/>
          <w:szCs w:val="24"/>
        </w:rPr>
        <w:t xml:space="preserve">, </w:t>
      </w:r>
      <w:del w:id="362" w:author="copyeditor" w:date="2020-02-22T18:35:00Z">
        <w:r w:rsidR="00E112E0" w:rsidRPr="008A61FC" w:rsidDel="00023B9E">
          <w:rPr>
            <w:rFonts w:asciiTheme="majorBidi" w:hAnsiTheme="majorBidi" w:cstheme="majorBidi"/>
            <w:iCs/>
            <w:color w:val="000000" w:themeColor="text1"/>
            <w:sz w:val="24"/>
            <w:szCs w:val="24"/>
          </w:rPr>
          <w:delText>DEU</w:delText>
        </w:r>
      </w:del>
      <w:ins w:id="363" w:author="copyeditor" w:date="2020-02-22T18:35:00Z">
        <w:r w:rsidR="00023B9E">
          <w:rPr>
            <w:rFonts w:asciiTheme="majorBidi" w:hAnsiTheme="majorBidi" w:cstheme="majorBidi"/>
            <w:iCs/>
            <w:color w:val="000000" w:themeColor="text1"/>
            <w:sz w:val="24"/>
            <w:szCs w:val="24"/>
          </w:rPr>
          <w:t>Germany</w:t>
        </w:r>
      </w:ins>
      <w:r w:rsidR="00E112E0" w:rsidRPr="008A61FC">
        <w:rPr>
          <w:rFonts w:asciiTheme="majorBidi" w:hAnsiTheme="majorBidi" w:cstheme="majorBidi"/>
          <w:iCs/>
          <w:color w:val="000000" w:themeColor="text1"/>
          <w:sz w:val="24"/>
          <w:szCs w:val="24"/>
        </w:rPr>
        <w:t xml:space="preserve">). Samples were stored in coolers containing dry ice until transfer to storage at </w:t>
      </w:r>
      <w:del w:id="364" w:author="copyeditor" w:date="2020-02-22T18:35:00Z">
        <w:r w:rsidR="00E112E0" w:rsidRPr="008A61FC" w:rsidDel="00023B9E">
          <w:rPr>
            <w:rFonts w:asciiTheme="majorBidi" w:hAnsiTheme="majorBidi" w:cstheme="majorBidi"/>
            <w:iCs/>
            <w:color w:val="000000" w:themeColor="text1"/>
            <w:sz w:val="24"/>
            <w:szCs w:val="24"/>
          </w:rPr>
          <w:delText>-</w:delText>
        </w:r>
      </w:del>
      <w:ins w:id="365" w:author="copyeditor" w:date="2020-02-22T18:35:00Z">
        <w:r w:rsidR="00023B9E">
          <w:rPr>
            <w:rFonts w:asciiTheme="majorBidi" w:hAnsiTheme="majorBidi" w:cstheme="majorBidi"/>
            <w:iCs/>
            <w:color w:val="000000" w:themeColor="text1"/>
            <w:sz w:val="24"/>
            <w:szCs w:val="24"/>
          </w:rPr>
          <w:t>−</w:t>
        </w:r>
      </w:ins>
      <w:r w:rsidR="00E112E0" w:rsidRPr="008A61FC">
        <w:rPr>
          <w:rFonts w:asciiTheme="majorBidi" w:hAnsiTheme="majorBidi" w:cstheme="majorBidi"/>
          <w:iCs/>
          <w:color w:val="000000" w:themeColor="text1"/>
          <w:sz w:val="24"/>
          <w:szCs w:val="24"/>
        </w:rPr>
        <w:t>20</w:t>
      </w:r>
      <w:ins w:id="366" w:author="copyeditor" w:date="2020-02-23T13:34:00Z">
        <w:r w:rsidR="00ED490F">
          <w:rPr>
            <w:rFonts w:asciiTheme="majorBidi" w:hAnsiTheme="majorBidi" w:cstheme="majorBidi"/>
            <w:iCs/>
            <w:color w:val="000000" w:themeColor="text1"/>
            <w:sz w:val="24"/>
            <w:szCs w:val="24"/>
          </w:rPr>
          <w:t xml:space="preserve"> </w:t>
        </w:r>
      </w:ins>
      <w:del w:id="367" w:author="copyeditor" w:date="2020-02-23T13:34:00Z">
        <w:r w:rsidRPr="008A61FC" w:rsidDel="00ED490F">
          <w:rPr>
            <w:rFonts w:asciiTheme="majorBidi" w:hAnsiTheme="majorBidi" w:cstheme="majorBidi"/>
            <w:iCs/>
            <w:color w:val="000000" w:themeColor="text1"/>
            <w:sz w:val="24"/>
            <w:szCs w:val="24"/>
          </w:rPr>
          <w:delText>°</w:delText>
        </w:r>
      </w:del>
      <w:r w:rsidR="00E112E0" w:rsidRPr="008A61FC">
        <w:rPr>
          <w:rFonts w:asciiTheme="majorBidi" w:hAnsiTheme="majorBidi" w:cstheme="majorBidi"/>
          <w:iCs/>
          <w:color w:val="000000" w:themeColor="text1"/>
          <w:sz w:val="24"/>
          <w:szCs w:val="24"/>
        </w:rPr>
        <w:t xml:space="preserve">C </w:t>
      </w:r>
      <w:del w:id="368" w:author="copyeditor" w:date="2020-02-22T18:35:00Z">
        <w:r w:rsidR="00E112E0" w:rsidRPr="008A61FC" w:rsidDel="00023B9E">
          <w:rPr>
            <w:rFonts w:asciiTheme="majorBidi" w:hAnsiTheme="majorBidi" w:cstheme="majorBidi"/>
            <w:iCs/>
            <w:color w:val="000000" w:themeColor="text1"/>
            <w:sz w:val="24"/>
            <w:szCs w:val="24"/>
          </w:rPr>
          <w:delText>prior to</w:delText>
        </w:r>
      </w:del>
      <w:ins w:id="369" w:author="copyeditor" w:date="2020-02-22T18:35:00Z">
        <w:r w:rsidR="00023B9E">
          <w:rPr>
            <w:rFonts w:asciiTheme="majorBidi" w:hAnsiTheme="majorBidi" w:cstheme="majorBidi"/>
            <w:iCs/>
            <w:color w:val="000000" w:themeColor="text1"/>
            <w:sz w:val="24"/>
            <w:szCs w:val="24"/>
          </w:rPr>
          <w:t>before</w:t>
        </w:r>
      </w:ins>
      <w:r w:rsidR="00E112E0" w:rsidRPr="008A61FC">
        <w:rPr>
          <w:rFonts w:asciiTheme="majorBidi" w:hAnsiTheme="majorBidi" w:cstheme="majorBidi"/>
          <w:iCs/>
          <w:color w:val="000000" w:themeColor="text1"/>
          <w:sz w:val="24"/>
          <w:szCs w:val="24"/>
        </w:rPr>
        <w:t xml:space="preserve"> analysis.</w:t>
      </w:r>
    </w:p>
    <w:bookmarkEnd w:id="361"/>
    <w:p w14:paraId="5ACC808E" w14:textId="77777777" w:rsidR="00C528E9" w:rsidRPr="008A61FC" w:rsidRDefault="00C528E9" w:rsidP="001E110F">
      <w:pPr>
        <w:spacing w:after="0" w:line="480" w:lineRule="auto"/>
        <w:ind w:firstLine="432"/>
        <w:rPr>
          <w:rFonts w:asciiTheme="majorBidi" w:hAnsiTheme="majorBidi" w:cstheme="majorBidi"/>
          <w:i/>
          <w:color w:val="000000" w:themeColor="text1"/>
          <w:sz w:val="24"/>
          <w:szCs w:val="24"/>
        </w:rPr>
      </w:pPr>
    </w:p>
    <w:p w14:paraId="279119E0" w14:textId="1AB18233" w:rsidR="007F4F15" w:rsidRDefault="007F4F15" w:rsidP="001E110F">
      <w:pPr>
        <w:spacing w:after="0" w:line="480" w:lineRule="auto"/>
        <w:rPr>
          <w:ins w:id="370" w:author="copyeditor" w:date="2020-02-22T19:51:00Z"/>
          <w:rFonts w:asciiTheme="majorBidi" w:hAnsiTheme="majorBidi" w:cstheme="majorBidi"/>
          <w:i/>
          <w:color w:val="000000" w:themeColor="text1"/>
          <w:sz w:val="24"/>
          <w:szCs w:val="24"/>
        </w:rPr>
      </w:pPr>
      <w:ins w:id="371" w:author="copyeditor" w:date="2020-02-22T19:51:00Z">
        <w:r>
          <w:rPr>
            <w:rFonts w:asciiTheme="majorBidi" w:hAnsiTheme="majorBidi" w:cstheme="majorBidi"/>
            <w:i/>
            <w:color w:val="000000" w:themeColor="text1"/>
            <w:sz w:val="24"/>
            <w:szCs w:val="24"/>
          </w:rPr>
          <w:t>Samples</w:t>
        </w:r>
      </w:ins>
    </w:p>
    <w:p w14:paraId="30211448" w14:textId="2D5EC3FA" w:rsidR="003623FF" w:rsidRPr="007F4F15" w:rsidRDefault="003623FF" w:rsidP="001E110F">
      <w:pPr>
        <w:spacing w:after="0" w:line="480" w:lineRule="auto"/>
        <w:rPr>
          <w:rFonts w:asciiTheme="majorBidi" w:hAnsiTheme="majorBidi" w:cstheme="majorBidi"/>
          <w:color w:val="000000" w:themeColor="text1"/>
          <w:sz w:val="24"/>
          <w:szCs w:val="24"/>
          <w:rPrChange w:id="372" w:author="copyeditor" w:date="2020-02-22T19:51:00Z">
            <w:rPr>
              <w:rFonts w:asciiTheme="majorBidi" w:hAnsiTheme="majorBidi" w:cstheme="majorBidi"/>
              <w:i/>
              <w:color w:val="000000" w:themeColor="text1"/>
              <w:sz w:val="24"/>
              <w:szCs w:val="24"/>
            </w:rPr>
          </w:rPrChange>
        </w:rPr>
      </w:pPr>
      <w:r w:rsidRPr="007F4F15">
        <w:rPr>
          <w:rFonts w:asciiTheme="majorBidi" w:hAnsiTheme="majorBidi" w:cstheme="majorBidi"/>
          <w:color w:val="000000" w:themeColor="text1"/>
          <w:sz w:val="24"/>
          <w:szCs w:val="24"/>
          <w:rPrChange w:id="373" w:author="copyeditor" w:date="2020-02-22T19:51:00Z">
            <w:rPr>
              <w:rFonts w:asciiTheme="majorBidi" w:hAnsiTheme="majorBidi" w:cstheme="majorBidi"/>
              <w:i/>
              <w:color w:val="000000" w:themeColor="text1"/>
              <w:sz w:val="24"/>
              <w:szCs w:val="24"/>
            </w:rPr>
          </w:rPrChange>
        </w:rPr>
        <w:t xml:space="preserve">Downwind </w:t>
      </w:r>
      <w:r w:rsidR="006E3B24" w:rsidRPr="007F4F15">
        <w:rPr>
          <w:rFonts w:asciiTheme="majorBidi" w:hAnsiTheme="majorBidi" w:cstheme="majorBidi"/>
          <w:color w:val="000000" w:themeColor="text1"/>
          <w:sz w:val="24"/>
          <w:szCs w:val="24"/>
          <w:rPrChange w:id="374" w:author="copyeditor" w:date="2020-02-22T19:51:00Z">
            <w:rPr>
              <w:rFonts w:asciiTheme="majorBidi" w:hAnsiTheme="majorBidi" w:cstheme="majorBidi"/>
              <w:i/>
              <w:color w:val="000000" w:themeColor="text1"/>
              <w:sz w:val="24"/>
              <w:szCs w:val="24"/>
            </w:rPr>
          </w:rPrChange>
        </w:rPr>
        <w:t xml:space="preserve">and Upwind </w:t>
      </w:r>
      <w:r w:rsidRPr="007F4F15">
        <w:rPr>
          <w:rFonts w:asciiTheme="majorBidi" w:hAnsiTheme="majorBidi" w:cstheme="majorBidi"/>
          <w:color w:val="000000" w:themeColor="text1"/>
          <w:sz w:val="24"/>
          <w:szCs w:val="24"/>
          <w:rPrChange w:id="375" w:author="copyeditor" w:date="2020-02-22T19:51:00Z">
            <w:rPr>
              <w:rFonts w:asciiTheme="majorBidi" w:hAnsiTheme="majorBidi" w:cstheme="majorBidi"/>
              <w:i/>
              <w:color w:val="000000" w:themeColor="text1"/>
              <w:sz w:val="24"/>
              <w:szCs w:val="24"/>
            </w:rPr>
          </w:rPrChange>
        </w:rPr>
        <w:t>Samples</w:t>
      </w:r>
    </w:p>
    <w:p w14:paraId="4F3424D8" w14:textId="53F6913C" w:rsidR="00F60435" w:rsidRPr="008A61FC" w:rsidRDefault="001B2B93" w:rsidP="001E110F">
      <w:pPr>
        <w:spacing w:after="0" w:line="480" w:lineRule="auto"/>
        <w:rPr>
          <w:rFonts w:asciiTheme="majorBidi" w:hAnsiTheme="majorBidi" w:cstheme="majorBidi"/>
          <w:i/>
          <w:color w:val="000000" w:themeColor="text1"/>
          <w:sz w:val="24"/>
          <w:szCs w:val="24"/>
        </w:rPr>
      </w:pPr>
      <w:r w:rsidRPr="008A61FC">
        <w:rPr>
          <w:rFonts w:asciiTheme="majorBidi" w:hAnsiTheme="majorBidi" w:cstheme="majorBidi"/>
          <w:iCs/>
          <w:color w:val="000000" w:themeColor="text1"/>
          <w:sz w:val="24"/>
          <w:szCs w:val="24"/>
        </w:rPr>
        <w:lastRenderedPageBreak/>
        <w:t>Filter papers</w:t>
      </w:r>
      <w:r w:rsidR="00D5247E" w:rsidRPr="008A61FC">
        <w:rPr>
          <w:rFonts w:asciiTheme="majorBidi" w:hAnsiTheme="majorBidi" w:cstheme="majorBidi"/>
          <w:iCs/>
          <w:color w:val="000000" w:themeColor="text1"/>
          <w:sz w:val="24"/>
          <w:szCs w:val="24"/>
        </w:rPr>
        <w:t xml:space="preserve"> </w:t>
      </w:r>
      <w:r w:rsidR="00D75162" w:rsidRPr="008A61FC">
        <w:rPr>
          <w:rFonts w:asciiTheme="majorBidi" w:hAnsiTheme="majorBidi" w:cstheme="majorBidi"/>
          <w:iCs/>
          <w:color w:val="000000" w:themeColor="text1"/>
          <w:sz w:val="24"/>
          <w:szCs w:val="24"/>
        </w:rPr>
        <w:t>were</w:t>
      </w:r>
      <w:r w:rsidR="00F60435" w:rsidRPr="008A61FC">
        <w:rPr>
          <w:rFonts w:asciiTheme="majorBidi" w:hAnsiTheme="majorBidi" w:cstheme="majorBidi"/>
          <w:iCs/>
          <w:color w:val="000000" w:themeColor="text1"/>
          <w:sz w:val="24"/>
          <w:szCs w:val="24"/>
        </w:rPr>
        <w:t xml:space="preserve"> </w:t>
      </w:r>
      <w:r w:rsidR="00D5247E" w:rsidRPr="008A61FC">
        <w:rPr>
          <w:rFonts w:asciiTheme="majorBidi" w:hAnsiTheme="majorBidi" w:cstheme="majorBidi"/>
          <w:iCs/>
          <w:color w:val="000000" w:themeColor="text1"/>
          <w:sz w:val="24"/>
          <w:szCs w:val="24"/>
        </w:rPr>
        <w:t xml:space="preserve">placed </w:t>
      </w:r>
      <w:r w:rsidR="00F750F1" w:rsidRPr="008A61FC">
        <w:rPr>
          <w:rFonts w:asciiTheme="majorBidi" w:hAnsiTheme="majorBidi" w:cstheme="majorBidi"/>
          <w:iCs/>
          <w:color w:val="000000" w:themeColor="text1"/>
          <w:sz w:val="24"/>
          <w:szCs w:val="24"/>
        </w:rPr>
        <w:t xml:space="preserve">at </w:t>
      </w:r>
      <w:r w:rsidR="00747B84" w:rsidRPr="008A61FC">
        <w:rPr>
          <w:rFonts w:asciiTheme="majorBidi" w:hAnsiTheme="majorBidi" w:cstheme="majorBidi"/>
          <w:iCs/>
          <w:color w:val="000000" w:themeColor="text1"/>
          <w:sz w:val="24"/>
          <w:szCs w:val="24"/>
        </w:rPr>
        <w:t xml:space="preserve">several </w:t>
      </w:r>
      <w:r w:rsidR="00D5247E" w:rsidRPr="008A61FC">
        <w:rPr>
          <w:rFonts w:asciiTheme="majorBidi" w:hAnsiTheme="majorBidi" w:cstheme="majorBidi"/>
          <w:iCs/>
          <w:color w:val="000000" w:themeColor="text1"/>
          <w:sz w:val="24"/>
          <w:szCs w:val="24"/>
        </w:rPr>
        <w:t xml:space="preserve">downwind </w:t>
      </w:r>
      <w:r w:rsidR="00747B84" w:rsidRPr="008A61FC">
        <w:rPr>
          <w:rFonts w:asciiTheme="majorBidi" w:hAnsiTheme="majorBidi" w:cstheme="majorBidi"/>
          <w:iCs/>
          <w:color w:val="000000" w:themeColor="text1"/>
          <w:sz w:val="24"/>
          <w:szCs w:val="24"/>
        </w:rPr>
        <w:t xml:space="preserve">distances </w:t>
      </w:r>
      <w:r w:rsidR="00D5247E" w:rsidRPr="008A61FC">
        <w:rPr>
          <w:rFonts w:asciiTheme="majorBidi" w:hAnsiTheme="majorBidi" w:cstheme="majorBidi"/>
          <w:iCs/>
          <w:color w:val="000000" w:themeColor="text1"/>
          <w:sz w:val="24"/>
          <w:szCs w:val="24"/>
        </w:rPr>
        <w:t>from the field line (sprayed area).</w:t>
      </w:r>
      <w:r w:rsidR="00DA0474" w:rsidRPr="008A61FC">
        <w:rPr>
          <w:rFonts w:asciiTheme="majorBidi" w:hAnsiTheme="majorBidi" w:cstheme="majorBidi"/>
          <w:iCs/>
          <w:color w:val="000000" w:themeColor="text1"/>
          <w:sz w:val="24"/>
          <w:szCs w:val="24"/>
        </w:rPr>
        <w:t xml:space="preserve"> </w:t>
      </w:r>
      <w:r w:rsidR="00EB0B99" w:rsidRPr="008A61FC">
        <w:rPr>
          <w:rFonts w:asciiTheme="majorBidi" w:hAnsiTheme="majorBidi" w:cstheme="majorBidi"/>
          <w:iCs/>
          <w:color w:val="000000" w:themeColor="text1"/>
          <w:sz w:val="24"/>
          <w:szCs w:val="24"/>
        </w:rPr>
        <w:t>The field line was</w:t>
      </w:r>
      <w:r w:rsidR="00F60435" w:rsidRPr="008A61FC">
        <w:rPr>
          <w:rFonts w:asciiTheme="majorBidi" w:hAnsiTheme="majorBidi" w:cstheme="majorBidi"/>
          <w:iCs/>
          <w:color w:val="000000" w:themeColor="text1"/>
          <w:sz w:val="24"/>
          <w:szCs w:val="24"/>
        </w:rPr>
        <w:t xml:space="preserve"> defined as the edge of the spray</w:t>
      </w:r>
      <w:r w:rsidR="00D5247E" w:rsidRPr="008A61FC">
        <w:rPr>
          <w:rFonts w:asciiTheme="majorBidi" w:hAnsiTheme="majorBidi" w:cstheme="majorBidi"/>
          <w:iCs/>
          <w:color w:val="000000" w:themeColor="text1"/>
          <w:sz w:val="24"/>
          <w:szCs w:val="24"/>
        </w:rPr>
        <w:t>ed area</w:t>
      </w:r>
      <w:r w:rsidR="00F60435" w:rsidRPr="008A61FC">
        <w:rPr>
          <w:rFonts w:asciiTheme="majorBidi" w:hAnsiTheme="majorBidi" w:cstheme="majorBidi"/>
          <w:iCs/>
          <w:color w:val="000000" w:themeColor="text1"/>
          <w:sz w:val="24"/>
          <w:szCs w:val="24"/>
        </w:rPr>
        <w:t xml:space="preserve"> from the f</w:t>
      </w:r>
      <w:ins w:id="376" w:author="copyeditor" w:date="2020-02-22T18:36:00Z">
        <w:r w:rsidR="00EA5790">
          <w:rPr>
            <w:rFonts w:asciiTheme="majorBidi" w:hAnsiTheme="majorBidi" w:cstheme="majorBidi"/>
            <w:iCs/>
            <w:color w:val="000000" w:themeColor="text1"/>
            <w:sz w:val="24"/>
            <w:szCs w:val="24"/>
          </w:rPr>
          <w:t>a</w:t>
        </w:r>
      </w:ins>
      <w:del w:id="377" w:author="copyeditor" w:date="2020-02-22T18:36:00Z">
        <w:r w:rsidR="00F60435" w:rsidRPr="008A61FC" w:rsidDel="00EA5790">
          <w:rPr>
            <w:rFonts w:asciiTheme="majorBidi" w:hAnsiTheme="majorBidi" w:cstheme="majorBidi"/>
            <w:iCs/>
            <w:color w:val="000000" w:themeColor="text1"/>
            <w:sz w:val="24"/>
            <w:szCs w:val="24"/>
          </w:rPr>
          <w:delText>u</w:delText>
        </w:r>
      </w:del>
      <w:r w:rsidR="00F60435" w:rsidRPr="008A61FC">
        <w:rPr>
          <w:rFonts w:asciiTheme="majorBidi" w:hAnsiTheme="majorBidi" w:cstheme="majorBidi"/>
          <w:iCs/>
          <w:color w:val="000000" w:themeColor="text1"/>
          <w:sz w:val="24"/>
          <w:szCs w:val="24"/>
        </w:rPr>
        <w:t xml:space="preserve">rthest downwind nozzle on the boom. </w:t>
      </w:r>
      <w:r w:rsidR="00747B84" w:rsidRPr="008A61FC">
        <w:rPr>
          <w:rFonts w:asciiTheme="majorBidi" w:hAnsiTheme="majorBidi" w:cstheme="majorBidi"/>
          <w:iCs/>
          <w:color w:val="000000" w:themeColor="text1"/>
          <w:sz w:val="24"/>
          <w:szCs w:val="24"/>
        </w:rPr>
        <w:t xml:space="preserve">The distances were 15, 30, 46, 61, 76, 91, 107, 122, </w:t>
      </w:r>
      <w:ins w:id="378" w:author="copyeditor" w:date="2020-02-22T18:36:00Z">
        <w:r w:rsidR="00EA5790">
          <w:rPr>
            <w:rFonts w:asciiTheme="majorBidi" w:hAnsiTheme="majorBidi" w:cstheme="majorBidi"/>
            <w:iCs/>
            <w:color w:val="000000" w:themeColor="text1"/>
            <w:sz w:val="24"/>
            <w:szCs w:val="24"/>
          </w:rPr>
          <w:t xml:space="preserve">and </w:t>
        </w:r>
      </w:ins>
      <w:r w:rsidR="00747B84" w:rsidRPr="008A61FC">
        <w:rPr>
          <w:rFonts w:asciiTheme="majorBidi" w:hAnsiTheme="majorBidi" w:cstheme="majorBidi"/>
          <w:iCs/>
          <w:color w:val="000000" w:themeColor="text1"/>
          <w:sz w:val="24"/>
          <w:szCs w:val="24"/>
        </w:rPr>
        <w:t xml:space="preserve">137 m </w:t>
      </w:r>
      <w:ins w:id="379" w:author="copyeditor" w:date="2020-02-22T18:36:00Z">
        <w:r w:rsidR="00EA5790">
          <w:rPr>
            <w:rFonts w:asciiTheme="majorBidi" w:hAnsiTheme="majorBidi" w:cstheme="majorBidi"/>
            <w:iCs/>
            <w:color w:val="000000" w:themeColor="text1"/>
            <w:sz w:val="24"/>
            <w:szCs w:val="24"/>
          </w:rPr>
          <w:t xml:space="preserve">at the </w:t>
        </w:r>
      </w:ins>
      <w:del w:id="380" w:author="copyeditor" w:date="2020-02-22T18:36:00Z">
        <w:r w:rsidR="00747B84" w:rsidRPr="008A61FC" w:rsidDel="00EA5790">
          <w:rPr>
            <w:rFonts w:asciiTheme="majorBidi" w:hAnsiTheme="majorBidi" w:cstheme="majorBidi"/>
            <w:iCs/>
            <w:color w:val="000000" w:themeColor="text1"/>
            <w:sz w:val="24"/>
            <w:szCs w:val="24"/>
          </w:rPr>
          <w:delText>(</w:delText>
        </w:r>
      </w:del>
      <w:r w:rsidR="00747B84" w:rsidRPr="008A61FC">
        <w:rPr>
          <w:rFonts w:asciiTheme="majorBidi" w:hAnsiTheme="majorBidi" w:cstheme="majorBidi"/>
          <w:iCs/>
          <w:color w:val="000000" w:themeColor="text1"/>
          <w:sz w:val="24"/>
          <w:szCs w:val="24"/>
        </w:rPr>
        <w:t>A</w:t>
      </w:r>
      <w:r w:rsidR="00775C47" w:rsidRPr="008A61FC">
        <w:rPr>
          <w:rFonts w:asciiTheme="majorBidi" w:hAnsiTheme="majorBidi" w:cstheme="majorBidi"/>
          <w:iCs/>
          <w:color w:val="000000" w:themeColor="text1"/>
          <w:sz w:val="24"/>
          <w:szCs w:val="24"/>
        </w:rPr>
        <w:t>rkansas</w:t>
      </w:r>
      <w:ins w:id="381" w:author="copyeditor" w:date="2020-02-22T18:36:00Z">
        <w:r w:rsidR="00EA5790">
          <w:rPr>
            <w:rFonts w:asciiTheme="majorBidi" w:hAnsiTheme="majorBidi" w:cstheme="majorBidi"/>
            <w:iCs/>
            <w:color w:val="000000" w:themeColor="text1"/>
            <w:sz w:val="24"/>
            <w:szCs w:val="24"/>
          </w:rPr>
          <w:t xml:space="preserve"> site</w:t>
        </w:r>
      </w:ins>
      <w:del w:id="382" w:author="copyeditor" w:date="2020-02-22T18:36:00Z">
        <w:r w:rsidR="00747B84" w:rsidRPr="008A61FC" w:rsidDel="00EA5790">
          <w:rPr>
            <w:rFonts w:asciiTheme="majorBidi" w:hAnsiTheme="majorBidi" w:cstheme="majorBidi"/>
            <w:iCs/>
            <w:color w:val="000000" w:themeColor="text1"/>
            <w:sz w:val="24"/>
            <w:szCs w:val="24"/>
          </w:rPr>
          <w:delText>)</w:delText>
        </w:r>
      </w:del>
      <w:r w:rsidR="00747B84" w:rsidRPr="008A61FC">
        <w:rPr>
          <w:rFonts w:asciiTheme="majorBidi" w:hAnsiTheme="majorBidi" w:cstheme="majorBidi"/>
          <w:iCs/>
          <w:color w:val="000000" w:themeColor="text1"/>
          <w:sz w:val="24"/>
          <w:szCs w:val="24"/>
        </w:rPr>
        <w:t xml:space="preserve">; 4, 7, 16, 30, 45, 60, 75, </w:t>
      </w:r>
      <w:ins w:id="383" w:author="copyeditor" w:date="2020-02-22T18:36:00Z">
        <w:r w:rsidR="00EA5790">
          <w:rPr>
            <w:rFonts w:asciiTheme="majorBidi" w:hAnsiTheme="majorBidi" w:cstheme="majorBidi"/>
            <w:iCs/>
            <w:color w:val="000000" w:themeColor="text1"/>
            <w:sz w:val="24"/>
            <w:szCs w:val="24"/>
          </w:rPr>
          <w:t xml:space="preserve">and </w:t>
        </w:r>
      </w:ins>
      <w:r w:rsidR="00747B84" w:rsidRPr="008A61FC">
        <w:rPr>
          <w:rFonts w:asciiTheme="majorBidi" w:hAnsiTheme="majorBidi" w:cstheme="majorBidi"/>
          <w:iCs/>
          <w:color w:val="000000" w:themeColor="text1"/>
          <w:sz w:val="24"/>
          <w:szCs w:val="24"/>
        </w:rPr>
        <w:t xml:space="preserve">90 m </w:t>
      </w:r>
      <w:ins w:id="384" w:author="copyeditor" w:date="2020-02-22T18:36:00Z">
        <w:r w:rsidR="00EA5790">
          <w:rPr>
            <w:rFonts w:asciiTheme="majorBidi" w:hAnsiTheme="majorBidi" w:cstheme="majorBidi"/>
            <w:iCs/>
            <w:color w:val="000000" w:themeColor="text1"/>
            <w:sz w:val="24"/>
            <w:szCs w:val="24"/>
          </w:rPr>
          <w:t xml:space="preserve">in </w:t>
        </w:r>
      </w:ins>
      <w:del w:id="385" w:author="copyeditor" w:date="2020-02-22T18:36:00Z">
        <w:r w:rsidR="00747B84" w:rsidRPr="008A61FC" w:rsidDel="00EA5790">
          <w:rPr>
            <w:rFonts w:asciiTheme="majorBidi" w:hAnsiTheme="majorBidi" w:cstheme="majorBidi"/>
            <w:iCs/>
            <w:color w:val="000000" w:themeColor="text1"/>
            <w:sz w:val="24"/>
            <w:szCs w:val="24"/>
          </w:rPr>
          <w:delText>(</w:delText>
        </w:r>
      </w:del>
      <w:r w:rsidR="00747B84" w:rsidRPr="008A61FC">
        <w:rPr>
          <w:rFonts w:asciiTheme="majorBidi" w:hAnsiTheme="majorBidi" w:cstheme="majorBidi"/>
          <w:iCs/>
          <w:color w:val="000000" w:themeColor="text1"/>
          <w:sz w:val="24"/>
          <w:szCs w:val="24"/>
        </w:rPr>
        <w:t>I</w:t>
      </w:r>
      <w:r w:rsidR="00775C47" w:rsidRPr="008A61FC">
        <w:rPr>
          <w:rFonts w:asciiTheme="majorBidi" w:hAnsiTheme="majorBidi" w:cstheme="majorBidi"/>
          <w:iCs/>
          <w:color w:val="000000" w:themeColor="text1"/>
          <w:sz w:val="24"/>
          <w:szCs w:val="24"/>
        </w:rPr>
        <w:t>ndiana</w:t>
      </w:r>
      <w:del w:id="386" w:author="copyeditor" w:date="2020-02-22T18:36:00Z">
        <w:r w:rsidR="00747B84" w:rsidRPr="008A61FC" w:rsidDel="00EA5790">
          <w:rPr>
            <w:rFonts w:asciiTheme="majorBidi" w:hAnsiTheme="majorBidi" w:cstheme="majorBidi"/>
            <w:iCs/>
            <w:color w:val="000000" w:themeColor="text1"/>
            <w:sz w:val="24"/>
            <w:szCs w:val="24"/>
          </w:rPr>
          <w:delText>)</w:delText>
        </w:r>
      </w:del>
      <w:r w:rsidR="00747B84" w:rsidRPr="008A61FC">
        <w:rPr>
          <w:rFonts w:asciiTheme="majorBidi" w:hAnsiTheme="majorBidi" w:cstheme="majorBidi"/>
          <w:iCs/>
          <w:color w:val="000000" w:themeColor="text1"/>
          <w:sz w:val="24"/>
          <w:szCs w:val="24"/>
        </w:rPr>
        <w:t xml:space="preserve">; 4, 8, 16, 31, 45, 60, 75, 90, 105, </w:t>
      </w:r>
      <w:ins w:id="387" w:author="copyeditor" w:date="2020-02-22T18:36:00Z">
        <w:r w:rsidR="00EA5790">
          <w:rPr>
            <w:rFonts w:asciiTheme="majorBidi" w:hAnsiTheme="majorBidi" w:cstheme="majorBidi"/>
            <w:iCs/>
            <w:color w:val="000000" w:themeColor="text1"/>
            <w:sz w:val="24"/>
            <w:szCs w:val="24"/>
          </w:rPr>
          <w:t xml:space="preserve">and </w:t>
        </w:r>
      </w:ins>
      <w:r w:rsidR="00747B84" w:rsidRPr="008A61FC">
        <w:rPr>
          <w:rFonts w:asciiTheme="majorBidi" w:hAnsiTheme="majorBidi" w:cstheme="majorBidi"/>
          <w:iCs/>
          <w:color w:val="000000" w:themeColor="text1"/>
          <w:sz w:val="24"/>
          <w:szCs w:val="24"/>
        </w:rPr>
        <w:t xml:space="preserve">120 m </w:t>
      </w:r>
      <w:del w:id="388" w:author="copyeditor" w:date="2020-02-22T18:36:00Z">
        <w:r w:rsidR="00747B84" w:rsidRPr="008A61FC" w:rsidDel="00EA5790">
          <w:rPr>
            <w:rFonts w:asciiTheme="majorBidi" w:hAnsiTheme="majorBidi" w:cstheme="majorBidi"/>
            <w:iCs/>
            <w:color w:val="000000" w:themeColor="text1"/>
            <w:sz w:val="24"/>
            <w:szCs w:val="24"/>
          </w:rPr>
          <w:delText>(</w:delText>
        </w:r>
      </w:del>
      <w:ins w:id="389" w:author="copyeditor" w:date="2020-02-22T18:36:00Z">
        <w:r w:rsidR="00EA5790">
          <w:rPr>
            <w:rFonts w:asciiTheme="majorBidi" w:hAnsiTheme="majorBidi" w:cstheme="majorBidi"/>
            <w:iCs/>
            <w:color w:val="000000" w:themeColor="text1"/>
            <w:sz w:val="24"/>
            <w:szCs w:val="24"/>
          </w:rPr>
          <w:t xml:space="preserve">in </w:t>
        </w:r>
      </w:ins>
      <w:r w:rsidR="00747B84" w:rsidRPr="008A61FC">
        <w:rPr>
          <w:rFonts w:asciiTheme="majorBidi" w:hAnsiTheme="majorBidi" w:cstheme="majorBidi"/>
          <w:iCs/>
          <w:color w:val="000000" w:themeColor="text1"/>
          <w:sz w:val="24"/>
          <w:szCs w:val="24"/>
        </w:rPr>
        <w:t>M</w:t>
      </w:r>
      <w:r w:rsidR="00775C47" w:rsidRPr="008A61FC">
        <w:rPr>
          <w:rFonts w:asciiTheme="majorBidi" w:hAnsiTheme="majorBidi" w:cstheme="majorBidi"/>
          <w:iCs/>
          <w:color w:val="000000" w:themeColor="text1"/>
          <w:sz w:val="24"/>
          <w:szCs w:val="24"/>
        </w:rPr>
        <w:t>ichigan</w:t>
      </w:r>
      <w:del w:id="390" w:author="copyeditor" w:date="2020-02-22T18:36:00Z">
        <w:r w:rsidR="00747B84" w:rsidRPr="008A61FC" w:rsidDel="00EA5790">
          <w:rPr>
            <w:rFonts w:asciiTheme="majorBidi" w:hAnsiTheme="majorBidi" w:cstheme="majorBidi"/>
            <w:iCs/>
            <w:color w:val="000000" w:themeColor="text1"/>
            <w:sz w:val="24"/>
            <w:szCs w:val="24"/>
          </w:rPr>
          <w:delText>)</w:delText>
        </w:r>
      </w:del>
      <w:r w:rsidR="00747B84" w:rsidRPr="008A61FC">
        <w:rPr>
          <w:rFonts w:asciiTheme="majorBidi" w:hAnsiTheme="majorBidi" w:cstheme="majorBidi"/>
          <w:iCs/>
          <w:color w:val="000000" w:themeColor="text1"/>
          <w:sz w:val="24"/>
          <w:szCs w:val="24"/>
        </w:rPr>
        <w:t xml:space="preserve">; 4, 8, 16, 31, 45, 60, 75, 90, </w:t>
      </w:r>
      <w:ins w:id="391" w:author="copyeditor" w:date="2020-02-22T18:36:00Z">
        <w:r w:rsidR="00EA5790">
          <w:rPr>
            <w:rFonts w:asciiTheme="majorBidi" w:hAnsiTheme="majorBidi" w:cstheme="majorBidi"/>
            <w:iCs/>
            <w:color w:val="000000" w:themeColor="text1"/>
            <w:sz w:val="24"/>
            <w:szCs w:val="24"/>
          </w:rPr>
          <w:t xml:space="preserve">and </w:t>
        </w:r>
      </w:ins>
      <w:r w:rsidR="00747B84" w:rsidRPr="008A61FC">
        <w:rPr>
          <w:rFonts w:asciiTheme="majorBidi" w:hAnsiTheme="majorBidi" w:cstheme="majorBidi"/>
          <w:iCs/>
          <w:color w:val="000000" w:themeColor="text1"/>
          <w:sz w:val="24"/>
          <w:szCs w:val="24"/>
        </w:rPr>
        <w:t xml:space="preserve">105 m </w:t>
      </w:r>
      <w:ins w:id="392" w:author="copyeditor" w:date="2020-02-22T18:36:00Z">
        <w:r w:rsidR="00EA5790">
          <w:rPr>
            <w:rFonts w:asciiTheme="majorBidi" w:hAnsiTheme="majorBidi" w:cstheme="majorBidi"/>
            <w:iCs/>
            <w:color w:val="000000" w:themeColor="text1"/>
            <w:sz w:val="24"/>
            <w:szCs w:val="24"/>
          </w:rPr>
          <w:t xml:space="preserve">in </w:t>
        </w:r>
      </w:ins>
      <w:del w:id="393" w:author="copyeditor" w:date="2020-02-22T18:36:00Z">
        <w:r w:rsidR="00747B84" w:rsidRPr="008A61FC" w:rsidDel="00EA5790">
          <w:rPr>
            <w:rFonts w:asciiTheme="majorBidi" w:hAnsiTheme="majorBidi" w:cstheme="majorBidi"/>
            <w:iCs/>
            <w:color w:val="000000" w:themeColor="text1"/>
            <w:sz w:val="24"/>
            <w:szCs w:val="24"/>
          </w:rPr>
          <w:delText>(</w:delText>
        </w:r>
      </w:del>
      <w:r w:rsidR="00747B84" w:rsidRPr="008A61FC">
        <w:rPr>
          <w:rFonts w:asciiTheme="majorBidi" w:hAnsiTheme="majorBidi" w:cstheme="majorBidi"/>
          <w:iCs/>
          <w:color w:val="000000" w:themeColor="text1"/>
          <w:sz w:val="24"/>
          <w:szCs w:val="24"/>
        </w:rPr>
        <w:t>N</w:t>
      </w:r>
      <w:r w:rsidR="00775C47" w:rsidRPr="008A61FC">
        <w:rPr>
          <w:rFonts w:asciiTheme="majorBidi" w:hAnsiTheme="majorBidi" w:cstheme="majorBidi"/>
          <w:iCs/>
          <w:color w:val="000000" w:themeColor="text1"/>
          <w:sz w:val="24"/>
          <w:szCs w:val="24"/>
        </w:rPr>
        <w:t>ebraska and Ontario</w:t>
      </w:r>
      <w:del w:id="394" w:author="copyeditor" w:date="2020-02-22T18:36:00Z">
        <w:r w:rsidR="00747B84" w:rsidRPr="008A61FC" w:rsidDel="00EA5790">
          <w:rPr>
            <w:rFonts w:asciiTheme="majorBidi" w:hAnsiTheme="majorBidi" w:cstheme="majorBidi"/>
            <w:iCs/>
            <w:color w:val="000000" w:themeColor="text1"/>
            <w:sz w:val="24"/>
            <w:szCs w:val="24"/>
          </w:rPr>
          <w:delText>)</w:delText>
        </w:r>
      </w:del>
      <w:r w:rsidR="00747B84" w:rsidRPr="008A61FC">
        <w:rPr>
          <w:rFonts w:asciiTheme="majorBidi" w:hAnsiTheme="majorBidi" w:cstheme="majorBidi"/>
          <w:iCs/>
          <w:color w:val="000000" w:themeColor="text1"/>
          <w:sz w:val="24"/>
          <w:szCs w:val="24"/>
        </w:rPr>
        <w:t xml:space="preserve">; and 4, 8, 16, 31, </w:t>
      </w:r>
      <w:ins w:id="395" w:author="copyeditor" w:date="2020-02-22T18:37:00Z">
        <w:r w:rsidR="00EA5790">
          <w:rPr>
            <w:rFonts w:asciiTheme="majorBidi" w:hAnsiTheme="majorBidi" w:cstheme="majorBidi"/>
            <w:iCs/>
            <w:color w:val="000000" w:themeColor="text1"/>
            <w:sz w:val="24"/>
            <w:szCs w:val="24"/>
          </w:rPr>
          <w:t xml:space="preserve">and </w:t>
        </w:r>
      </w:ins>
      <w:r w:rsidR="00747B84" w:rsidRPr="008A61FC">
        <w:rPr>
          <w:rFonts w:asciiTheme="majorBidi" w:hAnsiTheme="majorBidi" w:cstheme="majorBidi"/>
          <w:iCs/>
          <w:color w:val="000000" w:themeColor="text1"/>
          <w:sz w:val="24"/>
          <w:szCs w:val="24"/>
        </w:rPr>
        <w:t>45 m</w:t>
      </w:r>
      <w:ins w:id="396" w:author="copyeditor" w:date="2020-02-22T18:37:00Z">
        <w:r w:rsidR="00EA5790">
          <w:rPr>
            <w:rFonts w:asciiTheme="majorBidi" w:hAnsiTheme="majorBidi" w:cstheme="majorBidi"/>
            <w:iCs/>
            <w:color w:val="000000" w:themeColor="text1"/>
            <w:sz w:val="24"/>
            <w:szCs w:val="24"/>
          </w:rPr>
          <w:t xml:space="preserve"> in</w:t>
        </w:r>
      </w:ins>
      <w:r w:rsidR="00747B84" w:rsidRPr="008A61FC">
        <w:rPr>
          <w:rFonts w:asciiTheme="majorBidi" w:hAnsiTheme="majorBidi" w:cstheme="majorBidi"/>
          <w:iCs/>
          <w:color w:val="000000" w:themeColor="text1"/>
          <w:sz w:val="24"/>
          <w:szCs w:val="24"/>
        </w:rPr>
        <w:t xml:space="preserve"> </w:t>
      </w:r>
      <w:del w:id="397" w:author="copyeditor" w:date="2020-02-22T18:37:00Z">
        <w:r w:rsidR="00747B84" w:rsidRPr="008A61FC" w:rsidDel="00EA5790">
          <w:rPr>
            <w:rFonts w:asciiTheme="majorBidi" w:hAnsiTheme="majorBidi" w:cstheme="majorBidi"/>
            <w:iCs/>
            <w:color w:val="000000" w:themeColor="text1"/>
            <w:sz w:val="24"/>
            <w:szCs w:val="24"/>
          </w:rPr>
          <w:delText>(</w:delText>
        </w:r>
      </w:del>
      <w:r w:rsidR="00747B84" w:rsidRPr="008A61FC">
        <w:rPr>
          <w:rFonts w:asciiTheme="majorBidi" w:hAnsiTheme="majorBidi" w:cstheme="majorBidi"/>
          <w:iCs/>
          <w:color w:val="000000" w:themeColor="text1"/>
          <w:sz w:val="24"/>
          <w:szCs w:val="24"/>
        </w:rPr>
        <w:t>W</w:t>
      </w:r>
      <w:r w:rsidR="00775C47" w:rsidRPr="008A61FC">
        <w:rPr>
          <w:rFonts w:asciiTheme="majorBidi" w:hAnsiTheme="majorBidi" w:cstheme="majorBidi"/>
          <w:iCs/>
          <w:color w:val="000000" w:themeColor="text1"/>
          <w:sz w:val="24"/>
          <w:szCs w:val="24"/>
        </w:rPr>
        <w:t>isconsin</w:t>
      </w:r>
      <w:del w:id="398" w:author="copyeditor" w:date="2020-02-22T18:37:00Z">
        <w:r w:rsidR="00747B84" w:rsidRPr="008A61FC" w:rsidDel="00EA5790">
          <w:rPr>
            <w:rFonts w:asciiTheme="majorBidi" w:hAnsiTheme="majorBidi" w:cstheme="majorBidi"/>
            <w:iCs/>
            <w:color w:val="000000" w:themeColor="text1"/>
            <w:sz w:val="24"/>
            <w:szCs w:val="24"/>
          </w:rPr>
          <w:delText>)</w:delText>
        </w:r>
      </w:del>
      <w:r w:rsidR="00747B84" w:rsidRPr="008A61FC">
        <w:rPr>
          <w:rFonts w:asciiTheme="majorBidi" w:hAnsiTheme="majorBidi" w:cstheme="majorBidi"/>
          <w:iCs/>
          <w:color w:val="000000" w:themeColor="text1"/>
          <w:sz w:val="24"/>
          <w:szCs w:val="24"/>
        </w:rPr>
        <w:t xml:space="preserve">. </w:t>
      </w:r>
      <w:r w:rsidR="00F60435" w:rsidRPr="008A61FC">
        <w:rPr>
          <w:rFonts w:asciiTheme="majorBidi" w:hAnsiTheme="majorBidi" w:cstheme="majorBidi"/>
          <w:iCs/>
          <w:color w:val="000000" w:themeColor="text1"/>
          <w:sz w:val="24"/>
          <w:szCs w:val="24"/>
        </w:rPr>
        <w:t xml:space="preserve">Three lines of sample collectors </w:t>
      </w:r>
      <w:r w:rsidR="00EB0B99" w:rsidRPr="008A61FC">
        <w:rPr>
          <w:rFonts w:asciiTheme="majorBidi" w:hAnsiTheme="majorBidi" w:cstheme="majorBidi"/>
          <w:iCs/>
          <w:color w:val="000000" w:themeColor="text1"/>
          <w:sz w:val="24"/>
          <w:szCs w:val="24"/>
        </w:rPr>
        <w:t>wer</w:t>
      </w:r>
      <w:r w:rsidR="001819C6" w:rsidRPr="008A61FC">
        <w:rPr>
          <w:rFonts w:asciiTheme="majorBidi" w:hAnsiTheme="majorBidi" w:cstheme="majorBidi"/>
          <w:iCs/>
          <w:color w:val="000000" w:themeColor="text1"/>
          <w:sz w:val="24"/>
          <w:szCs w:val="24"/>
        </w:rPr>
        <w:t>e</w:t>
      </w:r>
      <w:r w:rsidR="00F60435" w:rsidRPr="008A61FC">
        <w:rPr>
          <w:rFonts w:asciiTheme="majorBidi" w:hAnsiTheme="majorBidi" w:cstheme="majorBidi"/>
          <w:iCs/>
          <w:color w:val="000000" w:themeColor="text1"/>
          <w:sz w:val="24"/>
          <w:szCs w:val="24"/>
        </w:rPr>
        <w:t xml:space="preserve"> used </w:t>
      </w:r>
      <w:r w:rsidR="00D5247E" w:rsidRPr="008A61FC">
        <w:rPr>
          <w:rFonts w:asciiTheme="majorBidi" w:hAnsiTheme="majorBidi" w:cstheme="majorBidi"/>
          <w:iCs/>
          <w:color w:val="000000" w:themeColor="text1"/>
          <w:sz w:val="24"/>
          <w:szCs w:val="24"/>
        </w:rPr>
        <w:t>at each site</w:t>
      </w:r>
      <w:r w:rsidR="00747B84" w:rsidRPr="008A61FC">
        <w:rPr>
          <w:rFonts w:asciiTheme="majorBidi" w:hAnsiTheme="majorBidi" w:cstheme="majorBidi"/>
          <w:iCs/>
          <w:color w:val="000000" w:themeColor="text1"/>
          <w:sz w:val="24"/>
          <w:szCs w:val="24"/>
        </w:rPr>
        <w:t xml:space="preserve"> (except Nebraska</w:t>
      </w:r>
      <w:ins w:id="399" w:author="copyeditor" w:date="2020-02-22T18:37:00Z">
        <w:r w:rsidR="00EA5790">
          <w:rPr>
            <w:rFonts w:asciiTheme="majorBidi" w:hAnsiTheme="majorBidi" w:cstheme="majorBidi"/>
            <w:iCs/>
            <w:color w:val="000000" w:themeColor="text1"/>
            <w:sz w:val="24"/>
            <w:szCs w:val="24"/>
          </w:rPr>
          <w:t>,</w:t>
        </w:r>
      </w:ins>
      <w:r w:rsidR="00747B84" w:rsidRPr="008A61FC">
        <w:rPr>
          <w:rFonts w:asciiTheme="majorBidi" w:hAnsiTheme="majorBidi" w:cstheme="majorBidi"/>
          <w:iCs/>
          <w:color w:val="000000" w:themeColor="text1"/>
          <w:sz w:val="24"/>
          <w:szCs w:val="24"/>
        </w:rPr>
        <w:t xml:space="preserve"> where two lines were used)</w:t>
      </w:r>
      <w:r w:rsidR="00D5247E" w:rsidRPr="008A61FC">
        <w:rPr>
          <w:rFonts w:asciiTheme="majorBidi" w:hAnsiTheme="majorBidi" w:cstheme="majorBidi"/>
          <w:iCs/>
          <w:color w:val="000000" w:themeColor="text1"/>
          <w:sz w:val="24"/>
          <w:szCs w:val="24"/>
        </w:rPr>
        <w:t xml:space="preserve"> </w:t>
      </w:r>
      <w:r w:rsidR="00F60435" w:rsidRPr="008A61FC">
        <w:rPr>
          <w:rFonts w:asciiTheme="majorBidi" w:hAnsiTheme="majorBidi" w:cstheme="majorBidi"/>
          <w:iCs/>
          <w:color w:val="000000" w:themeColor="text1"/>
          <w:sz w:val="24"/>
          <w:szCs w:val="24"/>
        </w:rPr>
        <w:t>spaced 15</w:t>
      </w:r>
      <w:ins w:id="400" w:author="copyeditor" w:date="2020-02-22T18:37:00Z">
        <w:r w:rsidR="00EA5790">
          <w:rPr>
            <w:rFonts w:asciiTheme="majorBidi" w:hAnsiTheme="majorBidi" w:cstheme="majorBidi"/>
            <w:iCs/>
            <w:color w:val="000000" w:themeColor="text1"/>
            <w:sz w:val="24"/>
            <w:szCs w:val="24"/>
          </w:rPr>
          <w:t>-</w:t>
        </w:r>
      </w:ins>
      <w:del w:id="401" w:author="copyeditor" w:date="2020-02-22T18:37:00Z">
        <w:r w:rsidR="00F60435" w:rsidRPr="008A61FC" w:rsidDel="00EA5790">
          <w:rPr>
            <w:rFonts w:asciiTheme="majorBidi" w:hAnsiTheme="majorBidi" w:cstheme="majorBidi"/>
            <w:iCs/>
            <w:color w:val="000000" w:themeColor="text1"/>
            <w:sz w:val="24"/>
            <w:szCs w:val="24"/>
          </w:rPr>
          <w:delText xml:space="preserve"> </w:delText>
        </w:r>
      </w:del>
      <w:r w:rsidR="00F60435" w:rsidRPr="008A61FC">
        <w:rPr>
          <w:rFonts w:asciiTheme="majorBidi" w:hAnsiTheme="majorBidi" w:cstheme="majorBidi"/>
          <w:iCs/>
          <w:color w:val="000000" w:themeColor="text1"/>
          <w:sz w:val="24"/>
          <w:szCs w:val="24"/>
        </w:rPr>
        <w:t xml:space="preserve">m apart as appropriate for the test site and local landscape, with the center line located </w:t>
      </w:r>
      <w:r w:rsidR="009E3D35" w:rsidRPr="008A61FC">
        <w:rPr>
          <w:rFonts w:asciiTheme="majorBidi" w:hAnsiTheme="majorBidi" w:cstheme="majorBidi"/>
          <w:iCs/>
          <w:color w:val="000000" w:themeColor="text1"/>
          <w:sz w:val="24"/>
          <w:szCs w:val="24"/>
        </w:rPr>
        <w:t xml:space="preserve">at </w:t>
      </w:r>
      <w:r w:rsidR="00F60435" w:rsidRPr="008A61FC">
        <w:rPr>
          <w:rFonts w:asciiTheme="majorBidi" w:hAnsiTheme="majorBidi" w:cstheme="majorBidi"/>
          <w:iCs/>
          <w:color w:val="000000" w:themeColor="text1"/>
          <w:sz w:val="24"/>
          <w:szCs w:val="24"/>
        </w:rPr>
        <w:t xml:space="preserve">the midpoint of the </w:t>
      </w:r>
      <w:r w:rsidR="00D5247E" w:rsidRPr="008A61FC">
        <w:rPr>
          <w:rFonts w:asciiTheme="majorBidi" w:hAnsiTheme="majorBidi" w:cstheme="majorBidi"/>
          <w:iCs/>
          <w:color w:val="000000" w:themeColor="text1"/>
          <w:sz w:val="24"/>
          <w:szCs w:val="24"/>
        </w:rPr>
        <w:t>sprayed area</w:t>
      </w:r>
      <w:r w:rsidR="006E3B24" w:rsidRPr="008A61FC">
        <w:rPr>
          <w:rFonts w:asciiTheme="majorBidi" w:hAnsiTheme="majorBidi" w:cstheme="majorBidi"/>
          <w:iCs/>
          <w:color w:val="000000" w:themeColor="text1"/>
          <w:sz w:val="24"/>
          <w:szCs w:val="24"/>
        </w:rPr>
        <w:t xml:space="preserve">. </w:t>
      </w:r>
      <w:ins w:id="402" w:author="copyeditor" w:date="2020-02-22T18:37:00Z">
        <w:r w:rsidR="00EA5790">
          <w:rPr>
            <w:rFonts w:asciiTheme="majorBidi" w:hAnsiTheme="majorBidi" w:cstheme="majorBidi"/>
            <w:iCs/>
            <w:color w:val="000000" w:themeColor="text1"/>
            <w:sz w:val="24"/>
            <w:szCs w:val="24"/>
          </w:rPr>
          <w:t xml:space="preserve">In </w:t>
        </w:r>
      </w:ins>
      <w:del w:id="403" w:author="copyeditor" w:date="2020-02-22T18:37:00Z">
        <w:r w:rsidR="006E3B24" w:rsidRPr="008A61FC" w:rsidDel="00EA5790">
          <w:rPr>
            <w:rFonts w:asciiTheme="majorBidi" w:hAnsiTheme="majorBidi" w:cstheme="majorBidi"/>
            <w:iCs/>
            <w:color w:val="000000" w:themeColor="text1"/>
            <w:sz w:val="24"/>
            <w:szCs w:val="24"/>
          </w:rPr>
          <w:delText>A</w:delText>
        </w:r>
      </w:del>
      <w:ins w:id="404" w:author="copyeditor" w:date="2020-02-22T18:37:00Z">
        <w:r w:rsidR="00EA5790">
          <w:rPr>
            <w:rFonts w:asciiTheme="majorBidi" w:hAnsiTheme="majorBidi" w:cstheme="majorBidi"/>
            <w:iCs/>
            <w:color w:val="000000" w:themeColor="text1"/>
            <w:sz w:val="24"/>
            <w:szCs w:val="24"/>
          </w:rPr>
          <w:t>a</w:t>
        </w:r>
      </w:ins>
      <w:r w:rsidR="006E3B24" w:rsidRPr="008A61FC">
        <w:rPr>
          <w:rFonts w:asciiTheme="majorBidi" w:hAnsiTheme="majorBidi" w:cstheme="majorBidi"/>
          <w:iCs/>
          <w:color w:val="000000" w:themeColor="text1"/>
          <w:sz w:val="24"/>
          <w:szCs w:val="24"/>
        </w:rPr>
        <w:t>ddition</w:t>
      </w:r>
      <w:del w:id="405" w:author="copyeditor" w:date="2020-02-22T18:37:00Z">
        <w:r w:rsidR="006E3B24" w:rsidRPr="008A61FC" w:rsidDel="00EA5790">
          <w:rPr>
            <w:rFonts w:asciiTheme="majorBidi" w:hAnsiTheme="majorBidi" w:cstheme="majorBidi"/>
            <w:iCs/>
            <w:color w:val="000000" w:themeColor="text1"/>
            <w:sz w:val="24"/>
            <w:szCs w:val="24"/>
          </w:rPr>
          <w:delText>ally</w:delText>
        </w:r>
      </w:del>
      <w:r w:rsidR="006E3B24" w:rsidRPr="008A61FC">
        <w:rPr>
          <w:rFonts w:asciiTheme="majorBidi" w:hAnsiTheme="majorBidi" w:cstheme="majorBidi"/>
          <w:iCs/>
          <w:color w:val="000000" w:themeColor="text1"/>
          <w:sz w:val="24"/>
          <w:szCs w:val="24"/>
        </w:rPr>
        <w:t xml:space="preserve">, three filter papers were placed </w:t>
      </w:r>
      <w:del w:id="406" w:author="copyeditor" w:date="2020-02-22T18:37:00Z">
        <w:r w:rsidR="006E3B24" w:rsidRPr="008A61FC" w:rsidDel="00EA5790">
          <w:rPr>
            <w:rFonts w:asciiTheme="majorBidi" w:hAnsiTheme="majorBidi" w:cstheme="majorBidi"/>
            <w:iCs/>
            <w:color w:val="000000" w:themeColor="text1"/>
            <w:sz w:val="24"/>
            <w:szCs w:val="24"/>
          </w:rPr>
          <w:delText xml:space="preserve">at </w:delText>
        </w:r>
      </w:del>
      <w:r w:rsidR="006E3B24" w:rsidRPr="008A61FC">
        <w:rPr>
          <w:rFonts w:asciiTheme="majorBidi" w:hAnsiTheme="majorBidi" w:cstheme="majorBidi"/>
          <w:iCs/>
          <w:color w:val="000000" w:themeColor="text1"/>
          <w:sz w:val="24"/>
          <w:szCs w:val="24"/>
        </w:rPr>
        <w:t xml:space="preserve">30 m from the upwind edge of the application area at all sites. </w:t>
      </w:r>
      <w:ins w:id="407" w:author="copyeditor" w:date="2020-02-22T18:37:00Z">
        <w:r w:rsidR="00940B47">
          <w:rPr>
            <w:rFonts w:asciiTheme="majorBidi" w:hAnsiTheme="majorBidi" w:cstheme="majorBidi"/>
            <w:iCs/>
            <w:color w:val="000000" w:themeColor="text1"/>
            <w:sz w:val="24"/>
            <w:szCs w:val="24"/>
          </w:rPr>
          <w:t>T</w:t>
        </w:r>
        <w:r w:rsidR="00940B47" w:rsidRPr="008A61FC">
          <w:rPr>
            <w:rFonts w:asciiTheme="majorBidi" w:hAnsiTheme="majorBidi" w:cstheme="majorBidi"/>
            <w:iCs/>
            <w:color w:val="000000" w:themeColor="text1"/>
            <w:sz w:val="24"/>
            <w:szCs w:val="24"/>
          </w:rPr>
          <w:t>o avoid any cross contamination</w:t>
        </w:r>
      </w:ins>
      <w:ins w:id="408" w:author="copyeditor" w:date="2020-02-22T18:38:00Z">
        <w:r w:rsidR="00940B47">
          <w:rPr>
            <w:rFonts w:asciiTheme="majorBidi" w:hAnsiTheme="majorBidi" w:cstheme="majorBidi"/>
            <w:iCs/>
            <w:color w:val="000000" w:themeColor="text1"/>
            <w:sz w:val="24"/>
            <w:szCs w:val="24"/>
          </w:rPr>
          <w:t xml:space="preserve">, </w:t>
        </w:r>
      </w:ins>
      <w:del w:id="409" w:author="copyeditor" w:date="2020-02-22T18:38:00Z">
        <w:r w:rsidR="006E3B24" w:rsidRPr="008A61FC" w:rsidDel="00940B47">
          <w:rPr>
            <w:rFonts w:asciiTheme="majorBidi" w:hAnsiTheme="majorBidi" w:cstheme="majorBidi"/>
            <w:iCs/>
            <w:color w:val="000000" w:themeColor="text1"/>
            <w:sz w:val="24"/>
            <w:szCs w:val="24"/>
          </w:rPr>
          <w:delText>U</w:delText>
        </w:r>
      </w:del>
      <w:ins w:id="410" w:author="copyeditor" w:date="2020-02-22T18:38:00Z">
        <w:r w:rsidR="00940B47">
          <w:rPr>
            <w:rFonts w:asciiTheme="majorBidi" w:hAnsiTheme="majorBidi" w:cstheme="majorBidi"/>
            <w:iCs/>
            <w:color w:val="000000" w:themeColor="text1"/>
            <w:sz w:val="24"/>
            <w:szCs w:val="24"/>
          </w:rPr>
          <w:t>u</w:t>
        </w:r>
      </w:ins>
      <w:r w:rsidR="006E3B24" w:rsidRPr="008A61FC">
        <w:rPr>
          <w:rFonts w:asciiTheme="majorBidi" w:hAnsiTheme="majorBidi" w:cstheme="majorBidi"/>
          <w:iCs/>
          <w:color w:val="000000" w:themeColor="text1"/>
          <w:sz w:val="24"/>
          <w:szCs w:val="24"/>
        </w:rPr>
        <w:t xml:space="preserve">pwind samples were collected by a person </w:t>
      </w:r>
      <w:del w:id="411" w:author="copyeditor" w:date="2020-02-22T18:37:00Z">
        <w:r w:rsidR="006E3B24" w:rsidRPr="008A61FC" w:rsidDel="00EA5790">
          <w:rPr>
            <w:rFonts w:asciiTheme="majorBidi" w:hAnsiTheme="majorBidi" w:cstheme="majorBidi"/>
            <w:iCs/>
            <w:color w:val="000000" w:themeColor="text1"/>
            <w:sz w:val="24"/>
            <w:szCs w:val="24"/>
          </w:rPr>
          <w:delText xml:space="preserve">that </w:delText>
        </w:r>
      </w:del>
      <w:ins w:id="412" w:author="copyeditor" w:date="2020-02-22T18:37:00Z">
        <w:r w:rsidR="00EA5790">
          <w:rPr>
            <w:rFonts w:asciiTheme="majorBidi" w:hAnsiTheme="majorBidi" w:cstheme="majorBidi"/>
            <w:iCs/>
            <w:color w:val="000000" w:themeColor="text1"/>
            <w:sz w:val="24"/>
            <w:szCs w:val="24"/>
          </w:rPr>
          <w:t>who</w:t>
        </w:r>
        <w:r w:rsidR="00EA5790" w:rsidRPr="008A61FC">
          <w:rPr>
            <w:rFonts w:asciiTheme="majorBidi" w:hAnsiTheme="majorBidi" w:cstheme="majorBidi"/>
            <w:iCs/>
            <w:color w:val="000000" w:themeColor="text1"/>
            <w:sz w:val="24"/>
            <w:szCs w:val="24"/>
          </w:rPr>
          <w:t xml:space="preserve"> </w:t>
        </w:r>
      </w:ins>
      <w:r w:rsidR="006E3B24" w:rsidRPr="008A61FC">
        <w:rPr>
          <w:rFonts w:asciiTheme="majorBidi" w:hAnsiTheme="majorBidi" w:cstheme="majorBidi"/>
          <w:iCs/>
          <w:color w:val="000000" w:themeColor="text1"/>
          <w:sz w:val="24"/>
          <w:szCs w:val="24"/>
        </w:rPr>
        <w:t>did not previously collect samples from the downwind deposition area</w:t>
      </w:r>
      <w:del w:id="413" w:author="copyeditor" w:date="2020-02-22T18:38:00Z">
        <w:r w:rsidR="006E3B24" w:rsidRPr="008A61FC" w:rsidDel="00940B47">
          <w:rPr>
            <w:rFonts w:asciiTheme="majorBidi" w:hAnsiTheme="majorBidi" w:cstheme="majorBidi"/>
            <w:iCs/>
            <w:color w:val="000000" w:themeColor="text1"/>
            <w:sz w:val="24"/>
            <w:szCs w:val="24"/>
          </w:rPr>
          <w:delText xml:space="preserve"> to avoid any cross contamination</w:delText>
        </w:r>
      </w:del>
      <w:r w:rsidR="00594C28" w:rsidRPr="008A61FC">
        <w:rPr>
          <w:rFonts w:asciiTheme="majorBidi" w:hAnsiTheme="majorBidi" w:cstheme="majorBidi"/>
          <w:iCs/>
          <w:color w:val="000000" w:themeColor="text1"/>
          <w:sz w:val="24"/>
          <w:szCs w:val="24"/>
        </w:rPr>
        <w:t xml:space="preserve"> (Figure</w:t>
      </w:r>
      <w:r w:rsidR="009D04FA" w:rsidRPr="008A61FC">
        <w:rPr>
          <w:rFonts w:asciiTheme="majorBidi" w:hAnsiTheme="majorBidi" w:cstheme="majorBidi"/>
          <w:iCs/>
          <w:color w:val="000000" w:themeColor="text1"/>
          <w:sz w:val="24"/>
          <w:szCs w:val="24"/>
        </w:rPr>
        <w:t xml:space="preserve"> 1)</w:t>
      </w:r>
      <w:r w:rsidR="00D5247E" w:rsidRPr="008A61FC">
        <w:rPr>
          <w:rFonts w:asciiTheme="majorBidi" w:hAnsiTheme="majorBidi" w:cstheme="majorBidi"/>
          <w:iCs/>
          <w:color w:val="000000" w:themeColor="text1"/>
          <w:sz w:val="24"/>
          <w:szCs w:val="24"/>
        </w:rPr>
        <w:t>.</w:t>
      </w:r>
    </w:p>
    <w:p w14:paraId="33ED4562" w14:textId="3817DB69" w:rsidR="00F60435" w:rsidRPr="008A61FC" w:rsidDel="003F75D6" w:rsidRDefault="00F60435" w:rsidP="001E110F">
      <w:pPr>
        <w:spacing w:after="0" w:line="480" w:lineRule="auto"/>
        <w:rPr>
          <w:del w:id="414" w:author="copyeditor" w:date="2020-02-21T13:32:00Z"/>
          <w:rFonts w:asciiTheme="majorBidi" w:hAnsiTheme="majorBidi" w:cstheme="majorBidi"/>
          <w:i/>
          <w:color w:val="000000" w:themeColor="text1"/>
          <w:sz w:val="24"/>
          <w:szCs w:val="24"/>
        </w:rPr>
      </w:pPr>
    </w:p>
    <w:p w14:paraId="308B98CB" w14:textId="77777777" w:rsidR="00F60435" w:rsidRPr="008A61FC" w:rsidRDefault="00F60435" w:rsidP="001E110F">
      <w:pPr>
        <w:spacing w:after="0" w:line="480" w:lineRule="auto"/>
        <w:ind w:firstLine="432"/>
        <w:rPr>
          <w:rFonts w:asciiTheme="majorBidi" w:hAnsiTheme="majorBidi" w:cstheme="majorBidi"/>
          <w:iCs/>
          <w:color w:val="000000" w:themeColor="text1"/>
          <w:sz w:val="24"/>
          <w:szCs w:val="24"/>
        </w:rPr>
      </w:pPr>
    </w:p>
    <w:p w14:paraId="23442B41" w14:textId="77777777" w:rsidR="003623FF" w:rsidRPr="00A05B87" w:rsidRDefault="00F60435" w:rsidP="001E110F">
      <w:pPr>
        <w:spacing w:after="0" w:line="480" w:lineRule="auto"/>
        <w:rPr>
          <w:rFonts w:asciiTheme="majorBidi" w:hAnsiTheme="majorBidi" w:cstheme="majorBidi"/>
          <w:color w:val="000000" w:themeColor="text1"/>
          <w:sz w:val="24"/>
          <w:szCs w:val="24"/>
          <w:rPrChange w:id="415" w:author="copyeditor" w:date="2020-02-22T19:51:00Z">
            <w:rPr>
              <w:rFonts w:asciiTheme="majorBidi" w:hAnsiTheme="majorBidi" w:cstheme="majorBidi"/>
              <w:b/>
              <w:i/>
              <w:color w:val="000000" w:themeColor="text1"/>
              <w:sz w:val="24"/>
              <w:szCs w:val="24"/>
            </w:rPr>
          </w:rPrChange>
        </w:rPr>
      </w:pPr>
      <w:r w:rsidRPr="00A05B87">
        <w:rPr>
          <w:rFonts w:asciiTheme="majorBidi" w:hAnsiTheme="majorBidi" w:cstheme="majorBidi"/>
          <w:color w:val="000000" w:themeColor="text1"/>
          <w:sz w:val="24"/>
          <w:szCs w:val="24"/>
          <w:rPrChange w:id="416" w:author="copyeditor" w:date="2020-02-22T19:51:00Z">
            <w:rPr>
              <w:rFonts w:asciiTheme="majorBidi" w:hAnsiTheme="majorBidi" w:cstheme="majorBidi"/>
              <w:b/>
              <w:i/>
              <w:color w:val="000000" w:themeColor="text1"/>
              <w:sz w:val="24"/>
              <w:szCs w:val="24"/>
            </w:rPr>
          </w:rPrChange>
        </w:rPr>
        <w:t>F</w:t>
      </w:r>
      <w:r w:rsidR="008745FD" w:rsidRPr="00A05B87">
        <w:rPr>
          <w:rFonts w:asciiTheme="majorBidi" w:hAnsiTheme="majorBidi" w:cstheme="majorBidi"/>
          <w:color w:val="000000" w:themeColor="text1"/>
          <w:sz w:val="24"/>
          <w:szCs w:val="24"/>
          <w:rPrChange w:id="417" w:author="copyeditor" w:date="2020-02-22T19:51:00Z">
            <w:rPr>
              <w:rFonts w:asciiTheme="majorBidi" w:hAnsiTheme="majorBidi" w:cstheme="majorBidi"/>
              <w:b/>
              <w:i/>
              <w:color w:val="000000" w:themeColor="text1"/>
              <w:sz w:val="24"/>
              <w:szCs w:val="24"/>
            </w:rPr>
          </w:rPrChange>
        </w:rPr>
        <w:t xml:space="preserve">ield </w:t>
      </w:r>
      <w:r w:rsidR="00B579BC" w:rsidRPr="00A05B87">
        <w:rPr>
          <w:rFonts w:asciiTheme="majorBidi" w:hAnsiTheme="majorBidi" w:cstheme="majorBidi"/>
          <w:color w:val="000000" w:themeColor="text1"/>
          <w:sz w:val="24"/>
          <w:szCs w:val="24"/>
          <w:rPrChange w:id="418" w:author="copyeditor" w:date="2020-02-22T19:51:00Z">
            <w:rPr>
              <w:rFonts w:asciiTheme="majorBidi" w:hAnsiTheme="majorBidi" w:cstheme="majorBidi"/>
              <w:b/>
              <w:i/>
              <w:color w:val="000000" w:themeColor="text1"/>
              <w:sz w:val="24"/>
              <w:szCs w:val="24"/>
            </w:rPr>
          </w:rPrChange>
        </w:rPr>
        <w:t>Air Samples</w:t>
      </w:r>
    </w:p>
    <w:p w14:paraId="79B82300" w14:textId="3EAB2E48" w:rsidR="00F60435" w:rsidRPr="008A61FC" w:rsidRDefault="00EA2773" w:rsidP="001E110F">
      <w:pPr>
        <w:spacing w:after="0" w:line="480" w:lineRule="auto"/>
        <w:rPr>
          <w:rFonts w:asciiTheme="majorBidi" w:hAnsiTheme="majorBidi" w:cstheme="majorBidi"/>
          <w:b/>
          <w:i/>
          <w:color w:val="000000" w:themeColor="text1"/>
          <w:sz w:val="24"/>
          <w:szCs w:val="24"/>
        </w:rPr>
      </w:pPr>
      <w:r w:rsidRPr="008A61FC">
        <w:rPr>
          <w:rFonts w:asciiTheme="majorBidi" w:hAnsiTheme="majorBidi" w:cstheme="majorBidi"/>
          <w:color w:val="000000" w:themeColor="text1"/>
          <w:sz w:val="24"/>
          <w:szCs w:val="24"/>
        </w:rPr>
        <w:t>A set of air pump</w:t>
      </w:r>
      <w:r w:rsidR="009E3D35" w:rsidRPr="008A61FC">
        <w:rPr>
          <w:rFonts w:asciiTheme="majorBidi" w:hAnsiTheme="majorBidi" w:cstheme="majorBidi"/>
          <w:color w:val="000000" w:themeColor="text1"/>
          <w:sz w:val="24"/>
          <w:szCs w:val="24"/>
        </w:rPr>
        <w:t>s</w:t>
      </w:r>
      <w:r w:rsidRPr="008A61FC">
        <w:rPr>
          <w:rFonts w:asciiTheme="majorBidi" w:hAnsiTheme="majorBidi" w:cstheme="majorBidi"/>
          <w:color w:val="000000" w:themeColor="text1"/>
          <w:sz w:val="24"/>
          <w:szCs w:val="24"/>
        </w:rPr>
        <w:t xml:space="preserve"> (</w:t>
      </w:r>
      <w:proofErr w:type="spellStart"/>
      <w:ins w:id="419" w:author="copyeditor" w:date="2020-02-22T18:38:00Z">
        <w:r w:rsidR="00940B47" w:rsidRPr="008A61FC">
          <w:rPr>
            <w:rFonts w:asciiTheme="majorBidi" w:hAnsiTheme="majorBidi" w:cstheme="majorBidi"/>
            <w:color w:val="000000" w:themeColor="text1"/>
            <w:sz w:val="24"/>
            <w:szCs w:val="24"/>
          </w:rPr>
          <w:t>AirC</w:t>
        </w:r>
        <w:r w:rsidR="00940B47">
          <w:rPr>
            <w:rFonts w:asciiTheme="majorBidi" w:hAnsiTheme="majorBidi" w:cstheme="majorBidi"/>
            <w:color w:val="000000" w:themeColor="text1"/>
            <w:sz w:val="24"/>
            <w:szCs w:val="24"/>
          </w:rPr>
          <w:t>h</w:t>
        </w:r>
        <w:r w:rsidR="00940B47" w:rsidRPr="008A61FC">
          <w:rPr>
            <w:rFonts w:asciiTheme="majorBidi" w:hAnsiTheme="majorBidi" w:cstheme="majorBidi"/>
            <w:color w:val="000000" w:themeColor="text1"/>
            <w:sz w:val="24"/>
            <w:szCs w:val="24"/>
          </w:rPr>
          <w:t>ek</w:t>
        </w:r>
        <w:proofErr w:type="spellEnd"/>
        <w:r w:rsidR="00940B47" w:rsidRPr="008A61FC">
          <w:rPr>
            <w:rFonts w:asciiTheme="majorBidi" w:hAnsiTheme="majorBidi" w:cstheme="majorBidi"/>
            <w:color w:val="000000" w:themeColor="text1"/>
            <w:sz w:val="24"/>
            <w:szCs w:val="24"/>
          </w:rPr>
          <w:t xml:space="preserve"> 224-52</w:t>
        </w:r>
        <w:r w:rsidR="00940B47">
          <w:rPr>
            <w:rFonts w:asciiTheme="majorBidi" w:hAnsiTheme="majorBidi" w:cstheme="majorBidi"/>
            <w:color w:val="000000" w:themeColor="text1"/>
            <w:sz w:val="24"/>
            <w:szCs w:val="24"/>
          </w:rPr>
          <w:t xml:space="preserve">; </w:t>
        </w:r>
      </w:ins>
      <w:r w:rsidRPr="008A61FC">
        <w:rPr>
          <w:rFonts w:asciiTheme="majorBidi" w:hAnsiTheme="majorBidi" w:cstheme="majorBidi"/>
          <w:color w:val="000000" w:themeColor="text1"/>
          <w:sz w:val="24"/>
          <w:szCs w:val="24"/>
        </w:rPr>
        <w:t xml:space="preserve">SKC Inc., </w:t>
      </w:r>
      <w:del w:id="420" w:author="copyeditor" w:date="2020-02-22T18:38:00Z">
        <w:r w:rsidRPr="008A61FC" w:rsidDel="00940B47">
          <w:rPr>
            <w:rFonts w:asciiTheme="majorBidi" w:hAnsiTheme="majorBidi" w:cstheme="majorBidi"/>
            <w:color w:val="000000" w:themeColor="text1"/>
            <w:sz w:val="24"/>
            <w:szCs w:val="24"/>
          </w:rPr>
          <w:delText>AirC</w:delText>
        </w:r>
        <w:r w:rsidR="008906DB" w:rsidDel="00940B47">
          <w:rPr>
            <w:rFonts w:asciiTheme="majorBidi" w:hAnsiTheme="majorBidi" w:cstheme="majorBidi"/>
            <w:color w:val="000000" w:themeColor="text1"/>
            <w:sz w:val="24"/>
            <w:szCs w:val="24"/>
          </w:rPr>
          <w:delText>h</w:delText>
        </w:r>
        <w:r w:rsidRPr="008A61FC" w:rsidDel="00940B47">
          <w:rPr>
            <w:rFonts w:asciiTheme="majorBidi" w:hAnsiTheme="majorBidi" w:cstheme="majorBidi"/>
            <w:color w:val="000000" w:themeColor="text1"/>
            <w:sz w:val="24"/>
            <w:szCs w:val="24"/>
          </w:rPr>
          <w:delText xml:space="preserve">ek 224-52, </w:delText>
        </w:r>
      </w:del>
      <w:r w:rsidR="00AB2480" w:rsidRPr="008A61FC">
        <w:rPr>
          <w:rFonts w:asciiTheme="majorBidi" w:hAnsiTheme="majorBidi" w:cstheme="majorBidi"/>
          <w:color w:val="000000" w:themeColor="text1"/>
          <w:sz w:val="24"/>
          <w:szCs w:val="24"/>
        </w:rPr>
        <w:t>Eighty-Four</w:t>
      </w:r>
      <w:r w:rsidRPr="008A61FC">
        <w:rPr>
          <w:rFonts w:asciiTheme="majorBidi" w:hAnsiTheme="majorBidi" w:cstheme="majorBidi"/>
          <w:color w:val="000000" w:themeColor="text1"/>
          <w:sz w:val="24"/>
          <w:szCs w:val="24"/>
        </w:rPr>
        <w:t>, PA</w:t>
      </w:r>
      <w:del w:id="421" w:author="copyeditor" w:date="2020-02-22T18:38:00Z">
        <w:r w:rsidRPr="008A61FC" w:rsidDel="00940B47">
          <w:rPr>
            <w:rFonts w:asciiTheme="majorBidi" w:hAnsiTheme="majorBidi" w:cstheme="majorBidi"/>
            <w:color w:val="000000" w:themeColor="text1"/>
            <w:sz w:val="24"/>
            <w:szCs w:val="24"/>
          </w:rPr>
          <w:delText>, USA</w:delText>
        </w:r>
      </w:del>
      <w:r w:rsidRPr="008A61FC">
        <w:rPr>
          <w:rFonts w:asciiTheme="majorBidi" w:hAnsiTheme="majorBidi" w:cstheme="majorBidi"/>
          <w:color w:val="000000" w:themeColor="text1"/>
          <w:sz w:val="24"/>
          <w:szCs w:val="24"/>
        </w:rPr>
        <w:t>)</w:t>
      </w:r>
      <w:r w:rsidR="009E3D35" w:rsidRPr="008A61FC">
        <w:rPr>
          <w:rFonts w:asciiTheme="majorBidi" w:hAnsiTheme="majorBidi" w:cstheme="majorBidi"/>
          <w:color w:val="000000" w:themeColor="text1"/>
          <w:sz w:val="24"/>
          <w:szCs w:val="24"/>
        </w:rPr>
        <w:t xml:space="preserve"> with</w:t>
      </w:r>
      <w:r w:rsidRPr="008A61FC">
        <w:rPr>
          <w:rFonts w:asciiTheme="majorBidi" w:hAnsiTheme="majorBidi" w:cstheme="majorBidi"/>
          <w:color w:val="000000" w:themeColor="text1"/>
          <w:sz w:val="24"/>
          <w:szCs w:val="24"/>
        </w:rPr>
        <w:t xml:space="preserve"> rechargeable batter</w:t>
      </w:r>
      <w:r w:rsidR="009E3D35" w:rsidRPr="008A61FC">
        <w:rPr>
          <w:rFonts w:asciiTheme="majorBidi" w:hAnsiTheme="majorBidi" w:cstheme="majorBidi"/>
          <w:color w:val="000000" w:themeColor="text1"/>
          <w:sz w:val="24"/>
          <w:szCs w:val="24"/>
        </w:rPr>
        <w:t>ies</w:t>
      </w:r>
      <w:r w:rsidRPr="008A61FC">
        <w:rPr>
          <w:rFonts w:asciiTheme="majorBidi" w:hAnsiTheme="majorBidi" w:cstheme="majorBidi"/>
          <w:color w:val="000000" w:themeColor="text1"/>
          <w:sz w:val="24"/>
          <w:szCs w:val="24"/>
        </w:rPr>
        <w:t xml:space="preserve"> (</w:t>
      </w:r>
      <w:proofErr w:type="spellStart"/>
      <w:del w:id="422" w:author="copyeditor" w:date="2020-02-22T18:38:00Z">
        <w:r w:rsidRPr="008A61FC" w:rsidDel="00940B47">
          <w:rPr>
            <w:rFonts w:asciiTheme="majorBidi" w:hAnsiTheme="majorBidi" w:cstheme="majorBidi"/>
            <w:color w:val="000000" w:themeColor="text1"/>
            <w:sz w:val="24"/>
            <w:szCs w:val="24"/>
          </w:rPr>
          <w:delText xml:space="preserve">Anker Innovations, </w:delText>
        </w:r>
      </w:del>
      <w:r w:rsidRPr="008A61FC">
        <w:rPr>
          <w:rFonts w:asciiTheme="majorBidi" w:hAnsiTheme="majorBidi" w:cstheme="majorBidi"/>
          <w:color w:val="000000" w:themeColor="text1"/>
          <w:sz w:val="24"/>
          <w:szCs w:val="24"/>
        </w:rPr>
        <w:t>Powercore</w:t>
      </w:r>
      <w:proofErr w:type="spellEnd"/>
      <w:ins w:id="423" w:author="Maxwel" w:date="2020-03-23T15:35:00Z">
        <w:r w:rsidR="003176A1">
          <w:rPr>
            <w:rFonts w:asciiTheme="majorBidi" w:hAnsiTheme="majorBidi" w:cstheme="majorBidi"/>
            <w:color w:val="000000" w:themeColor="text1"/>
            <w:sz w:val="24"/>
            <w:szCs w:val="24"/>
          </w:rPr>
          <w:t xml:space="preserve"> </w:t>
        </w:r>
      </w:ins>
      <w:r w:rsidRPr="008A61FC">
        <w:rPr>
          <w:rFonts w:asciiTheme="majorBidi" w:hAnsiTheme="majorBidi" w:cstheme="majorBidi"/>
          <w:color w:val="000000" w:themeColor="text1"/>
          <w:sz w:val="24"/>
          <w:szCs w:val="24"/>
        </w:rPr>
        <w:t>+ 20100 USB-C</w:t>
      </w:r>
      <w:ins w:id="424" w:author="copyeditor" w:date="2020-02-22T18:38:00Z">
        <w:r w:rsidR="00940B47">
          <w:rPr>
            <w:rFonts w:asciiTheme="majorBidi" w:hAnsiTheme="majorBidi" w:cstheme="majorBidi"/>
            <w:color w:val="000000" w:themeColor="text1"/>
            <w:sz w:val="24"/>
            <w:szCs w:val="24"/>
          </w:rPr>
          <w:t xml:space="preserve">; </w:t>
        </w:r>
        <w:r w:rsidR="00940B47" w:rsidRPr="008A61FC">
          <w:rPr>
            <w:rFonts w:asciiTheme="majorBidi" w:hAnsiTheme="majorBidi" w:cstheme="majorBidi"/>
            <w:color w:val="000000" w:themeColor="text1"/>
            <w:sz w:val="24"/>
            <w:szCs w:val="24"/>
          </w:rPr>
          <w:t>Anker Innovations</w:t>
        </w:r>
      </w:ins>
      <w:r w:rsidRPr="008A61FC">
        <w:rPr>
          <w:rFonts w:asciiTheme="majorBidi" w:hAnsiTheme="majorBidi" w:cstheme="majorBidi"/>
          <w:color w:val="000000" w:themeColor="text1"/>
          <w:sz w:val="24"/>
          <w:szCs w:val="24"/>
        </w:rPr>
        <w:t>, Shenzhen, Guangdong, C</w:t>
      </w:r>
      <w:ins w:id="425" w:author="copyeditor" w:date="2020-02-22T18:38:00Z">
        <w:r w:rsidR="00940B47">
          <w:rPr>
            <w:rFonts w:asciiTheme="majorBidi" w:hAnsiTheme="majorBidi" w:cstheme="majorBidi"/>
            <w:color w:val="000000" w:themeColor="text1"/>
            <w:sz w:val="24"/>
            <w:szCs w:val="24"/>
          </w:rPr>
          <w:t>hina</w:t>
        </w:r>
      </w:ins>
      <w:del w:id="426" w:author="copyeditor" w:date="2020-02-22T18:38:00Z">
        <w:r w:rsidRPr="008A61FC" w:rsidDel="00940B47">
          <w:rPr>
            <w:rFonts w:asciiTheme="majorBidi" w:hAnsiTheme="majorBidi" w:cstheme="majorBidi"/>
            <w:color w:val="000000" w:themeColor="text1"/>
            <w:sz w:val="24"/>
            <w:szCs w:val="24"/>
          </w:rPr>
          <w:delText>HN</w:delText>
        </w:r>
      </w:del>
      <w:r w:rsidRPr="008A61FC">
        <w:rPr>
          <w:rFonts w:asciiTheme="majorBidi" w:hAnsiTheme="majorBidi" w:cstheme="majorBidi"/>
          <w:color w:val="000000" w:themeColor="text1"/>
          <w:sz w:val="24"/>
          <w:szCs w:val="24"/>
        </w:rPr>
        <w:t>) and polyurethane foam (PUF) (</w:t>
      </w:r>
      <w:ins w:id="427" w:author="copyeditor" w:date="2020-02-22T19:25:00Z">
        <w:r w:rsidR="004C062E">
          <w:rPr>
            <w:rFonts w:asciiTheme="majorBidi" w:hAnsiTheme="majorBidi" w:cstheme="majorBidi"/>
            <w:color w:val="000000" w:themeColor="text1"/>
            <w:sz w:val="24"/>
            <w:szCs w:val="24"/>
          </w:rPr>
          <w:t>c</w:t>
        </w:r>
        <w:r w:rsidR="004C062E" w:rsidRPr="008A61FC">
          <w:rPr>
            <w:rFonts w:asciiTheme="majorBidi" w:hAnsiTheme="majorBidi" w:cstheme="majorBidi"/>
            <w:color w:val="000000" w:themeColor="text1"/>
            <w:sz w:val="24"/>
            <w:szCs w:val="24"/>
          </w:rPr>
          <w:t>at</w:t>
        </w:r>
        <w:r w:rsidR="004C062E">
          <w:rPr>
            <w:rFonts w:asciiTheme="majorBidi" w:hAnsiTheme="majorBidi" w:cstheme="majorBidi"/>
            <w:color w:val="000000" w:themeColor="text1"/>
            <w:sz w:val="24"/>
            <w:szCs w:val="24"/>
          </w:rPr>
          <w:t>alog</w:t>
        </w:r>
        <w:r w:rsidR="004C062E" w:rsidRPr="008A61FC">
          <w:rPr>
            <w:rFonts w:asciiTheme="majorBidi" w:hAnsiTheme="majorBidi" w:cstheme="majorBidi"/>
            <w:color w:val="000000" w:themeColor="text1"/>
            <w:sz w:val="24"/>
            <w:szCs w:val="24"/>
          </w:rPr>
          <w:t xml:space="preserve"> no. 226-92</w:t>
        </w:r>
        <w:r w:rsidR="004C062E">
          <w:rPr>
            <w:rFonts w:asciiTheme="majorBidi" w:hAnsiTheme="majorBidi" w:cstheme="majorBidi"/>
            <w:color w:val="000000" w:themeColor="text1"/>
            <w:sz w:val="24"/>
            <w:szCs w:val="24"/>
          </w:rPr>
          <w:t xml:space="preserve">; </w:t>
        </w:r>
      </w:ins>
      <w:r w:rsidRPr="008A61FC">
        <w:rPr>
          <w:rFonts w:asciiTheme="majorBidi" w:hAnsiTheme="majorBidi" w:cstheme="majorBidi"/>
          <w:color w:val="000000" w:themeColor="text1"/>
          <w:sz w:val="24"/>
          <w:szCs w:val="24"/>
        </w:rPr>
        <w:t>SKC Inc.</w:t>
      </w:r>
      <w:del w:id="428" w:author="copyeditor" w:date="2020-02-22T19:25:00Z">
        <w:r w:rsidRPr="008A61FC" w:rsidDel="004C062E">
          <w:rPr>
            <w:rFonts w:asciiTheme="majorBidi" w:hAnsiTheme="majorBidi" w:cstheme="majorBidi"/>
            <w:color w:val="000000" w:themeColor="text1"/>
            <w:sz w:val="24"/>
            <w:szCs w:val="24"/>
          </w:rPr>
          <w:delText xml:space="preserve">, Cat. no. 226-92, </w:delText>
        </w:r>
        <w:r w:rsidR="00AB2480" w:rsidRPr="008A61FC" w:rsidDel="004C062E">
          <w:rPr>
            <w:rFonts w:asciiTheme="majorBidi" w:hAnsiTheme="majorBidi" w:cstheme="majorBidi"/>
            <w:color w:val="000000" w:themeColor="text1"/>
            <w:sz w:val="24"/>
            <w:szCs w:val="24"/>
          </w:rPr>
          <w:delText>Eighty-Four</w:delText>
        </w:r>
        <w:r w:rsidRPr="008A61FC" w:rsidDel="004C062E">
          <w:rPr>
            <w:rFonts w:asciiTheme="majorBidi" w:hAnsiTheme="majorBidi" w:cstheme="majorBidi"/>
            <w:color w:val="000000" w:themeColor="text1"/>
            <w:sz w:val="24"/>
            <w:szCs w:val="24"/>
          </w:rPr>
          <w:delText>, PA, USA</w:delText>
        </w:r>
      </w:del>
      <w:r w:rsidRPr="008A61FC">
        <w:rPr>
          <w:rFonts w:asciiTheme="majorBidi" w:hAnsiTheme="majorBidi" w:cstheme="majorBidi"/>
          <w:color w:val="000000" w:themeColor="text1"/>
          <w:sz w:val="24"/>
          <w:szCs w:val="24"/>
        </w:rPr>
        <w:t>) w</w:t>
      </w:r>
      <w:r w:rsidR="006F292A" w:rsidRPr="008A61FC">
        <w:rPr>
          <w:rFonts w:asciiTheme="majorBidi" w:hAnsiTheme="majorBidi" w:cstheme="majorBidi"/>
          <w:color w:val="000000" w:themeColor="text1"/>
          <w:sz w:val="24"/>
          <w:szCs w:val="24"/>
        </w:rPr>
        <w:t>ere</w:t>
      </w:r>
      <w:r w:rsidRPr="008A61FC">
        <w:rPr>
          <w:rFonts w:asciiTheme="majorBidi" w:hAnsiTheme="majorBidi" w:cstheme="majorBidi"/>
          <w:color w:val="000000" w:themeColor="text1"/>
          <w:sz w:val="24"/>
          <w:szCs w:val="24"/>
        </w:rPr>
        <w:t xml:space="preserve"> positioned on a horizontal stand at each height. </w:t>
      </w:r>
      <w:r w:rsidR="00293076" w:rsidRPr="008A61FC">
        <w:rPr>
          <w:rFonts w:asciiTheme="majorBidi" w:hAnsiTheme="majorBidi" w:cstheme="majorBidi"/>
          <w:color w:val="000000" w:themeColor="text1"/>
          <w:sz w:val="24"/>
          <w:szCs w:val="24"/>
        </w:rPr>
        <w:t>Batteries continuously used for 48 h</w:t>
      </w:r>
      <w:del w:id="429" w:author="copyeditor" w:date="2020-02-22T19:25:00Z">
        <w:r w:rsidR="00293076" w:rsidRPr="008A61FC" w:rsidDel="00790769">
          <w:rPr>
            <w:rFonts w:asciiTheme="majorBidi" w:hAnsiTheme="majorBidi" w:cstheme="majorBidi"/>
            <w:color w:val="000000" w:themeColor="text1"/>
            <w:sz w:val="24"/>
            <w:szCs w:val="24"/>
          </w:rPr>
          <w:delText>ours</w:delText>
        </w:r>
      </w:del>
      <w:r w:rsidR="00293076" w:rsidRPr="008A61FC">
        <w:rPr>
          <w:rFonts w:asciiTheme="majorBidi" w:hAnsiTheme="majorBidi" w:cstheme="majorBidi"/>
          <w:color w:val="000000" w:themeColor="text1"/>
          <w:sz w:val="24"/>
          <w:szCs w:val="24"/>
        </w:rPr>
        <w:t xml:space="preserve"> were replaced </w:t>
      </w:r>
      <w:ins w:id="430" w:author="copyeditor" w:date="2020-02-22T19:26:00Z">
        <w:r w:rsidR="00790769">
          <w:rPr>
            <w:rFonts w:asciiTheme="majorBidi" w:hAnsiTheme="majorBidi" w:cstheme="majorBidi"/>
            <w:color w:val="000000" w:themeColor="text1"/>
            <w:sz w:val="24"/>
            <w:szCs w:val="24"/>
          </w:rPr>
          <w:t>with a</w:t>
        </w:r>
      </w:ins>
      <w:del w:id="431" w:author="copyeditor" w:date="2020-02-22T19:26:00Z">
        <w:r w:rsidR="00293076" w:rsidRPr="008A61FC" w:rsidDel="00790769">
          <w:rPr>
            <w:rFonts w:asciiTheme="majorBidi" w:hAnsiTheme="majorBidi" w:cstheme="majorBidi"/>
            <w:color w:val="000000" w:themeColor="text1"/>
            <w:sz w:val="24"/>
            <w:szCs w:val="24"/>
          </w:rPr>
          <w:delText>for</w:delText>
        </w:r>
      </w:del>
      <w:r w:rsidR="00293076" w:rsidRPr="008A61FC">
        <w:rPr>
          <w:rFonts w:asciiTheme="majorBidi" w:hAnsiTheme="majorBidi" w:cstheme="majorBidi"/>
          <w:color w:val="000000" w:themeColor="text1"/>
          <w:sz w:val="24"/>
          <w:szCs w:val="24"/>
        </w:rPr>
        <w:t xml:space="preserve"> </w:t>
      </w:r>
      <w:r w:rsidR="00775C47" w:rsidRPr="008A61FC">
        <w:rPr>
          <w:rFonts w:asciiTheme="majorBidi" w:hAnsiTheme="majorBidi" w:cstheme="majorBidi"/>
          <w:color w:val="000000" w:themeColor="text1"/>
          <w:sz w:val="24"/>
          <w:szCs w:val="24"/>
        </w:rPr>
        <w:t>charged one</w:t>
      </w:r>
      <w:r w:rsidR="00293076" w:rsidRPr="008A61FC">
        <w:rPr>
          <w:rFonts w:asciiTheme="majorBidi" w:hAnsiTheme="majorBidi" w:cstheme="majorBidi"/>
          <w:color w:val="000000" w:themeColor="text1"/>
          <w:sz w:val="24"/>
          <w:szCs w:val="24"/>
        </w:rPr>
        <w:t xml:space="preserve">. </w:t>
      </w:r>
      <w:r w:rsidRPr="008A61FC">
        <w:rPr>
          <w:rFonts w:asciiTheme="majorBidi" w:hAnsiTheme="majorBidi" w:cstheme="majorBidi"/>
          <w:color w:val="000000" w:themeColor="text1"/>
          <w:sz w:val="24"/>
          <w:szCs w:val="24"/>
        </w:rPr>
        <w:t>Th</w:t>
      </w:r>
      <w:r w:rsidR="002404D8" w:rsidRPr="008A61FC">
        <w:rPr>
          <w:rFonts w:asciiTheme="majorBidi" w:hAnsiTheme="majorBidi" w:cstheme="majorBidi"/>
          <w:color w:val="000000" w:themeColor="text1"/>
          <w:sz w:val="24"/>
          <w:szCs w:val="24"/>
        </w:rPr>
        <w:t>e airflow rate of</w:t>
      </w:r>
      <w:r w:rsidRPr="008A61FC">
        <w:rPr>
          <w:rFonts w:asciiTheme="majorBidi" w:hAnsiTheme="majorBidi" w:cstheme="majorBidi"/>
          <w:color w:val="000000" w:themeColor="text1"/>
          <w:sz w:val="24"/>
          <w:szCs w:val="24"/>
        </w:rPr>
        <w:t xml:space="preserve"> air pumps and PUFs were </w:t>
      </w:r>
      <w:r w:rsidR="002404D8" w:rsidRPr="008A61FC">
        <w:rPr>
          <w:rFonts w:asciiTheme="majorBidi" w:hAnsiTheme="majorBidi" w:cstheme="majorBidi"/>
          <w:color w:val="000000" w:themeColor="text1"/>
          <w:sz w:val="24"/>
          <w:szCs w:val="24"/>
        </w:rPr>
        <w:t>calibrated</w:t>
      </w:r>
      <w:r w:rsidRPr="008A61FC">
        <w:rPr>
          <w:rFonts w:asciiTheme="majorBidi" w:hAnsiTheme="majorBidi" w:cstheme="majorBidi"/>
          <w:color w:val="000000" w:themeColor="text1"/>
          <w:sz w:val="24"/>
          <w:szCs w:val="24"/>
        </w:rPr>
        <w:t xml:space="preserve"> between 2.9 and 3.1 L min</w:t>
      </w:r>
      <w:del w:id="432" w:author="copyeditor" w:date="2020-02-22T19:26:00Z">
        <w:r w:rsidRPr="008A61FC" w:rsidDel="00790769">
          <w:rPr>
            <w:rFonts w:asciiTheme="majorBidi" w:hAnsiTheme="majorBidi" w:cstheme="majorBidi"/>
            <w:color w:val="000000" w:themeColor="text1"/>
            <w:sz w:val="24"/>
            <w:szCs w:val="24"/>
            <w:vertAlign w:val="superscript"/>
          </w:rPr>
          <w:delText>-</w:delText>
        </w:r>
      </w:del>
      <w:ins w:id="433" w:author="copyeditor" w:date="2020-02-22T19:26:00Z">
        <w:r w:rsidR="00790769">
          <w:rPr>
            <w:rFonts w:asciiTheme="majorBidi" w:hAnsiTheme="majorBidi" w:cstheme="majorBidi"/>
            <w:color w:val="000000" w:themeColor="text1"/>
            <w:sz w:val="24"/>
            <w:szCs w:val="24"/>
            <w:vertAlign w:val="superscript"/>
          </w:rPr>
          <w:t>−</w:t>
        </w:r>
      </w:ins>
      <w:r w:rsidRPr="008A61FC">
        <w:rPr>
          <w:rFonts w:asciiTheme="majorBidi" w:hAnsiTheme="majorBidi" w:cstheme="majorBidi"/>
          <w:color w:val="000000" w:themeColor="text1"/>
          <w:sz w:val="24"/>
          <w:szCs w:val="24"/>
          <w:vertAlign w:val="superscript"/>
        </w:rPr>
        <w:t>1</w:t>
      </w:r>
      <w:r w:rsidR="002404D8" w:rsidRPr="008A61FC">
        <w:rPr>
          <w:rFonts w:asciiTheme="majorBidi" w:hAnsiTheme="majorBidi" w:cstheme="majorBidi"/>
          <w:color w:val="000000" w:themeColor="text1"/>
          <w:sz w:val="24"/>
          <w:szCs w:val="24"/>
        </w:rPr>
        <w:t xml:space="preserve"> (Check-mate Calibrator</w:t>
      </w:r>
      <w:del w:id="434" w:author="copyeditor" w:date="2020-02-22T19:26:00Z">
        <w:r w:rsidR="002404D8" w:rsidRPr="008A61FC" w:rsidDel="00790769">
          <w:rPr>
            <w:rFonts w:asciiTheme="majorBidi" w:hAnsiTheme="majorBidi" w:cstheme="majorBidi"/>
            <w:color w:val="000000" w:themeColor="text1"/>
            <w:sz w:val="24"/>
            <w:szCs w:val="24"/>
          </w:rPr>
          <w:delText>,</w:delText>
        </w:r>
      </w:del>
      <w:ins w:id="435" w:author="copyeditor" w:date="2020-02-22T19:26:00Z">
        <w:r w:rsidR="00790769">
          <w:rPr>
            <w:rFonts w:asciiTheme="majorBidi" w:hAnsiTheme="majorBidi" w:cstheme="majorBidi"/>
            <w:color w:val="000000" w:themeColor="text1"/>
            <w:sz w:val="24"/>
            <w:szCs w:val="24"/>
          </w:rPr>
          <w:t>;</w:t>
        </w:r>
      </w:ins>
      <w:r w:rsidR="002404D8" w:rsidRPr="008A61FC">
        <w:rPr>
          <w:rFonts w:asciiTheme="majorBidi" w:hAnsiTheme="majorBidi" w:cstheme="majorBidi"/>
          <w:color w:val="000000" w:themeColor="text1"/>
          <w:sz w:val="24"/>
          <w:szCs w:val="24"/>
        </w:rPr>
        <w:t xml:space="preserve"> </w:t>
      </w:r>
      <w:r w:rsidRPr="008A61FC">
        <w:rPr>
          <w:rFonts w:asciiTheme="majorBidi" w:hAnsiTheme="majorBidi" w:cstheme="majorBidi"/>
          <w:color w:val="000000" w:themeColor="text1"/>
          <w:sz w:val="24"/>
          <w:szCs w:val="24"/>
        </w:rPr>
        <w:t>SKC Inc.</w:t>
      </w:r>
      <w:del w:id="436" w:author="copyeditor" w:date="2020-02-22T19:26:00Z">
        <w:r w:rsidRPr="008A61FC" w:rsidDel="00790769">
          <w:rPr>
            <w:rFonts w:asciiTheme="majorBidi" w:hAnsiTheme="majorBidi" w:cstheme="majorBidi"/>
            <w:color w:val="000000" w:themeColor="text1"/>
            <w:sz w:val="24"/>
            <w:szCs w:val="24"/>
          </w:rPr>
          <w:delText xml:space="preserve">, </w:delText>
        </w:r>
        <w:r w:rsidR="00AB2480" w:rsidRPr="008A61FC" w:rsidDel="00790769">
          <w:rPr>
            <w:rFonts w:asciiTheme="majorBidi" w:hAnsiTheme="majorBidi" w:cstheme="majorBidi"/>
            <w:color w:val="000000" w:themeColor="text1"/>
            <w:sz w:val="24"/>
            <w:szCs w:val="24"/>
          </w:rPr>
          <w:delText>Eighty-Four</w:delText>
        </w:r>
        <w:r w:rsidRPr="008A61FC" w:rsidDel="00790769">
          <w:rPr>
            <w:rFonts w:asciiTheme="majorBidi" w:hAnsiTheme="majorBidi" w:cstheme="majorBidi"/>
            <w:color w:val="000000" w:themeColor="text1"/>
            <w:sz w:val="24"/>
            <w:szCs w:val="24"/>
          </w:rPr>
          <w:delText>, PA, USA</w:delText>
        </w:r>
      </w:del>
      <w:r w:rsidRPr="008A61FC">
        <w:rPr>
          <w:rFonts w:asciiTheme="majorBidi" w:hAnsiTheme="majorBidi" w:cstheme="majorBidi"/>
          <w:color w:val="000000" w:themeColor="text1"/>
          <w:sz w:val="24"/>
          <w:szCs w:val="24"/>
        </w:rPr>
        <w:t xml:space="preserve">). </w:t>
      </w:r>
      <w:r w:rsidR="008745FD" w:rsidRPr="008A61FC">
        <w:rPr>
          <w:rFonts w:asciiTheme="majorBidi" w:hAnsiTheme="majorBidi" w:cstheme="majorBidi"/>
          <w:iCs/>
          <w:color w:val="000000" w:themeColor="text1"/>
          <w:sz w:val="24"/>
          <w:szCs w:val="24"/>
        </w:rPr>
        <w:t>Samples were</w:t>
      </w:r>
      <w:r w:rsidR="00F60435" w:rsidRPr="008A61FC">
        <w:rPr>
          <w:rFonts w:asciiTheme="majorBidi" w:hAnsiTheme="majorBidi" w:cstheme="majorBidi"/>
          <w:iCs/>
          <w:color w:val="000000" w:themeColor="text1"/>
          <w:sz w:val="24"/>
          <w:szCs w:val="24"/>
        </w:rPr>
        <w:t xml:space="preserve"> collected</w:t>
      </w:r>
      <w:r w:rsidR="00B767A4" w:rsidRPr="008A61FC">
        <w:rPr>
          <w:rFonts w:asciiTheme="majorBidi" w:hAnsiTheme="majorBidi" w:cstheme="majorBidi"/>
          <w:iCs/>
          <w:color w:val="000000" w:themeColor="text1"/>
          <w:sz w:val="24"/>
          <w:szCs w:val="24"/>
        </w:rPr>
        <w:t>,</w:t>
      </w:r>
      <w:r w:rsidR="00F60435" w:rsidRPr="008A61FC">
        <w:rPr>
          <w:rFonts w:asciiTheme="majorBidi" w:hAnsiTheme="majorBidi" w:cstheme="majorBidi"/>
          <w:iCs/>
          <w:color w:val="000000" w:themeColor="text1"/>
          <w:sz w:val="24"/>
          <w:szCs w:val="24"/>
        </w:rPr>
        <w:t xml:space="preserve"> placed in uniquely labeled</w:t>
      </w:r>
      <w:ins w:id="437" w:author="copyeditor" w:date="2020-02-22T19:26:00Z">
        <w:r w:rsidR="00790769">
          <w:rPr>
            <w:rFonts w:asciiTheme="majorBidi" w:hAnsiTheme="majorBidi" w:cstheme="majorBidi"/>
            <w:iCs/>
            <w:color w:val="000000" w:themeColor="text1"/>
            <w:sz w:val="24"/>
            <w:szCs w:val="24"/>
          </w:rPr>
          <w:t>,</w:t>
        </w:r>
      </w:ins>
      <w:r w:rsidR="00F60435" w:rsidRPr="008A61FC">
        <w:rPr>
          <w:rFonts w:asciiTheme="majorBidi" w:hAnsiTheme="majorBidi" w:cstheme="majorBidi"/>
          <w:iCs/>
          <w:color w:val="000000" w:themeColor="text1"/>
          <w:sz w:val="24"/>
          <w:szCs w:val="24"/>
        </w:rPr>
        <w:t xml:space="preserve"> </w:t>
      </w:r>
      <w:r w:rsidR="00991202" w:rsidRPr="008A61FC">
        <w:rPr>
          <w:rFonts w:asciiTheme="majorBidi" w:hAnsiTheme="majorBidi" w:cstheme="majorBidi"/>
          <w:iCs/>
          <w:color w:val="000000" w:themeColor="text1"/>
          <w:sz w:val="24"/>
          <w:szCs w:val="24"/>
        </w:rPr>
        <w:t>screw</w:t>
      </w:r>
      <w:ins w:id="438" w:author="copyeditor" w:date="2020-02-22T19:26:00Z">
        <w:r w:rsidR="00790769">
          <w:rPr>
            <w:rFonts w:asciiTheme="majorBidi" w:hAnsiTheme="majorBidi" w:cstheme="majorBidi"/>
            <w:iCs/>
            <w:color w:val="000000" w:themeColor="text1"/>
            <w:sz w:val="24"/>
            <w:szCs w:val="24"/>
          </w:rPr>
          <w:t>-</w:t>
        </w:r>
      </w:ins>
      <w:del w:id="439" w:author="copyeditor" w:date="2020-02-22T19:26:00Z">
        <w:r w:rsidR="00991202" w:rsidRPr="008A61FC" w:rsidDel="00790769">
          <w:rPr>
            <w:rFonts w:asciiTheme="majorBidi" w:hAnsiTheme="majorBidi" w:cstheme="majorBidi"/>
            <w:iCs/>
            <w:color w:val="000000" w:themeColor="text1"/>
            <w:sz w:val="24"/>
            <w:szCs w:val="24"/>
          </w:rPr>
          <w:delText xml:space="preserve"> </w:delText>
        </w:r>
      </w:del>
      <w:r w:rsidR="00991202" w:rsidRPr="008A61FC">
        <w:rPr>
          <w:rFonts w:asciiTheme="majorBidi" w:hAnsiTheme="majorBidi" w:cstheme="majorBidi"/>
          <w:iCs/>
          <w:color w:val="000000" w:themeColor="text1"/>
          <w:sz w:val="24"/>
          <w:szCs w:val="24"/>
        </w:rPr>
        <w:t xml:space="preserve">cap tube </w:t>
      </w:r>
      <w:r w:rsidR="00F60435" w:rsidRPr="008A61FC">
        <w:rPr>
          <w:rFonts w:asciiTheme="majorBidi" w:hAnsiTheme="majorBidi" w:cstheme="majorBidi"/>
          <w:iCs/>
          <w:color w:val="000000" w:themeColor="text1"/>
          <w:sz w:val="24"/>
          <w:szCs w:val="24"/>
        </w:rPr>
        <w:t>containers</w:t>
      </w:r>
      <w:r w:rsidR="00991202" w:rsidRPr="008A61FC">
        <w:rPr>
          <w:rFonts w:asciiTheme="majorBidi" w:hAnsiTheme="majorBidi" w:cstheme="majorBidi"/>
          <w:iCs/>
          <w:color w:val="000000" w:themeColor="text1"/>
          <w:sz w:val="24"/>
          <w:szCs w:val="24"/>
        </w:rPr>
        <w:t xml:space="preserve"> (</w:t>
      </w:r>
      <w:proofErr w:type="spellStart"/>
      <w:r w:rsidR="00991202" w:rsidRPr="008A61FC">
        <w:rPr>
          <w:rFonts w:asciiTheme="majorBidi" w:hAnsiTheme="majorBidi" w:cstheme="majorBidi"/>
          <w:color w:val="000000" w:themeColor="text1"/>
          <w:sz w:val="24"/>
          <w:szCs w:val="24"/>
        </w:rPr>
        <w:t>Sarstedt</w:t>
      </w:r>
      <w:proofErr w:type="spellEnd"/>
      <w:r w:rsidR="00991202" w:rsidRPr="008A61FC">
        <w:rPr>
          <w:rFonts w:asciiTheme="majorBidi" w:hAnsiTheme="majorBidi" w:cstheme="majorBidi"/>
          <w:color w:val="000000" w:themeColor="text1"/>
          <w:sz w:val="24"/>
          <w:szCs w:val="24"/>
        </w:rPr>
        <w:t xml:space="preserve"> AG &amp; Co.</w:t>
      </w:r>
      <w:del w:id="440" w:author="copyeditor" w:date="2020-02-22T19:27:00Z">
        <w:r w:rsidR="00991202" w:rsidRPr="008A61FC" w:rsidDel="00790769">
          <w:rPr>
            <w:rFonts w:asciiTheme="majorBidi" w:hAnsiTheme="majorBidi" w:cstheme="majorBidi"/>
            <w:color w:val="000000" w:themeColor="text1"/>
            <w:sz w:val="24"/>
            <w:szCs w:val="24"/>
          </w:rPr>
          <w:delText>, Nümbrecht, DEU</w:delText>
        </w:r>
      </w:del>
      <w:r w:rsidR="00991202" w:rsidRPr="008A61FC">
        <w:rPr>
          <w:rFonts w:asciiTheme="majorBidi" w:hAnsiTheme="majorBidi" w:cstheme="majorBidi"/>
          <w:color w:val="000000" w:themeColor="text1"/>
          <w:sz w:val="24"/>
          <w:szCs w:val="24"/>
        </w:rPr>
        <w:t>)</w:t>
      </w:r>
      <w:r w:rsidR="00B767A4" w:rsidRPr="008A61FC">
        <w:rPr>
          <w:rFonts w:asciiTheme="majorBidi" w:hAnsiTheme="majorBidi" w:cstheme="majorBidi"/>
          <w:iCs/>
          <w:color w:val="000000" w:themeColor="text1"/>
          <w:sz w:val="24"/>
          <w:szCs w:val="24"/>
        </w:rPr>
        <w:t>, and</w:t>
      </w:r>
      <w:r w:rsidR="00F224BD" w:rsidRPr="008A61FC">
        <w:rPr>
          <w:rFonts w:asciiTheme="majorBidi" w:hAnsiTheme="majorBidi" w:cstheme="majorBidi"/>
          <w:iCs/>
          <w:color w:val="000000" w:themeColor="text1"/>
          <w:sz w:val="24"/>
          <w:szCs w:val="24"/>
        </w:rPr>
        <w:t xml:space="preserve"> stored in coolers containing dry ice until transfer to storage at </w:t>
      </w:r>
      <w:del w:id="441" w:author="copyeditor" w:date="2020-02-22T19:27:00Z">
        <w:r w:rsidR="00F224BD" w:rsidRPr="008A61FC" w:rsidDel="00790769">
          <w:rPr>
            <w:rFonts w:asciiTheme="majorBidi" w:hAnsiTheme="majorBidi" w:cstheme="majorBidi"/>
            <w:iCs/>
            <w:color w:val="000000" w:themeColor="text1"/>
            <w:sz w:val="24"/>
            <w:szCs w:val="24"/>
          </w:rPr>
          <w:delText>-</w:delText>
        </w:r>
      </w:del>
      <w:ins w:id="442" w:author="copyeditor" w:date="2020-02-22T19:27:00Z">
        <w:r w:rsidR="00790769">
          <w:rPr>
            <w:rFonts w:asciiTheme="majorBidi" w:hAnsiTheme="majorBidi" w:cstheme="majorBidi"/>
            <w:iCs/>
            <w:color w:val="000000" w:themeColor="text1"/>
            <w:sz w:val="24"/>
            <w:szCs w:val="24"/>
          </w:rPr>
          <w:t>−</w:t>
        </w:r>
      </w:ins>
      <w:r w:rsidR="00F224BD" w:rsidRPr="008A61FC">
        <w:rPr>
          <w:rFonts w:asciiTheme="majorBidi" w:hAnsiTheme="majorBidi" w:cstheme="majorBidi"/>
          <w:iCs/>
          <w:color w:val="000000" w:themeColor="text1"/>
          <w:sz w:val="24"/>
          <w:szCs w:val="24"/>
        </w:rPr>
        <w:t>20</w:t>
      </w:r>
      <w:ins w:id="443" w:author="copyeditor" w:date="2020-02-23T13:35:00Z">
        <w:r w:rsidR="00ED490F">
          <w:rPr>
            <w:rFonts w:asciiTheme="majorBidi" w:hAnsiTheme="majorBidi" w:cstheme="majorBidi"/>
            <w:iCs/>
            <w:color w:val="000000" w:themeColor="text1"/>
            <w:sz w:val="24"/>
            <w:szCs w:val="24"/>
          </w:rPr>
          <w:t xml:space="preserve"> </w:t>
        </w:r>
      </w:ins>
      <w:del w:id="444" w:author="copyeditor" w:date="2020-02-23T13:35:00Z">
        <w:r w:rsidR="006C2324" w:rsidRPr="008A61FC" w:rsidDel="00ED490F">
          <w:rPr>
            <w:rFonts w:asciiTheme="majorBidi" w:hAnsiTheme="majorBidi" w:cstheme="majorBidi"/>
            <w:iCs/>
            <w:color w:val="000000" w:themeColor="text1"/>
            <w:sz w:val="24"/>
            <w:szCs w:val="24"/>
          </w:rPr>
          <w:delText>°</w:delText>
        </w:r>
      </w:del>
      <w:r w:rsidR="00F224BD" w:rsidRPr="008A61FC">
        <w:rPr>
          <w:rFonts w:asciiTheme="majorBidi" w:hAnsiTheme="majorBidi" w:cstheme="majorBidi"/>
          <w:iCs/>
          <w:color w:val="000000" w:themeColor="text1"/>
          <w:sz w:val="24"/>
          <w:szCs w:val="24"/>
        </w:rPr>
        <w:t xml:space="preserve">C </w:t>
      </w:r>
      <w:del w:id="445" w:author="copyeditor" w:date="2020-02-22T19:27:00Z">
        <w:r w:rsidR="00F224BD" w:rsidRPr="008A61FC" w:rsidDel="00790769">
          <w:rPr>
            <w:rFonts w:asciiTheme="majorBidi" w:hAnsiTheme="majorBidi" w:cstheme="majorBidi"/>
            <w:iCs/>
            <w:color w:val="000000" w:themeColor="text1"/>
            <w:sz w:val="24"/>
            <w:szCs w:val="24"/>
          </w:rPr>
          <w:delText>prior to</w:delText>
        </w:r>
      </w:del>
      <w:ins w:id="446" w:author="copyeditor" w:date="2020-02-22T19:27:00Z">
        <w:r w:rsidR="00790769">
          <w:rPr>
            <w:rFonts w:asciiTheme="majorBidi" w:hAnsiTheme="majorBidi" w:cstheme="majorBidi"/>
            <w:iCs/>
            <w:color w:val="000000" w:themeColor="text1"/>
            <w:sz w:val="24"/>
            <w:szCs w:val="24"/>
          </w:rPr>
          <w:t>before</w:t>
        </w:r>
      </w:ins>
      <w:r w:rsidR="00F224BD" w:rsidRPr="008A61FC">
        <w:rPr>
          <w:rFonts w:asciiTheme="majorBidi" w:hAnsiTheme="majorBidi" w:cstheme="majorBidi"/>
          <w:iCs/>
          <w:color w:val="000000" w:themeColor="text1"/>
          <w:sz w:val="24"/>
          <w:szCs w:val="24"/>
        </w:rPr>
        <w:t xml:space="preserve"> analysis</w:t>
      </w:r>
      <w:r w:rsidR="00B767A4" w:rsidRPr="008A61FC">
        <w:rPr>
          <w:rFonts w:asciiTheme="majorBidi" w:hAnsiTheme="majorBidi" w:cstheme="majorBidi"/>
          <w:iCs/>
          <w:color w:val="000000" w:themeColor="text1"/>
          <w:sz w:val="24"/>
          <w:szCs w:val="24"/>
        </w:rPr>
        <w:t>.</w:t>
      </w:r>
      <w:bookmarkStart w:id="447" w:name="_Hlk6909361"/>
    </w:p>
    <w:bookmarkEnd w:id="447"/>
    <w:p w14:paraId="2823A36C" w14:textId="0E4BC87B" w:rsidR="00F60435" w:rsidRPr="008A61FC" w:rsidRDefault="00F60435" w:rsidP="001E110F">
      <w:pPr>
        <w:spacing w:after="0" w:line="480" w:lineRule="auto"/>
        <w:ind w:firstLine="432"/>
        <w:rPr>
          <w:rFonts w:asciiTheme="majorBidi" w:hAnsiTheme="majorBidi" w:cstheme="majorBidi"/>
          <w:iCs/>
          <w:color w:val="000000" w:themeColor="text1"/>
          <w:sz w:val="24"/>
          <w:szCs w:val="24"/>
        </w:rPr>
      </w:pPr>
    </w:p>
    <w:p w14:paraId="665BC4CB" w14:textId="10F0B991" w:rsidR="003623FF" w:rsidRPr="00A05B87" w:rsidRDefault="00F60435" w:rsidP="001E110F">
      <w:pPr>
        <w:spacing w:after="0" w:line="480" w:lineRule="auto"/>
        <w:rPr>
          <w:rFonts w:asciiTheme="majorBidi" w:hAnsiTheme="majorBidi" w:cstheme="majorBidi"/>
          <w:bCs/>
          <w:iCs/>
          <w:color w:val="000000" w:themeColor="text1"/>
          <w:sz w:val="24"/>
          <w:szCs w:val="24"/>
          <w:rPrChange w:id="448" w:author="copyeditor" w:date="2020-02-22T19:51:00Z">
            <w:rPr>
              <w:rFonts w:asciiTheme="majorBidi" w:hAnsiTheme="majorBidi" w:cstheme="majorBidi"/>
              <w:bCs/>
              <w:i/>
              <w:iCs/>
              <w:color w:val="000000" w:themeColor="text1"/>
              <w:sz w:val="24"/>
              <w:szCs w:val="24"/>
            </w:rPr>
          </w:rPrChange>
        </w:rPr>
      </w:pPr>
      <w:r w:rsidRPr="00A05B87">
        <w:rPr>
          <w:rFonts w:asciiTheme="majorBidi" w:hAnsiTheme="majorBidi" w:cstheme="majorBidi"/>
          <w:bCs/>
          <w:iCs/>
          <w:color w:val="000000" w:themeColor="text1"/>
          <w:sz w:val="24"/>
          <w:szCs w:val="24"/>
          <w:rPrChange w:id="449" w:author="copyeditor" w:date="2020-02-22T19:51:00Z">
            <w:rPr>
              <w:rFonts w:asciiTheme="majorBidi" w:hAnsiTheme="majorBidi" w:cstheme="majorBidi"/>
              <w:bCs/>
              <w:i/>
              <w:iCs/>
              <w:color w:val="000000" w:themeColor="text1"/>
              <w:sz w:val="24"/>
              <w:szCs w:val="24"/>
            </w:rPr>
          </w:rPrChange>
        </w:rPr>
        <w:t>Pre</w:t>
      </w:r>
      <w:del w:id="450" w:author="copyeditor" w:date="2020-02-22T19:27:00Z">
        <w:r w:rsidRPr="00A05B87" w:rsidDel="00790769">
          <w:rPr>
            <w:rFonts w:asciiTheme="majorBidi" w:hAnsiTheme="majorBidi" w:cstheme="majorBidi"/>
            <w:bCs/>
            <w:iCs/>
            <w:color w:val="000000" w:themeColor="text1"/>
            <w:sz w:val="24"/>
            <w:szCs w:val="24"/>
            <w:rPrChange w:id="451" w:author="copyeditor" w:date="2020-02-22T19:51:00Z">
              <w:rPr>
                <w:rFonts w:asciiTheme="majorBidi" w:hAnsiTheme="majorBidi" w:cstheme="majorBidi"/>
                <w:bCs/>
                <w:i/>
                <w:iCs/>
                <w:color w:val="000000" w:themeColor="text1"/>
                <w:sz w:val="24"/>
                <w:szCs w:val="24"/>
              </w:rPr>
            </w:rPrChange>
          </w:rPr>
          <w:delText>-</w:delText>
        </w:r>
      </w:del>
      <w:r w:rsidR="009D10F3" w:rsidRPr="00A05B87">
        <w:rPr>
          <w:rFonts w:asciiTheme="majorBidi" w:hAnsiTheme="majorBidi" w:cstheme="majorBidi"/>
          <w:bCs/>
          <w:iCs/>
          <w:color w:val="000000" w:themeColor="text1"/>
          <w:sz w:val="24"/>
          <w:szCs w:val="24"/>
          <w:rPrChange w:id="452" w:author="copyeditor" w:date="2020-02-22T19:51:00Z">
            <w:rPr>
              <w:rFonts w:asciiTheme="majorBidi" w:hAnsiTheme="majorBidi" w:cstheme="majorBidi"/>
              <w:bCs/>
              <w:i/>
              <w:iCs/>
              <w:color w:val="000000" w:themeColor="text1"/>
              <w:sz w:val="24"/>
              <w:szCs w:val="24"/>
            </w:rPr>
          </w:rPrChange>
        </w:rPr>
        <w:t>a</w:t>
      </w:r>
      <w:r w:rsidR="003623FF" w:rsidRPr="00A05B87">
        <w:rPr>
          <w:rFonts w:asciiTheme="majorBidi" w:hAnsiTheme="majorBidi" w:cstheme="majorBidi"/>
          <w:bCs/>
          <w:iCs/>
          <w:color w:val="000000" w:themeColor="text1"/>
          <w:sz w:val="24"/>
          <w:szCs w:val="24"/>
          <w:rPrChange w:id="453" w:author="copyeditor" w:date="2020-02-22T19:51:00Z">
            <w:rPr>
              <w:rFonts w:asciiTheme="majorBidi" w:hAnsiTheme="majorBidi" w:cstheme="majorBidi"/>
              <w:bCs/>
              <w:i/>
              <w:iCs/>
              <w:color w:val="000000" w:themeColor="text1"/>
              <w:sz w:val="24"/>
              <w:szCs w:val="24"/>
            </w:rPr>
          </w:rPrChange>
        </w:rPr>
        <w:t>pplication Samples</w:t>
      </w:r>
    </w:p>
    <w:p w14:paraId="33527570" w14:textId="6B0AE8EE" w:rsidR="00F60435" w:rsidRPr="008A61FC" w:rsidRDefault="00F60435" w:rsidP="001E110F">
      <w:pPr>
        <w:spacing w:after="0" w:line="480" w:lineRule="auto"/>
        <w:rPr>
          <w:rFonts w:asciiTheme="majorBidi" w:hAnsiTheme="majorBidi" w:cstheme="majorBidi"/>
          <w:bCs/>
          <w:i/>
          <w:iCs/>
          <w:color w:val="000000" w:themeColor="text1"/>
          <w:sz w:val="24"/>
          <w:szCs w:val="24"/>
        </w:rPr>
      </w:pPr>
      <w:r w:rsidRPr="008A61FC">
        <w:rPr>
          <w:rFonts w:asciiTheme="majorBidi" w:hAnsiTheme="majorBidi" w:cstheme="majorBidi"/>
          <w:iCs/>
          <w:color w:val="000000" w:themeColor="text1"/>
          <w:sz w:val="24"/>
          <w:szCs w:val="24"/>
        </w:rPr>
        <w:lastRenderedPageBreak/>
        <w:t>Two pre</w:t>
      </w:r>
      <w:del w:id="454" w:author="copyeditor" w:date="2020-02-22T19:27:00Z">
        <w:r w:rsidR="009D10F3" w:rsidRPr="008A61FC" w:rsidDel="00790769">
          <w:rPr>
            <w:rFonts w:asciiTheme="majorBidi" w:hAnsiTheme="majorBidi" w:cstheme="majorBidi"/>
            <w:iCs/>
            <w:color w:val="000000" w:themeColor="text1"/>
            <w:sz w:val="24"/>
            <w:szCs w:val="24"/>
          </w:rPr>
          <w:delText>-</w:delText>
        </w:r>
      </w:del>
      <w:r w:rsidRPr="008A61FC">
        <w:rPr>
          <w:rFonts w:asciiTheme="majorBidi" w:hAnsiTheme="majorBidi" w:cstheme="majorBidi"/>
          <w:iCs/>
          <w:color w:val="000000" w:themeColor="text1"/>
          <w:sz w:val="24"/>
          <w:szCs w:val="24"/>
        </w:rPr>
        <w:t xml:space="preserve">application air samples </w:t>
      </w:r>
      <w:r w:rsidR="00E001B6" w:rsidRPr="008A61FC">
        <w:rPr>
          <w:rFonts w:asciiTheme="majorBidi" w:hAnsiTheme="majorBidi" w:cstheme="majorBidi"/>
          <w:iCs/>
          <w:color w:val="000000" w:themeColor="text1"/>
          <w:sz w:val="24"/>
          <w:szCs w:val="24"/>
        </w:rPr>
        <w:t>were</w:t>
      </w:r>
      <w:r w:rsidRPr="008A61FC">
        <w:rPr>
          <w:rFonts w:asciiTheme="majorBidi" w:hAnsiTheme="majorBidi" w:cstheme="majorBidi"/>
          <w:iCs/>
          <w:color w:val="000000" w:themeColor="text1"/>
          <w:sz w:val="24"/>
          <w:szCs w:val="24"/>
        </w:rPr>
        <w:t xml:space="preserve"> collected </w:t>
      </w:r>
      <w:r w:rsidR="0026682A" w:rsidRPr="008A61FC">
        <w:rPr>
          <w:rFonts w:asciiTheme="majorBidi" w:hAnsiTheme="majorBidi" w:cstheme="majorBidi"/>
          <w:iCs/>
          <w:color w:val="000000" w:themeColor="text1"/>
          <w:sz w:val="24"/>
          <w:szCs w:val="24"/>
        </w:rPr>
        <w:t xml:space="preserve">at 0.56 m above canopy level </w:t>
      </w:r>
      <w:r w:rsidRPr="008A61FC">
        <w:rPr>
          <w:rFonts w:asciiTheme="majorBidi" w:hAnsiTheme="majorBidi" w:cstheme="majorBidi"/>
          <w:iCs/>
          <w:color w:val="000000" w:themeColor="text1"/>
          <w:sz w:val="24"/>
          <w:szCs w:val="24"/>
        </w:rPr>
        <w:t xml:space="preserve">using air sampling equipment placed near </w:t>
      </w:r>
      <w:r w:rsidR="009D10F3" w:rsidRPr="008A61FC">
        <w:rPr>
          <w:rFonts w:asciiTheme="majorBidi" w:hAnsiTheme="majorBidi" w:cstheme="majorBidi"/>
          <w:iCs/>
          <w:color w:val="000000" w:themeColor="text1"/>
          <w:sz w:val="24"/>
          <w:szCs w:val="24"/>
        </w:rPr>
        <w:t xml:space="preserve">the center of the sprayed area. </w:t>
      </w:r>
      <w:r w:rsidR="00E001B6" w:rsidRPr="008A61FC">
        <w:rPr>
          <w:rFonts w:asciiTheme="majorBidi" w:hAnsiTheme="majorBidi" w:cstheme="majorBidi"/>
          <w:iCs/>
          <w:color w:val="000000" w:themeColor="text1"/>
          <w:sz w:val="24"/>
          <w:szCs w:val="24"/>
        </w:rPr>
        <w:t xml:space="preserve">The samples were collected </w:t>
      </w:r>
      <w:r w:rsidR="002404D8" w:rsidRPr="008A61FC">
        <w:rPr>
          <w:rFonts w:asciiTheme="majorBidi" w:hAnsiTheme="majorBidi" w:cstheme="majorBidi"/>
          <w:iCs/>
          <w:color w:val="000000" w:themeColor="text1"/>
          <w:sz w:val="24"/>
          <w:szCs w:val="24"/>
        </w:rPr>
        <w:t xml:space="preserve">within </w:t>
      </w:r>
      <w:r w:rsidR="00E001B6" w:rsidRPr="008A61FC">
        <w:rPr>
          <w:rFonts w:asciiTheme="majorBidi" w:hAnsiTheme="majorBidi" w:cstheme="majorBidi"/>
          <w:iCs/>
          <w:color w:val="000000" w:themeColor="text1"/>
          <w:sz w:val="24"/>
          <w:szCs w:val="24"/>
        </w:rPr>
        <w:t xml:space="preserve">24 </w:t>
      </w:r>
      <w:r w:rsidR="00D545A5" w:rsidRPr="008A61FC">
        <w:rPr>
          <w:rFonts w:asciiTheme="majorBidi" w:hAnsiTheme="majorBidi" w:cstheme="majorBidi"/>
          <w:iCs/>
          <w:color w:val="000000" w:themeColor="text1"/>
          <w:sz w:val="24"/>
          <w:szCs w:val="24"/>
        </w:rPr>
        <w:t>h</w:t>
      </w:r>
      <w:r w:rsidRPr="008A61FC">
        <w:rPr>
          <w:rFonts w:asciiTheme="majorBidi" w:hAnsiTheme="majorBidi" w:cstheme="majorBidi"/>
          <w:iCs/>
          <w:color w:val="000000" w:themeColor="text1"/>
          <w:sz w:val="24"/>
          <w:szCs w:val="24"/>
        </w:rPr>
        <w:t xml:space="preserve"> </w:t>
      </w:r>
      <w:del w:id="455" w:author="copyeditor" w:date="2020-02-22T19:27:00Z">
        <w:r w:rsidRPr="008A61FC" w:rsidDel="00790769">
          <w:rPr>
            <w:rFonts w:asciiTheme="majorBidi" w:hAnsiTheme="majorBidi" w:cstheme="majorBidi"/>
            <w:iCs/>
            <w:color w:val="000000" w:themeColor="text1"/>
            <w:sz w:val="24"/>
            <w:szCs w:val="24"/>
          </w:rPr>
          <w:delText>prior to</w:delText>
        </w:r>
      </w:del>
      <w:ins w:id="456" w:author="copyeditor" w:date="2020-02-22T19:27:00Z">
        <w:r w:rsidR="00790769">
          <w:rPr>
            <w:rFonts w:asciiTheme="majorBidi" w:hAnsiTheme="majorBidi" w:cstheme="majorBidi"/>
            <w:iCs/>
            <w:color w:val="000000" w:themeColor="text1"/>
            <w:sz w:val="24"/>
            <w:szCs w:val="24"/>
          </w:rPr>
          <w:t>before</w:t>
        </w:r>
      </w:ins>
      <w:r w:rsidRPr="008A61FC">
        <w:rPr>
          <w:rFonts w:asciiTheme="majorBidi" w:hAnsiTheme="majorBidi" w:cstheme="majorBidi"/>
          <w:iCs/>
          <w:color w:val="000000" w:themeColor="text1"/>
          <w:sz w:val="24"/>
          <w:szCs w:val="24"/>
        </w:rPr>
        <w:t xml:space="preserve"> the </w:t>
      </w:r>
      <w:r w:rsidR="009D10F3" w:rsidRPr="008A61FC">
        <w:rPr>
          <w:rFonts w:asciiTheme="majorBidi" w:hAnsiTheme="majorBidi" w:cstheme="majorBidi"/>
          <w:iCs/>
          <w:color w:val="000000" w:themeColor="text1"/>
          <w:sz w:val="24"/>
          <w:szCs w:val="24"/>
        </w:rPr>
        <w:t>d</w:t>
      </w:r>
      <w:r w:rsidR="00E001B6" w:rsidRPr="008A61FC">
        <w:rPr>
          <w:rFonts w:asciiTheme="majorBidi" w:hAnsiTheme="majorBidi" w:cstheme="majorBidi"/>
          <w:iCs/>
          <w:color w:val="000000" w:themeColor="text1"/>
          <w:sz w:val="24"/>
          <w:szCs w:val="24"/>
        </w:rPr>
        <w:t xml:space="preserve">icamba </w:t>
      </w:r>
      <w:r w:rsidRPr="008A61FC">
        <w:rPr>
          <w:rFonts w:asciiTheme="majorBidi" w:hAnsiTheme="majorBidi" w:cstheme="majorBidi"/>
          <w:iCs/>
          <w:color w:val="000000" w:themeColor="text1"/>
          <w:sz w:val="24"/>
          <w:szCs w:val="24"/>
        </w:rPr>
        <w:t>application. The pre</w:t>
      </w:r>
      <w:del w:id="457" w:author="copyeditor" w:date="2020-02-22T19:27:00Z">
        <w:r w:rsidRPr="008A61FC" w:rsidDel="00790769">
          <w:rPr>
            <w:rFonts w:asciiTheme="majorBidi" w:hAnsiTheme="majorBidi" w:cstheme="majorBidi"/>
            <w:iCs/>
            <w:color w:val="000000" w:themeColor="text1"/>
            <w:sz w:val="24"/>
            <w:szCs w:val="24"/>
          </w:rPr>
          <w:delText>-</w:delText>
        </w:r>
      </w:del>
      <w:r w:rsidRPr="008A61FC">
        <w:rPr>
          <w:rFonts w:asciiTheme="majorBidi" w:hAnsiTheme="majorBidi" w:cstheme="majorBidi"/>
          <w:iCs/>
          <w:color w:val="000000" w:themeColor="text1"/>
          <w:sz w:val="24"/>
          <w:szCs w:val="24"/>
        </w:rPr>
        <w:t>applic</w:t>
      </w:r>
      <w:r w:rsidR="00E001B6" w:rsidRPr="008A61FC">
        <w:rPr>
          <w:rFonts w:asciiTheme="majorBidi" w:hAnsiTheme="majorBidi" w:cstheme="majorBidi"/>
          <w:iCs/>
          <w:color w:val="000000" w:themeColor="text1"/>
          <w:sz w:val="24"/>
          <w:szCs w:val="24"/>
        </w:rPr>
        <w:t>ation air</w:t>
      </w:r>
      <w:ins w:id="458" w:author="copyeditor" w:date="2020-02-22T19:27:00Z">
        <w:r w:rsidR="00790769">
          <w:rPr>
            <w:rFonts w:asciiTheme="majorBidi" w:hAnsiTheme="majorBidi" w:cstheme="majorBidi"/>
            <w:iCs/>
            <w:color w:val="000000" w:themeColor="text1"/>
            <w:sz w:val="24"/>
            <w:szCs w:val="24"/>
          </w:rPr>
          <w:t>-</w:t>
        </w:r>
      </w:ins>
      <w:del w:id="459" w:author="copyeditor" w:date="2020-02-22T19:27:00Z">
        <w:r w:rsidR="00E001B6" w:rsidRPr="008A61FC" w:rsidDel="00790769">
          <w:rPr>
            <w:rFonts w:asciiTheme="majorBidi" w:hAnsiTheme="majorBidi" w:cstheme="majorBidi"/>
            <w:iCs/>
            <w:color w:val="000000" w:themeColor="text1"/>
            <w:sz w:val="24"/>
            <w:szCs w:val="24"/>
          </w:rPr>
          <w:delText xml:space="preserve"> </w:delText>
        </w:r>
      </w:del>
      <w:r w:rsidR="00E001B6" w:rsidRPr="008A61FC">
        <w:rPr>
          <w:rFonts w:asciiTheme="majorBidi" w:hAnsiTheme="majorBidi" w:cstheme="majorBidi"/>
          <w:iCs/>
          <w:color w:val="000000" w:themeColor="text1"/>
          <w:sz w:val="24"/>
          <w:szCs w:val="24"/>
        </w:rPr>
        <w:t xml:space="preserve">monitoring event </w:t>
      </w:r>
      <w:r w:rsidRPr="008A61FC">
        <w:rPr>
          <w:rFonts w:asciiTheme="majorBidi" w:hAnsiTheme="majorBidi" w:cstheme="majorBidi"/>
          <w:iCs/>
          <w:color w:val="000000" w:themeColor="text1"/>
          <w:sz w:val="24"/>
          <w:szCs w:val="24"/>
        </w:rPr>
        <w:t>last</w:t>
      </w:r>
      <w:r w:rsidR="00E001B6" w:rsidRPr="008A61FC">
        <w:rPr>
          <w:rFonts w:asciiTheme="majorBidi" w:hAnsiTheme="majorBidi" w:cstheme="majorBidi"/>
          <w:iCs/>
          <w:color w:val="000000" w:themeColor="text1"/>
          <w:sz w:val="24"/>
          <w:szCs w:val="24"/>
        </w:rPr>
        <w:t>ed</w:t>
      </w:r>
      <w:r w:rsidRPr="008A61FC">
        <w:rPr>
          <w:rFonts w:asciiTheme="majorBidi" w:hAnsiTheme="majorBidi" w:cstheme="majorBidi"/>
          <w:iCs/>
          <w:color w:val="000000" w:themeColor="text1"/>
          <w:sz w:val="24"/>
          <w:szCs w:val="24"/>
        </w:rPr>
        <w:t xml:space="preserve"> for approximately 6 </w:t>
      </w:r>
      <w:r w:rsidR="00D545A5" w:rsidRPr="008A61FC">
        <w:rPr>
          <w:rFonts w:asciiTheme="majorBidi" w:hAnsiTheme="majorBidi" w:cstheme="majorBidi"/>
          <w:iCs/>
          <w:color w:val="000000" w:themeColor="text1"/>
          <w:sz w:val="24"/>
          <w:szCs w:val="24"/>
        </w:rPr>
        <w:t>h</w:t>
      </w:r>
      <w:r w:rsidRPr="008A61FC">
        <w:rPr>
          <w:rFonts w:asciiTheme="majorBidi" w:hAnsiTheme="majorBidi" w:cstheme="majorBidi"/>
          <w:iCs/>
          <w:color w:val="000000" w:themeColor="text1"/>
          <w:sz w:val="24"/>
          <w:szCs w:val="24"/>
        </w:rPr>
        <w:t xml:space="preserve">. These samples </w:t>
      </w:r>
      <w:r w:rsidR="00E001B6" w:rsidRPr="008A61FC">
        <w:rPr>
          <w:rFonts w:asciiTheme="majorBidi" w:hAnsiTheme="majorBidi" w:cstheme="majorBidi"/>
          <w:iCs/>
          <w:color w:val="000000" w:themeColor="text1"/>
          <w:sz w:val="24"/>
          <w:szCs w:val="24"/>
        </w:rPr>
        <w:t>were</w:t>
      </w:r>
      <w:r w:rsidRPr="008A61FC">
        <w:rPr>
          <w:rFonts w:asciiTheme="majorBidi" w:hAnsiTheme="majorBidi" w:cstheme="majorBidi"/>
          <w:iCs/>
          <w:color w:val="000000" w:themeColor="text1"/>
          <w:sz w:val="24"/>
          <w:szCs w:val="24"/>
        </w:rPr>
        <w:t xml:space="preserve"> used to determine the background </w:t>
      </w:r>
      <w:r w:rsidR="009D10F3" w:rsidRPr="008A61FC">
        <w:rPr>
          <w:rFonts w:asciiTheme="majorBidi" w:hAnsiTheme="majorBidi" w:cstheme="majorBidi"/>
          <w:iCs/>
          <w:color w:val="000000" w:themeColor="text1"/>
          <w:sz w:val="24"/>
          <w:szCs w:val="24"/>
        </w:rPr>
        <w:t xml:space="preserve">level of </w:t>
      </w:r>
      <w:r w:rsidRPr="008A61FC">
        <w:rPr>
          <w:rFonts w:asciiTheme="majorBidi" w:hAnsiTheme="majorBidi" w:cstheme="majorBidi"/>
          <w:iCs/>
          <w:color w:val="000000" w:themeColor="text1"/>
          <w:sz w:val="24"/>
          <w:szCs w:val="24"/>
        </w:rPr>
        <w:t>dicamba</w:t>
      </w:r>
      <w:r w:rsidR="009D10F3" w:rsidRPr="008A61FC">
        <w:rPr>
          <w:rFonts w:asciiTheme="majorBidi" w:hAnsiTheme="majorBidi" w:cstheme="majorBidi"/>
          <w:iCs/>
          <w:color w:val="000000" w:themeColor="text1"/>
          <w:sz w:val="24"/>
          <w:szCs w:val="24"/>
        </w:rPr>
        <w:t xml:space="preserve"> in the air </w:t>
      </w:r>
      <w:del w:id="460" w:author="copyeditor" w:date="2020-02-22T19:27:00Z">
        <w:r w:rsidR="009D10F3" w:rsidRPr="008A61FC" w:rsidDel="002227F0">
          <w:rPr>
            <w:rFonts w:asciiTheme="majorBidi" w:hAnsiTheme="majorBidi" w:cstheme="majorBidi"/>
            <w:iCs/>
            <w:color w:val="000000" w:themeColor="text1"/>
            <w:sz w:val="24"/>
            <w:szCs w:val="24"/>
          </w:rPr>
          <w:delText>prior to</w:delText>
        </w:r>
      </w:del>
      <w:ins w:id="461" w:author="copyeditor" w:date="2020-02-22T19:27:00Z">
        <w:r w:rsidR="002227F0">
          <w:rPr>
            <w:rFonts w:asciiTheme="majorBidi" w:hAnsiTheme="majorBidi" w:cstheme="majorBidi"/>
            <w:iCs/>
            <w:color w:val="000000" w:themeColor="text1"/>
            <w:sz w:val="24"/>
            <w:szCs w:val="24"/>
          </w:rPr>
          <w:t>before</w:t>
        </w:r>
      </w:ins>
      <w:r w:rsidR="009D10F3" w:rsidRPr="008A61FC">
        <w:rPr>
          <w:rFonts w:asciiTheme="majorBidi" w:hAnsiTheme="majorBidi" w:cstheme="majorBidi"/>
          <w:iCs/>
          <w:color w:val="000000" w:themeColor="text1"/>
          <w:sz w:val="24"/>
          <w:szCs w:val="24"/>
        </w:rPr>
        <w:t xml:space="preserve"> study initiation.</w:t>
      </w:r>
    </w:p>
    <w:p w14:paraId="7D70241F" w14:textId="40A7892C" w:rsidR="00F60435" w:rsidRPr="008A61FC" w:rsidRDefault="00F60435" w:rsidP="001E110F">
      <w:pPr>
        <w:spacing w:after="0" w:line="480" w:lineRule="auto"/>
        <w:ind w:firstLine="432"/>
        <w:rPr>
          <w:rFonts w:asciiTheme="majorBidi" w:hAnsiTheme="majorBidi" w:cstheme="majorBidi"/>
          <w:iCs/>
          <w:color w:val="000000" w:themeColor="text1"/>
          <w:sz w:val="24"/>
          <w:szCs w:val="24"/>
        </w:rPr>
      </w:pPr>
    </w:p>
    <w:p w14:paraId="013586D0" w14:textId="6EF0B8A7" w:rsidR="003623FF" w:rsidRPr="00A05B87" w:rsidRDefault="00F60435" w:rsidP="001E110F">
      <w:pPr>
        <w:spacing w:after="0" w:line="480" w:lineRule="auto"/>
        <w:rPr>
          <w:rFonts w:asciiTheme="majorBidi" w:hAnsiTheme="majorBidi" w:cstheme="majorBidi"/>
          <w:bCs/>
          <w:iCs/>
          <w:color w:val="000000" w:themeColor="text1"/>
          <w:sz w:val="24"/>
          <w:szCs w:val="24"/>
          <w:rPrChange w:id="462" w:author="copyeditor" w:date="2020-02-22T19:51:00Z">
            <w:rPr>
              <w:rFonts w:asciiTheme="majorBidi" w:hAnsiTheme="majorBidi" w:cstheme="majorBidi"/>
              <w:bCs/>
              <w:i/>
              <w:iCs/>
              <w:color w:val="000000" w:themeColor="text1"/>
              <w:sz w:val="24"/>
              <w:szCs w:val="24"/>
            </w:rPr>
          </w:rPrChange>
        </w:rPr>
      </w:pPr>
      <w:proofErr w:type="spellStart"/>
      <w:r w:rsidRPr="00A05B87">
        <w:rPr>
          <w:rFonts w:asciiTheme="majorBidi" w:hAnsiTheme="majorBidi" w:cstheme="majorBidi"/>
          <w:bCs/>
          <w:iCs/>
          <w:color w:val="000000" w:themeColor="text1"/>
          <w:sz w:val="24"/>
          <w:szCs w:val="24"/>
          <w:rPrChange w:id="463" w:author="copyeditor" w:date="2020-02-22T19:51:00Z">
            <w:rPr>
              <w:rFonts w:asciiTheme="majorBidi" w:hAnsiTheme="majorBidi" w:cstheme="majorBidi"/>
              <w:bCs/>
              <w:i/>
              <w:iCs/>
              <w:color w:val="000000" w:themeColor="text1"/>
              <w:sz w:val="24"/>
              <w:szCs w:val="24"/>
            </w:rPr>
          </w:rPrChange>
        </w:rPr>
        <w:t>Post</w:t>
      </w:r>
      <w:del w:id="464" w:author="copyeditor" w:date="2020-02-21T13:33:00Z">
        <w:r w:rsidRPr="00A05B87" w:rsidDel="003F75D6">
          <w:rPr>
            <w:rFonts w:asciiTheme="majorBidi" w:hAnsiTheme="majorBidi" w:cstheme="majorBidi"/>
            <w:bCs/>
            <w:iCs/>
            <w:color w:val="000000" w:themeColor="text1"/>
            <w:sz w:val="24"/>
            <w:szCs w:val="24"/>
            <w:rPrChange w:id="465" w:author="copyeditor" w:date="2020-02-22T19:51:00Z">
              <w:rPr>
                <w:rFonts w:asciiTheme="majorBidi" w:hAnsiTheme="majorBidi" w:cstheme="majorBidi"/>
                <w:bCs/>
                <w:i/>
                <w:iCs/>
                <w:color w:val="000000" w:themeColor="text1"/>
                <w:sz w:val="24"/>
                <w:szCs w:val="24"/>
              </w:rPr>
            </w:rPrChange>
          </w:rPr>
          <w:delText>-A</w:delText>
        </w:r>
      </w:del>
      <w:ins w:id="466" w:author="copyeditor" w:date="2020-02-21T13:33:00Z">
        <w:r w:rsidR="003F75D6" w:rsidRPr="00A05B87">
          <w:rPr>
            <w:rFonts w:asciiTheme="majorBidi" w:hAnsiTheme="majorBidi" w:cstheme="majorBidi"/>
            <w:bCs/>
            <w:iCs/>
            <w:color w:val="000000" w:themeColor="text1"/>
            <w:sz w:val="24"/>
            <w:szCs w:val="24"/>
            <w:rPrChange w:id="467" w:author="copyeditor" w:date="2020-02-22T19:51:00Z">
              <w:rPr>
                <w:rFonts w:asciiTheme="majorBidi" w:hAnsiTheme="majorBidi" w:cstheme="majorBidi"/>
                <w:bCs/>
                <w:i/>
                <w:iCs/>
                <w:color w:val="000000" w:themeColor="text1"/>
                <w:sz w:val="24"/>
                <w:szCs w:val="24"/>
              </w:rPr>
            </w:rPrChange>
          </w:rPr>
          <w:t>a</w:t>
        </w:r>
      </w:ins>
      <w:r w:rsidRPr="00A05B87">
        <w:rPr>
          <w:rFonts w:asciiTheme="majorBidi" w:hAnsiTheme="majorBidi" w:cstheme="majorBidi"/>
          <w:bCs/>
          <w:iCs/>
          <w:color w:val="000000" w:themeColor="text1"/>
          <w:sz w:val="24"/>
          <w:szCs w:val="24"/>
          <w:rPrChange w:id="468" w:author="copyeditor" w:date="2020-02-22T19:51:00Z">
            <w:rPr>
              <w:rFonts w:asciiTheme="majorBidi" w:hAnsiTheme="majorBidi" w:cstheme="majorBidi"/>
              <w:bCs/>
              <w:i/>
              <w:iCs/>
              <w:color w:val="000000" w:themeColor="text1"/>
              <w:sz w:val="24"/>
              <w:szCs w:val="24"/>
            </w:rPr>
          </w:rPrChange>
        </w:rPr>
        <w:t>pplication</w:t>
      </w:r>
      <w:proofErr w:type="spellEnd"/>
      <w:r w:rsidRPr="00A05B87">
        <w:rPr>
          <w:rFonts w:asciiTheme="majorBidi" w:hAnsiTheme="majorBidi" w:cstheme="majorBidi"/>
          <w:bCs/>
          <w:iCs/>
          <w:color w:val="000000" w:themeColor="text1"/>
          <w:sz w:val="24"/>
          <w:szCs w:val="24"/>
          <w:rPrChange w:id="469" w:author="copyeditor" w:date="2020-02-22T19:51:00Z">
            <w:rPr>
              <w:rFonts w:asciiTheme="majorBidi" w:hAnsiTheme="majorBidi" w:cstheme="majorBidi"/>
              <w:bCs/>
              <w:i/>
              <w:iCs/>
              <w:color w:val="000000" w:themeColor="text1"/>
              <w:sz w:val="24"/>
              <w:szCs w:val="24"/>
            </w:rPr>
          </w:rPrChange>
        </w:rPr>
        <w:t xml:space="preserve"> Samples</w:t>
      </w:r>
    </w:p>
    <w:p w14:paraId="1BCCA69A" w14:textId="5D50683B" w:rsidR="00F60435" w:rsidRPr="008A61FC" w:rsidRDefault="00010E71" w:rsidP="001E110F">
      <w:pPr>
        <w:spacing w:after="0" w:line="480" w:lineRule="auto"/>
        <w:rPr>
          <w:rFonts w:asciiTheme="majorBidi" w:hAnsiTheme="majorBidi" w:cstheme="majorBidi"/>
          <w:bCs/>
          <w:i/>
          <w:iCs/>
          <w:color w:val="000000" w:themeColor="text1"/>
          <w:sz w:val="24"/>
          <w:szCs w:val="24"/>
        </w:rPr>
      </w:pPr>
      <w:r w:rsidRPr="008A61FC">
        <w:rPr>
          <w:rFonts w:asciiTheme="majorBidi" w:hAnsiTheme="majorBidi" w:cstheme="majorBidi"/>
          <w:color w:val="000000" w:themeColor="text1"/>
          <w:sz w:val="24"/>
          <w:szCs w:val="24"/>
        </w:rPr>
        <w:t>A mast was erected in the middle of the sprayed area and a</w:t>
      </w:r>
      <w:r w:rsidR="00F224BD" w:rsidRPr="008A61FC">
        <w:rPr>
          <w:rFonts w:asciiTheme="majorBidi" w:hAnsiTheme="majorBidi" w:cstheme="majorBidi"/>
          <w:color w:val="000000" w:themeColor="text1"/>
          <w:sz w:val="24"/>
          <w:szCs w:val="24"/>
        </w:rPr>
        <w:t xml:space="preserve">ir samplers were positioned </w:t>
      </w:r>
      <w:r w:rsidR="006F292A" w:rsidRPr="008A61FC">
        <w:rPr>
          <w:rFonts w:asciiTheme="majorBidi" w:hAnsiTheme="majorBidi" w:cstheme="majorBidi"/>
          <w:color w:val="000000" w:themeColor="text1"/>
          <w:sz w:val="24"/>
          <w:szCs w:val="24"/>
        </w:rPr>
        <w:t xml:space="preserve">at </w:t>
      </w:r>
      <w:r w:rsidR="00F224BD" w:rsidRPr="008A61FC">
        <w:rPr>
          <w:rFonts w:asciiTheme="majorBidi" w:hAnsiTheme="majorBidi" w:cstheme="majorBidi"/>
          <w:color w:val="000000" w:themeColor="text1"/>
          <w:sz w:val="24"/>
          <w:szCs w:val="24"/>
        </w:rPr>
        <w:t>0.33, 0.56, 0.89, and 1.50 m above the</w:t>
      </w:r>
      <w:r w:rsidR="00F23705" w:rsidRPr="008A61FC">
        <w:rPr>
          <w:rFonts w:asciiTheme="majorBidi" w:hAnsiTheme="majorBidi" w:cstheme="majorBidi"/>
          <w:color w:val="000000" w:themeColor="text1"/>
          <w:sz w:val="24"/>
          <w:szCs w:val="24"/>
        </w:rPr>
        <w:t xml:space="preserve"> crop</w:t>
      </w:r>
      <w:r w:rsidR="00F224BD" w:rsidRPr="008A61FC">
        <w:rPr>
          <w:rFonts w:asciiTheme="majorBidi" w:hAnsiTheme="majorBidi" w:cstheme="majorBidi"/>
          <w:color w:val="000000" w:themeColor="text1"/>
          <w:sz w:val="24"/>
          <w:szCs w:val="24"/>
        </w:rPr>
        <w:t xml:space="preserve"> canopy</w:t>
      </w:r>
      <w:r w:rsidR="00F23705" w:rsidRPr="008A61FC">
        <w:rPr>
          <w:rFonts w:asciiTheme="majorBidi" w:hAnsiTheme="majorBidi" w:cstheme="majorBidi"/>
          <w:color w:val="000000" w:themeColor="text1"/>
          <w:sz w:val="24"/>
          <w:szCs w:val="24"/>
        </w:rPr>
        <w:t xml:space="preserve">. </w:t>
      </w:r>
      <w:r w:rsidR="00773F79" w:rsidRPr="008A61FC">
        <w:rPr>
          <w:rFonts w:asciiTheme="majorBidi" w:hAnsiTheme="majorBidi" w:cstheme="majorBidi"/>
          <w:color w:val="000000" w:themeColor="text1"/>
          <w:sz w:val="24"/>
          <w:szCs w:val="24"/>
        </w:rPr>
        <w:t>Sampling periods</w:t>
      </w:r>
      <w:ins w:id="470" w:author="copyeditor" w:date="2020-02-22T19:28:00Z">
        <w:r w:rsidR="002227F0">
          <w:rPr>
            <w:rFonts w:asciiTheme="majorBidi" w:hAnsiTheme="majorBidi" w:cstheme="majorBidi"/>
            <w:color w:val="000000" w:themeColor="text1"/>
            <w:sz w:val="24"/>
            <w:szCs w:val="24"/>
          </w:rPr>
          <w:t>,</w:t>
        </w:r>
      </w:ins>
      <w:r w:rsidR="00773F79" w:rsidRPr="008A61FC">
        <w:rPr>
          <w:rFonts w:asciiTheme="majorBidi" w:hAnsiTheme="majorBidi" w:cstheme="majorBidi"/>
          <w:color w:val="000000" w:themeColor="text1"/>
          <w:sz w:val="24"/>
          <w:szCs w:val="24"/>
        </w:rPr>
        <w:t xml:space="preserve"> in hours after application (HAA)</w:t>
      </w:r>
      <w:ins w:id="471" w:author="copyeditor" w:date="2020-02-22T19:28:00Z">
        <w:r w:rsidR="002227F0">
          <w:rPr>
            <w:rFonts w:asciiTheme="majorBidi" w:hAnsiTheme="majorBidi" w:cstheme="majorBidi"/>
            <w:color w:val="000000" w:themeColor="text1"/>
            <w:sz w:val="24"/>
            <w:szCs w:val="24"/>
          </w:rPr>
          <w:t>,</w:t>
        </w:r>
      </w:ins>
      <w:r w:rsidR="00773F79" w:rsidRPr="008A61FC">
        <w:rPr>
          <w:rFonts w:asciiTheme="majorBidi" w:hAnsiTheme="majorBidi" w:cstheme="majorBidi"/>
          <w:color w:val="000000" w:themeColor="text1"/>
          <w:sz w:val="24"/>
          <w:szCs w:val="24"/>
        </w:rPr>
        <w:t xml:space="preserve"> were</w:t>
      </w:r>
      <w:commentRangeStart w:id="472"/>
      <w:commentRangeStart w:id="473"/>
      <w:r w:rsidR="00773F79" w:rsidRPr="008A61FC">
        <w:rPr>
          <w:rFonts w:asciiTheme="majorBidi" w:hAnsiTheme="majorBidi" w:cstheme="majorBidi"/>
          <w:color w:val="000000" w:themeColor="text1"/>
          <w:sz w:val="24"/>
          <w:szCs w:val="24"/>
        </w:rPr>
        <w:t xml:space="preserve"> 0.5</w:t>
      </w:r>
      <w:del w:id="474" w:author="copyeditor" w:date="2020-02-22T19:28:00Z">
        <w:r w:rsidR="00773F79" w:rsidRPr="008A61FC" w:rsidDel="002227F0">
          <w:rPr>
            <w:rFonts w:asciiTheme="majorBidi" w:hAnsiTheme="majorBidi" w:cstheme="majorBidi"/>
            <w:color w:val="000000" w:themeColor="text1"/>
            <w:sz w:val="24"/>
            <w:szCs w:val="24"/>
          </w:rPr>
          <w:delText>-</w:delText>
        </w:r>
      </w:del>
      <w:ins w:id="475" w:author="copyeditor" w:date="2020-02-22T19:28:00Z">
        <w:r w:rsidR="002227F0">
          <w:rPr>
            <w:rFonts w:asciiTheme="majorBidi" w:hAnsiTheme="majorBidi" w:cstheme="majorBidi"/>
            <w:color w:val="000000" w:themeColor="text1"/>
            <w:sz w:val="24"/>
            <w:szCs w:val="24"/>
          </w:rPr>
          <w:t>–</w:t>
        </w:r>
      </w:ins>
      <w:r w:rsidR="00773F79" w:rsidRPr="008A61FC">
        <w:rPr>
          <w:rFonts w:asciiTheme="majorBidi" w:hAnsiTheme="majorBidi" w:cstheme="majorBidi"/>
          <w:color w:val="000000" w:themeColor="text1"/>
          <w:sz w:val="24"/>
          <w:szCs w:val="24"/>
        </w:rPr>
        <w:t>4.5, 4.5</w:t>
      </w:r>
      <w:del w:id="476" w:author="copyeditor" w:date="2020-02-22T19:29:00Z">
        <w:r w:rsidR="00773F79" w:rsidRPr="008A61FC" w:rsidDel="002227F0">
          <w:rPr>
            <w:rFonts w:asciiTheme="majorBidi" w:hAnsiTheme="majorBidi" w:cstheme="majorBidi"/>
            <w:color w:val="000000" w:themeColor="text1"/>
            <w:sz w:val="24"/>
            <w:szCs w:val="24"/>
          </w:rPr>
          <w:delText>-</w:delText>
        </w:r>
      </w:del>
      <w:ins w:id="477" w:author="copyeditor" w:date="2020-02-22T19:29:00Z">
        <w:r w:rsidR="002227F0">
          <w:rPr>
            <w:rFonts w:asciiTheme="majorBidi" w:hAnsiTheme="majorBidi" w:cstheme="majorBidi"/>
            <w:color w:val="000000" w:themeColor="text1"/>
            <w:sz w:val="24"/>
            <w:szCs w:val="24"/>
          </w:rPr>
          <w:t>–</w:t>
        </w:r>
      </w:ins>
      <w:r w:rsidR="00773F79" w:rsidRPr="008A61FC">
        <w:rPr>
          <w:rFonts w:asciiTheme="majorBidi" w:hAnsiTheme="majorBidi" w:cstheme="majorBidi"/>
          <w:color w:val="000000" w:themeColor="text1"/>
          <w:sz w:val="24"/>
          <w:szCs w:val="24"/>
        </w:rPr>
        <w:t>17.5, 17.5</w:t>
      </w:r>
      <w:del w:id="478" w:author="copyeditor" w:date="2020-02-22T19:29:00Z">
        <w:r w:rsidR="00773F79" w:rsidRPr="008A61FC" w:rsidDel="002227F0">
          <w:rPr>
            <w:rFonts w:asciiTheme="majorBidi" w:hAnsiTheme="majorBidi" w:cstheme="majorBidi"/>
            <w:color w:val="000000" w:themeColor="text1"/>
            <w:sz w:val="24"/>
            <w:szCs w:val="24"/>
          </w:rPr>
          <w:delText>-</w:delText>
        </w:r>
      </w:del>
      <w:ins w:id="479" w:author="copyeditor" w:date="2020-02-22T19:29:00Z">
        <w:r w:rsidR="002227F0">
          <w:rPr>
            <w:rFonts w:asciiTheme="majorBidi" w:hAnsiTheme="majorBidi" w:cstheme="majorBidi"/>
            <w:color w:val="000000" w:themeColor="text1"/>
            <w:sz w:val="24"/>
            <w:szCs w:val="24"/>
          </w:rPr>
          <w:t>–</w:t>
        </w:r>
      </w:ins>
      <w:r w:rsidR="00773F79" w:rsidRPr="008A61FC">
        <w:rPr>
          <w:rFonts w:asciiTheme="majorBidi" w:hAnsiTheme="majorBidi" w:cstheme="majorBidi"/>
          <w:color w:val="000000" w:themeColor="text1"/>
          <w:sz w:val="24"/>
          <w:szCs w:val="24"/>
        </w:rPr>
        <w:t>28.5, 28.5</w:t>
      </w:r>
      <w:del w:id="480" w:author="copyeditor" w:date="2020-02-22T19:29:00Z">
        <w:r w:rsidR="00773F79" w:rsidRPr="008A61FC" w:rsidDel="002227F0">
          <w:rPr>
            <w:rFonts w:asciiTheme="majorBidi" w:hAnsiTheme="majorBidi" w:cstheme="majorBidi"/>
            <w:color w:val="000000" w:themeColor="text1"/>
            <w:sz w:val="24"/>
            <w:szCs w:val="24"/>
          </w:rPr>
          <w:delText>-</w:delText>
        </w:r>
      </w:del>
      <w:ins w:id="481" w:author="copyeditor" w:date="2020-02-22T19:29:00Z">
        <w:r w:rsidR="002227F0">
          <w:rPr>
            <w:rFonts w:asciiTheme="majorBidi" w:hAnsiTheme="majorBidi" w:cstheme="majorBidi"/>
            <w:color w:val="000000" w:themeColor="text1"/>
            <w:sz w:val="24"/>
            <w:szCs w:val="24"/>
          </w:rPr>
          <w:t>–</w:t>
        </w:r>
      </w:ins>
      <w:r w:rsidR="00773F79" w:rsidRPr="008A61FC">
        <w:rPr>
          <w:rFonts w:asciiTheme="majorBidi" w:hAnsiTheme="majorBidi" w:cstheme="majorBidi"/>
          <w:color w:val="000000" w:themeColor="text1"/>
          <w:sz w:val="24"/>
          <w:szCs w:val="24"/>
        </w:rPr>
        <w:t>41.5, 41.5</w:t>
      </w:r>
      <w:del w:id="482" w:author="copyeditor" w:date="2020-02-22T19:29:00Z">
        <w:r w:rsidR="00773F79" w:rsidRPr="008A61FC" w:rsidDel="002227F0">
          <w:rPr>
            <w:rFonts w:asciiTheme="majorBidi" w:hAnsiTheme="majorBidi" w:cstheme="majorBidi"/>
            <w:color w:val="000000" w:themeColor="text1"/>
            <w:sz w:val="24"/>
            <w:szCs w:val="24"/>
          </w:rPr>
          <w:delText>-</w:delText>
        </w:r>
      </w:del>
      <w:ins w:id="483" w:author="copyeditor" w:date="2020-02-22T19:29:00Z">
        <w:r w:rsidR="002227F0">
          <w:rPr>
            <w:rFonts w:asciiTheme="majorBidi" w:hAnsiTheme="majorBidi" w:cstheme="majorBidi"/>
            <w:color w:val="000000" w:themeColor="text1"/>
            <w:sz w:val="24"/>
            <w:szCs w:val="24"/>
          </w:rPr>
          <w:t>–</w:t>
        </w:r>
      </w:ins>
      <w:r w:rsidR="00773F79" w:rsidRPr="008A61FC">
        <w:rPr>
          <w:rFonts w:asciiTheme="majorBidi" w:hAnsiTheme="majorBidi" w:cstheme="majorBidi"/>
          <w:color w:val="000000" w:themeColor="text1"/>
          <w:sz w:val="24"/>
          <w:szCs w:val="24"/>
        </w:rPr>
        <w:t xml:space="preserve">52, </w:t>
      </w:r>
      <w:ins w:id="484" w:author="copyeditor" w:date="2020-02-22T19:29:00Z">
        <w:r w:rsidR="002227F0">
          <w:rPr>
            <w:rFonts w:asciiTheme="majorBidi" w:hAnsiTheme="majorBidi" w:cstheme="majorBidi"/>
            <w:color w:val="000000" w:themeColor="text1"/>
            <w:sz w:val="24"/>
            <w:szCs w:val="24"/>
          </w:rPr>
          <w:t xml:space="preserve">and </w:t>
        </w:r>
      </w:ins>
      <w:r w:rsidR="00773F79" w:rsidRPr="008A61FC">
        <w:rPr>
          <w:rFonts w:asciiTheme="majorBidi" w:hAnsiTheme="majorBidi" w:cstheme="majorBidi"/>
          <w:color w:val="000000" w:themeColor="text1"/>
          <w:sz w:val="24"/>
          <w:szCs w:val="24"/>
        </w:rPr>
        <w:t>52</w:t>
      </w:r>
      <w:del w:id="485" w:author="copyeditor" w:date="2020-02-22T19:29:00Z">
        <w:r w:rsidR="00773F79" w:rsidRPr="008A61FC" w:rsidDel="002227F0">
          <w:rPr>
            <w:rFonts w:asciiTheme="majorBidi" w:hAnsiTheme="majorBidi" w:cstheme="majorBidi"/>
            <w:color w:val="000000" w:themeColor="text1"/>
            <w:sz w:val="24"/>
            <w:szCs w:val="24"/>
          </w:rPr>
          <w:delText>-</w:delText>
        </w:r>
      </w:del>
      <w:ins w:id="486" w:author="copyeditor" w:date="2020-02-22T19:29:00Z">
        <w:r w:rsidR="002227F0">
          <w:rPr>
            <w:rFonts w:asciiTheme="majorBidi" w:hAnsiTheme="majorBidi" w:cstheme="majorBidi"/>
            <w:color w:val="000000" w:themeColor="text1"/>
            <w:sz w:val="24"/>
            <w:szCs w:val="24"/>
          </w:rPr>
          <w:t>–</w:t>
        </w:r>
      </w:ins>
      <w:r w:rsidR="00773F79" w:rsidRPr="008A61FC">
        <w:rPr>
          <w:rFonts w:asciiTheme="majorBidi" w:hAnsiTheme="majorBidi" w:cstheme="majorBidi"/>
          <w:color w:val="000000" w:themeColor="text1"/>
          <w:sz w:val="24"/>
          <w:szCs w:val="24"/>
        </w:rPr>
        <w:t xml:space="preserve">64.5 </w:t>
      </w:r>
      <w:r w:rsidR="00787ABF" w:rsidRPr="008A61FC">
        <w:rPr>
          <w:rFonts w:asciiTheme="majorBidi" w:hAnsiTheme="majorBidi" w:cstheme="majorBidi"/>
          <w:color w:val="000000" w:themeColor="text1"/>
          <w:sz w:val="24"/>
          <w:szCs w:val="24"/>
        </w:rPr>
        <w:t>HAA in Arkansas</w:t>
      </w:r>
      <w:ins w:id="487" w:author="copyeditor" w:date="2020-02-22T19:29:00Z">
        <w:r w:rsidR="002227F0">
          <w:rPr>
            <w:rFonts w:asciiTheme="majorBidi" w:hAnsiTheme="majorBidi" w:cstheme="majorBidi"/>
            <w:color w:val="000000" w:themeColor="text1"/>
            <w:sz w:val="24"/>
            <w:szCs w:val="24"/>
          </w:rPr>
          <w:t>;</w:t>
        </w:r>
      </w:ins>
      <w:del w:id="488" w:author="copyeditor" w:date="2020-02-22T19:29:00Z">
        <w:r w:rsidR="00773F79" w:rsidRPr="008A61FC" w:rsidDel="002227F0">
          <w:rPr>
            <w:rFonts w:asciiTheme="majorBidi" w:hAnsiTheme="majorBidi" w:cstheme="majorBidi"/>
            <w:color w:val="000000" w:themeColor="text1"/>
            <w:sz w:val="24"/>
            <w:szCs w:val="24"/>
          </w:rPr>
          <w:delText>,</w:delText>
        </w:r>
      </w:del>
      <w:r w:rsidR="00773F79" w:rsidRPr="008A61FC">
        <w:rPr>
          <w:rFonts w:asciiTheme="majorBidi" w:hAnsiTheme="majorBidi" w:cstheme="majorBidi"/>
          <w:color w:val="000000" w:themeColor="text1"/>
          <w:sz w:val="24"/>
          <w:szCs w:val="24"/>
        </w:rPr>
        <w:t xml:space="preserve"> 0.5</w:t>
      </w:r>
      <w:del w:id="489" w:author="copyeditor" w:date="2020-02-22T19:29:00Z">
        <w:r w:rsidR="00773F79" w:rsidRPr="008A61FC" w:rsidDel="002227F0">
          <w:rPr>
            <w:rFonts w:asciiTheme="majorBidi" w:hAnsiTheme="majorBidi" w:cstheme="majorBidi"/>
            <w:color w:val="000000" w:themeColor="text1"/>
            <w:sz w:val="24"/>
            <w:szCs w:val="24"/>
          </w:rPr>
          <w:delText>-</w:delText>
        </w:r>
      </w:del>
      <w:ins w:id="490" w:author="copyeditor" w:date="2020-02-22T19:29:00Z">
        <w:r w:rsidR="002227F0">
          <w:rPr>
            <w:rFonts w:asciiTheme="majorBidi" w:hAnsiTheme="majorBidi" w:cstheme="majorBidi"/>
            <w:color w:val="000000" w:themeColor="text1"/>
            <w:sz w:val="24"/>
            <w:szCs w:val="24"/>
          </w:rPr>
          <w:t>–</w:t>
        </w:r>
      </w:ins>
      <w:r w:rsidR="00773F79" w:rsidRPr="008A61FC">
        <w:rPr>
          <w:rFonts w:asciiTheme="majorBidi" w:hAnsiTheme="majorBidi" w:cstheme="majorBidi"/>
          <w:color w:val="000000" w:themeColor="text1"/>
          <w:sz w:val="24"/>
          <w:szCs w:val="24"/>
        </w:rPr>
        <w:t>6, 6</w:t>
      </w:r>
      <w:del w:id="491" w:author="copyeditor" w:date="2020-02-22T19:29:00Z">
        <w:r w:rsidR="00773F79" w:rsidRPr="008A61FC" w:rsidDel="002227F0">
          <w:rPr>
            <w:rFonts w:asciiTheme="majorBidi" w:hAnsiTheme="majorBidi" w:cstheme="majorBidi"/>
            <w:color w:val="000000" w:themeColor="text1"/>
            <w:sz w:val="24"/>
            <w:szCs w:val="24"/>
          </w:rPr>
          <w:delText>-</w:delText>
        </w:r>
      </w:del>
      <w:ins w:id="492" w:author="copyeditor" w:date="2020-02-22T19:29:00Z">
        <w:r w:rsidR="002227F0">
          <w:rPr>
            <w:rFonts w:asciiTheme="majorBidi" w:hAnsiTheme="majorBidi" w:cstheme="majorBidi"/>
            <w:color w:val="000000" w:themeColor="text1"/>
            <w:sz w:val="24"/>
            <w:szCs w:val="24"/>
          </w:rPr>
          <w:t>–</w:t>
        </w:r>
      </w:ins>
      <w:r w:rsidR="00773F79" w:rsidRPr="008A61FC">
        <w:rPr>
          <w:rFonts w:asciiTheme="majorBidi" w:hAnsiTheme="majorBidi" w:cstheme="majorBidi"/>
          <w:color w:val="000000" w:themeColor="text1"/>
          <w:sz w:val="24"/>
          <w:szCs w:val="24"/>
        </w:rPr>
        <w:t>18, 18</w:t>
      </w:r>
      <w:del w:id="493" w:author="copyeditor" w:date="2020-02-22T19:29:00Z">
        <w:r w:rsidR="00773F79" w:rsidRPr="008A61FC" w:rsidDel="002227F0">
          <w:rPr>
            <w:rFonts w:asciiTheme="majorBidi" w:hAnsiTheme="majorBidi" w:cstheme="majorBidi"/>
            <w:color w:val="000000" w:themeColor="text1"/>
            <w:sz w:val="24"/>
            <w:szCs w:val="24"/>
          </w:rPr>
          <w:delText>-</w:delText>
        </w:r>
      </w:del>
      <w:ins w:id="494" w:author="copyeditor" w:date="2020-02-22T19:29:00Z">
        <w:r w:rsidR="002227F0">
          <w:rPr>
            <w:rFonts w:asciiTheme="majorBidi" w:hAnsiTheme="majorBidi" w:cstheme="majorBidi"/>
            <w:color w:val="000000" w:themeColor="text1"/>
            <w:sz w:val="24"/>
            <w:szCs w:val="24"/>
          </w:rPr>
          <w:t>–</w:t>
        </w:r>
      </w:ins>
      <w:r w:rsidR="00773F79" w:rsidRPr="008A61FC">
        <w:rPr>
          <w:rFonts w:asciiTheme="majorBidi" w:hAnsiTheme="majorBidi" w:cstheme="majorBidi"/>
          <w:color w:val="000000" w:themeColor="text1"/>
          <w:sz w:val="24"/>
          <w:szCs w:val="24"/>
        </w:rPr>
        <w:t>29.5, 29.5</w:t>
      </w:r>
      <w:del w:id="495" w:author="copyeditor" w:date="2020-02-22T19:29:00Z">
        <w:r w:rsidR="00773F79" w:rsidRPr="008A61FC" w:rsidDel="002227F0">
          <w:rPr>
            <w:rFonts w:asciiTheme="majorBidi" w:hAnsiTheme="majorBidi" w:cstheme="majorBidi"/>
            <w:color w:val="000000" w:themeColor="text1"/>
            <w:sz w:val="24"/>
            <w:szCs w:val="24"/>
          </w:rPr>
          <w:delText>-</w:delText>
        </w:r>
      </w:del>
      <w:ins w:id="496" w:author="copyeditor" w:date="2020-02-22T19:29:00Z">
        <w:r w:rsidR="002227F0">
          <w:rPr>
            <w:rFonts w:asciiTheme="majorBidi" w:hAnsiTheme="majorBidi" w:cstheme="majorBidi"/>
            <w:color w:val="000000" w:themeColor="text1"/>
            <w:sz w:val="24"/>
            <w:szCs w:val="24"/>
          </w:rPr>
          <w:t>–</w:t>
        </w:r>
      </w:ins>
      <w:r w:rsidR="00773F79" w:rsidRPr="008A61FC">
        <w:rPr>
          <w:rFonts w:asciiTheme="majorBidi" w:hAnsiTheme="majorBidi" w:cstheme="majorBidi"/>
          <w:color w:val="000000" w:themeColor="text1"/>
          <w:sz w:val="24"/>
          <w:szCs w:val="24"/>
        </w:rPr>
        <w:t>41.5, 41.5</w:t>
      </w:r>
      <w:del w:id="497" w:author="copyeditor" w:date="2020-02-22T19:29:00Z">
        <w:r w:rsidR="00773F79" w:rsidRPr="008A61FC" w:rsidDel="002227F0">
          <w:rPr>
            <w:rFonts w:asciiTheme="majorBidi" w:hAnsiTheme="majorBidi" w:cstheme="majorBidi"/>
            <w:color w:val="000000" w:themeColor="text1"/>
            <w:sz w:val="24"/>
            <w:szCs w:val="24"/>
          </w:rPr>
          <w:delText>-</w:delText>
        </w:r>
      </w:del>
      <w:ins w:id="498" w:author="copyeditor" w:date="2020-02-22T19:29:00Z">
        <w:r w:rsidR="002227F0">
          <w:rPr>
            <w:rFonts w:asciiTheme="majorBidi" w:hAnsiTheme="majorBidi" w:cstheme="majorBidi"/>
            <w:color w:val="000000" w:themeColor="text1"/>
            <w:sz w:val="24"/>
            <w:szCs w:val="24"/>
          </w:rPr>
          <w:t>–</w:t>
        </w:r>
      </w:ins>
      <w:r w:rsidR="00773F79" w:rsidRPr="008A61FC">
        <w:rPr>
          <w:rFonts w:asciiTheme="majorBidi" w:hAnsiTheme="majorBidi" w:cstheme="majorBidi"/>
          <w:color w:val="000000" w:themeColor="text1"/>
          <w:sz w:val="24"/>
          <w:szCs w:val="24"/>
        </w:rPr>
        <w:t>54, 54</w:t>
      </w:r>
      <w:del w:id="499" w:author="copyeditor" w:date="2020-02-22T19:29:00Z">
        <w:r w:rsidR="00773F79" w:rsidRPr="008A61FC" w:rsidDel="002227F0">
          <w:rPr>
            <w:rFonts w:asciiTheme="majorBidi" w:hAnsiTheme="majorBidi" w:cstheme="majorBidi"/>
            <w:color w:val="000000" w:themeColor="text1"/>
            <w:sz w:val="24"/>
            <w:szCs w:val="24"/>
          </w:rPr>
          <w:delText>-</w:delText>
        </w:r>
      </w:del>
      <w:ins w:id="500" w:author="copyeditor" w:date="2020-02-22T19:29:00Z">
        <w:r w:rsidR="002227F0">
          <w:rPr>
            <w:rFonts w:asciiTheme="majorBidi" w:hAnsiTheme="majorBidi" w:cstheme="majorBidi"/>
            <w:color w:val="000000" w:themeColor="text1"/>
            <w:sz w:val="24"/>
            <w:szCs w:val="24"/>
          </w:rPr>
          <w:t>–</w:t>
        </w:r>
      </w:ins>
      <w:r w:rsidR="00773F79" w:rsidRPr="008A61FC">
        <w:rPr>
          <w:rFonts w:asciiTheme="majorBidi" w:hAnsiTheme="majorBidi" w:cstheme="majorBidi"/>
          <w:color w:val="000000" w:themeColor="text1"/>
          <w:sz w:val="24"/>
          <w:szCs w:val="24"/>
        </w:rPr>
        <w:t xml:space="preserve">65.5, </w:t>
      </w:r>
      <w:ins w:id="501" w:author="copyeditor" w:date="2020-02-22T19:29:00Z">
        <w:r w:rsidR="002227F0">
          <w:rPr>
            <w:rFonts w:asciiTheme="majorBidi" w:hAnsiTheme="majorBidi" w:cstheme="majorBidi"/>
            <w:color w:val="000000" w:themeColor="text1"/>
            <w:sz w:val="24"/>
            <w:szCs w:val="24"/>
          </w:rPr>
          <w:t xml:space="preserve">and </w:t>
        </w:r>
      </w:ins>
      <w:r w:rsidR="00773F79" w:rsidRPr="008A61FC">
        <w:rPr>
          <w:rFonts w:asciiTheme="majorBidi" w:hAnsiTheme="majorBidi" w:cstheme="majorBidi"/>
          <w:color w:val="000000" w:themeColor="text1"/>
          <w:sz w:val="24"/>
          <w:szCs w:val="24"/>
        </w:rPr>
        <w:t>65.5</w:t>
      </w:r>
      <w:del w:id="502" w:author="copyeditor" w:date="2020-02-22T19:29:00Z">
        <w:r w:rsidR="00773F79" w:rsidRPr="008A61FC" w:rsidDel="002227F0">
          <w:rPr>
            <w:rFonts w:asciiTheme="majorBidi" w:hAnsiTheme="majorBidi" w:cstheme="majorBidi"/>
            <w:color w:val="000000" w:themeColor="text1"/>
            <w:sz w:val="24"/>
            <w:szCs w:val="24"/>
          </w:rPr>
          <w:delText>-</w:delText>
        </w:r>
      </w:del>
      <w:ins w:id="503" w:author="copyeditor" w:date="2020-02-22T19:29:00Z">
        <w:r w:rsidR="002227F0">
          <w:rPr>
            <w:rFonts w:asciiTheme="majorBidi" w:hAnsiTheme="majorBidi" w:cstheme="majorBidi"/>
            <w:color w:val="000000" w:themeColor="text1"/>
            <w:sz w:val="24"/>
            <w:szCs w:val="24"/>
          </w:rPr>
          <w:t>–</w:t>
        </w:r>
      </w:ins>
      <w:r w:rsidR="00773F79" w:rsidRPr="008A61FC">
        <w:rPr>
          <w:rFonts w:asciiTheme="majorBidi" w:hAnsiTheme="majorBidi" w:cstheme="majorBidi"/>
          <w:color w:val="000000" w:themeColor="text1"/>
          <w:sz w:val="24"/>
          <w:szCs w:val="24"/>
        </w:rPr>
        <w:t xml:space="preserve">78 </w:t>
      </w:r>
      <w:r w:rsidR="00787ABF" w:rsidRPr="008A61FC">
        <w:rPr>
          <w:rFonts w:asciiTheme="majorBidi" w:hAnsiTheme="majorBidi" w:cstheme="majorBidi"/>
          <w:color w:val="000000" w:themeColor="text1"/>
          <w:sz w:val="24"/>
          <w:szCs w:val="24"/>
        </w:rPr>
        <w:t>HAA in Indiana</w:t>
      </w:r>
      <w:ins w:id="504" w:author="copyeditor" w:date="2020-02-22T19:29:00Z">
        <w:r w:rsidR="002227F0">
          <w:rPr>
            <w:rFonts w:asciiTheme="majorBidi" w:hAnsiTheme="majorBidi" w:cstheme="majorBidi"/>
            <w:color w:val="000000" w:themeColor="text1"/>
            <w:sz w:val="24"/>
            <w:szCs w:val="24"/>
          </w:rPr>
          <w:t>;</w:t>
        </w:r>
      </w:ins>
      <w:del w:id="505" w:author="copyeditor" w:date="2020-02-22T19:29:00Z">
        <w:r w:rsidR="00773F79" w:rsidRPr="008A61FC" w:rsidDel="002227F0">
          <w:rPr>
            <w:rFonts w:asciiTheme="majorBidi" w:hAnsiTheme="majorBidi" w:cstheme="majorBidi"/>
            <w:color w:val="000000" w:themeColor="text1"/>
            <w:sz w:val="24"/>
            <w:szCs w:val="24"/>
          </w:rPr>
          <w:delText>,</w:delText>
        </w:r>
      </w:del>
      <w:r w:rsidR="00773F79" w:rsidRPr="008A61FC">
        <w:rPr>
          <w:rFonts w:asciiTheme="majorBidi" w:hAnsiTheme="majorBidi" w:cstheme="majorBidi"/>
          <w:color w:val="000000" w:themeColor="text1"/>
          <w:sz w:val="24"/>
          <w:szCs w:val="24"/>
        </w:rPr>
        <w:t xml:space="preserve"> </w:t>
      </w:r>
      <w:r w:rsidR="00787ABF" w:rsidRPr="008A61FC">
        <w:rPr>
          <w:rFonts w:asciiTheme="majorBidi" w:hAnsiTheme="majorBidi" w:cstheme="majorBidi"/>
          <w:color w:val="000000" w:themeColor="text1"/>
          <w:sz w:val="24"/>
          <w:szCs w:val="24"/>
        </w:rPr>
        <w:t>0.5</w:t>
      </w:r>
      <w:del w:id="506" w:author="copyeditor" w:date="2020-02-22T19:29:00Z">
        <w:r w:rsidR="00787ABF" w:rsidRPr="008A61FC" w:rsidDel="002227F0">
          <w:rPr>
            <w:rFonts w:asciiTheme="majorBidi" w:hAnsiTheme="majorBidi" w:cstheme="majorBidi"/>
            <w:color w:val="000000" w:themeColor="text1"/>
            <w:sz w:val="24"/>
            <w:szCs w:val="24"/>
          </w:rPr>
          <w:delText>-</w:delText>
        </w:r>
      </w:del>
      <w:ins w:id="507" w:author="copyeditor" w:date="2020-02-22T19:29:00Z">
        <w:r w:rsidR="002227F0">
          <w:rPr>
            <w:rFonts w:asciiTheme="majorBidi" w:hAnsiTheme="majorBidi" w:cstheme="majorBidi"/>
            <w:color w:val="000000" w:themeColor="text1"/>
            <w:sz w:val="24"/>
            <w:szCs w:val="24"/>
          </w:rPr>
          <w:t>–</w:t>
        </w:r>
      </w:ins>
      <w:r w:rsidR="00787ABF" w:rsidRPr="008A61FC">
        <w:rPr>
          <w:rFonts w:asciiTheme="majorBidi" w:hAnsiTheme="majorBidi" w:cstheme="majorBidi"/>
          <w:color w:val="000000" w:themeColor="text1"/>
          <w:sz w:val="24"/>
          <w:szCs w:val="24"/>
        </w:rPr>
        <w:t>4, 4</w:t>
      </w:r>
      <w:del w:id="508" w:author="copyeditor" w:date="2020-02-22T19:29:00Z">
        <w:r w:rsidR="00787ABF" w:rsidRPr="008A61FC" w:rsidDel="002227F0">
          <w:rPr>
            <w:rFonts w:asciiTheme="majorBidi" w:hAnsiTheme="majorBidi" w:cstheme="majorBidi"/>
            <w:color w:val="000000" w:themeColor="text1"/>
            <w:sz w:val="24"/>
            <w:szCs w:val="24"/>
          </w:rPr>
          <w:delText>-</w:delText>
        </w:r>
      </w:del>
      <w:ins w:id="509" w:author="copyeditor" w:date="2020-02-22T19:29:00Z">
        <w:r w:rsidR="002227F0">
          <w:rPr>
            <w:rFonts w:asciiTheme="majorBidi" w:hAnsiTheme="majorBidi" w:cstheme="majorBidi"/>
            <w:color w:val="000000" w:themeColor="text1"/>
            <w:sz w:val="24"/>
            <w:szCs w:val="24"/>
          </w:rPr>
          <w:t>–</w:t>
        </w:r>
      </w:ins>
      <w:r w:rsidR="00787ABF" w:rsidRPr="008A61FC">
        <w:rPr>
          <w:rFonts w:asciiTheme="majorBidi" w:hAnsiTheme="majorBidi" w:cstheme="majorBidi"/>
          <w:color w:val="000000" w:themeColor="text1"/>
          <w:sz w:val="24"/>
          <w:szCs w:val="24"/>
        </w:rPr>
        <w:t>8, 8</w:t>
      </w:r>
      <w:del w:id="510" w:author="copyeditor" w:date="2020-02-22T19:29:00Z">
        <w:r w:rsidR="00787ABF" w:rsidRPr="008A61FC" w:rsidDel="002227F0">
          <w:rPr>
            <w:rFonts w:asciiTheme="majorBidi" w:hAnsiTheme="majorBidi" w:cstheme="majorBidi"/>
            <w:color w:val="000000" w:themeColor="text1"/>
            <w:sz w:val="24"/>
            <w:szCs w:val="24"/>
          </w:rPr>
          <w:delText>-</w:delText>
        </w:r>
      </w:del>
      <w:ins w:id="511" w:author="copyeditor" w:date="2020-02-22T19:29:00Z">
        <w:r w:rsidR="002227F0">
          <w:rPr>
            <w:rFonts w:asciiTheme="majorBidi" w:hAnsiTheme="majorBidi" w:cstheme="majorBidi"/>
            <w:color w:val="000000" w:themeColor="text1"/>
            <w:sz w:val="24"/>
            <w:szCs w:val="24"/>
          </w:rPr>
          <w:t>–</w:t>
        </w:r>
      </w:ins>
      <w:r w:rsidR="00787ABF" w:rsidRPr="008A61FC">
        <w:rPr>
          <w:rFonts w:asciiTheme="majorBidi" w:hAnsiTheme="majorBidi" w:cstheme="majorBidi"/>
          <w:color w:val="000000" w:themeColor="text1"/>
          <w:sz w:val="24"/>
          <w:szCs w:val="24"/>
        </w:rPr>
        <w:t>20, 20</w:t>
      </w:r>
      <w:del w:id="512" w:author="copyeditor" w:date="2020-02-22T19:29:00Z">
        <w:r w:rsidR="00787ABF" w:rsidRPr="008A61FC" w:rsidDel="002227F0">
          <w:rPr>
            <w:rFonts w:asciiTheme="majorBidi" w:hAnsiTheme="majorBidi" w:cstheme="majorBidi"/>
            <w:color w:val="000000" w:themeColor="text1"/>
            <w:sz w:val="24"/>
            <w:szCs w:val="24"/>
          </w:rPr>
          <w:delText>-</w:delText>
        </w:r>
      </w:del>
      <w:ins w:id="513" w:author="copyeditor" w:date="2020-02-22T19:29:00Z">
        <w:r w:rsidR="002227F0">
          <w:rPr>
            <w:rFonts w:asciiTheme="majorBidi" w:hAnsiTheme="majorBidi" w:cstheme="majorBidi"/>
            <w:color w:val="000000" w:themeColor="text1"/>
            <w:sz w:val="24"/>
            <w:szCs w:val="24"/>
          </w:rPr>
          <w:t>–</w:t>
        </w:r>
      </w:ins>
      <w:r w:rsidR="00787ABF" w:rsidRPr="008A61FC">
        <w:rPr>
          <w:rFonts w:asciiTheme="majorBidi" w:hAnsiTheme="majorBidi" w:cstheme="majorBidi"/>
          <w:color w:val="000000" w:themeColor="text1"/>
          <w:sz w:val="24"/>
          <w:szCs w:val="24"/>
        </w:rPr>
        <w:t>32, 32</w:t>
      </w:r>
      <w:del w:id="514" w:author="copyeditor" w:date="2020-02-22T19:29:00Z">
        <w:r w:rsidR="00787ABF" w:rsidRPr="008A61FC" w:rsidDel="002227F0">
          <w:rPr>
            <w:rFonts w:asciiTheme="majorBidi" w:hAnsiTheme="majorBidi" w:cstheme="majorBidi"/>
            <w:color w:val="000000" w:themeColor="text1"/>
            <w:sz w:val="24"/>
            <w:szCs w:val="24"/>
          </w:rPr>
          <w:delText>-</w:delText>
        </w:r>
      </w:del>
      <w:ins w:id="515" w:author="copyeditor" w:date="2020-02-22T19:29:00Z">
        <w:r w:rsidR="002227F0">
          <w:rPr>
            <w:rFonts w:asciiTheme="majorBidi" w:hAnsiTheme="majorBidi" w:cstheme="majorBidi"/>
            <w:color w:val="000000" w:themeColor="text1"/>
            <w:sz w:val="24"/>
            <w:szCs w:val="24"/>
          </w:rPr>
          <w:t>–</w:t>
        </w:r>
      </w:ins>
      <w:r w:rsidR="00787ABF" w:rsidRPr="008A61FC">
        <w:rPr>
          <w:rFonts w:asciiTheme="majorBidi" w:hAnsiTheme="majorBidi" w:cstheme="majorBidi"/>
          <w:color w:val="000000" w:themeColor="text1"/>
          <w:sz w:val="24"/>
          <w:szCs w:val="24"/>
        </w:rPr>
        <w:t>44, 44</w:t>
      </w:r>
      <w:del w:id="516" w:author="copyeditor" w:date="2020-02-22T19:29:00Z">
        <w:r w:rsidR="00787ABF" w:rsidRPr="008A61FC" w:rsidDel="002227F0">
          <w:rPr>
            <w:rFonts w:asciiTheme="majorBidi" w:hAnsiTheme="majorBidi" w:cstheme="majorBidi"/>
            <w:color w:val="000000" w:themeColor="text1"/>
            <w:sz w:val="24"/>
            <w:szCs w:val="24"/>
          </w:rPr>
          <w:delText>-</w:delText>
        </w:r>
      </w:del>
      <w:ins w:id="517" w:author="copyeditor" w:date="2020-02-22T19:29:00Z">
        <w:r w:rsidR="002227F0">
          <w:rPr>
            <w:rFonts w:asciiTheme="majorBidi" w:hAnsiTheme="majorBidi" w:cstheme="majorBidi"/>
            <w:color w:val="000000" w:themeColor="text1"/>
            <w:sz w:val="24"/>
            <w:szCs w:val="24"/>
          </w:rPr>
          <w:t>–</w:t>
        </w:r>
      </w:ins>
      <w:r w:rsidR="00787ABF" w:rsidRPr="008A61FC">
        <w:rPr>
          <w:rFonts w:asciiTheme="majorBidi" w:hAnsiTheme="majorBidi" w:cstheme="majorBidi"/>
          <w:color w:val="000000" w:themeColor="text1"/>
          <w:sz w:val="24"/>
          <w:szCs w:val="24"/>
        </w:rPr>
        <w:t xml:space="preserve">56, </w:t>
      </w:r>
      <w:ins w:id="518" w:author="copyeditor" w:date="2020-02-22T19:29:00Z">
        <w:r w:rsidR="002227F0">
          <w:rPr>
            <w:rFonts w:asciiTheme="majorBidi" w:hAnsiTheme="majorBidi" w:cstheme="majorBidi"/>
            <w:color w:val="000000" w:themeColor="text1"/>
            <w:sz w:val="24"/>
            <w:szCs w:val="24"/>
          </w:rPr>
          <w:t xml:space="preserve">and </w:t>
        </w:r>
      </w:ins>
      <w:r w:rsidR="00787ABF" w:rsidRPr="008A61FC">
        <w:rPr>
          <w:rFonts w:asciiTheme="majorBidi" w:hAnsiTheme="majorBidi" w:cstheme="majorBidi"/>
          <w:color w:val="000000" w:themeColor="text1"/>
          <w:sz w:val="24"/>
          <w:szCs w:val="24"/>
        </w:rPr>
        <w:t>56</w:t>
      </w:r>
      <w:del w:id="519" w:author="copyeditor" w:date="2020-02-22T19:29:00Z">
        <w:r w:rsidR="00787ABF" w:rsidRPr="008A61FC" w:rsidDel="002227F0">
          <w:rPr>
            <w:rFonts w:asciiTheme="majorBidi" w:hAnsiTheme="majorBidi" w:cstheme="majorBidi"/>
            <w:color w:val="000000" w:themeColor="text1"/>
            <w:sz w:val="24"/>
            <w:szCs w:val="24"/>
          </w:rPr>
          <w:delText>-</w:delText>
        </w:r>
      </w:del>
      <w:ins w:id="520" w:author="copyeditor" w:date="2020-02-22T19:29:00Z">
        <w:r w:rsidR="002227F0">
          <w:rPr>
            <w:rFonts w:asciiTheme="majorBidi" w:hAnsiTheme="majorBidi" w:cstheme="majorBidi"/>
            <w:color w:val="000000" w:themeColor="text1"/>
            <w:sz w:val="24"/>
            <w:szCs w:val="24"/>
          </w:rPr>
          <w:t>–</w:t>
        </w:r>
      </w:ins>
      <w:r w:rsidR="00787ABF" w:rsidRPr="008A61FC">
        <w:rPr>
          <w:rFonts w:asciiTheme="majorBidi" w:hAnsiTheme="majorBidi" w:cstheme="majorBidi"/>
          <w:color w:val="000000" w:themeColor="text1"/>
          <w:sz w:val="24"/>
          <w:szCs w:val="24"/>
        </w:rPr>
        <w:t>68 HAA in Michigan</w:t>
      </w:r>
      <w:ins w:id="521" w:author="copyeditor" w:date="2020-02-22T19:29:00Z">
        <w:r w:rsidR="002227F0">
          <w:rPr>
            <w:rFonts w:asciiTheme="majorBidi" w:hAnsiTheme="majorBidi" w:cstheme="majorBidi"/>
            <w:color w:val="000000" w:themeColor="text1"/>
            <w:sz w:val="24"/>
            <w:szCs w:val="24"/>
          </w:rPr>
          <w:t>;</w:t>
        </w:r>
      </w:ins>
      <w:del w:id="522" w:author="copyeditor" w:date="2020-02-22T19:29:00Z">
        <w:r w:rsidR="00787ABF" w:rsidRPr="008A61FC" w:rsidDel="002227F0">
          <w:rPr>
            <w:rFonts w:asciiTheme="majorBidi" w:hAnsiTheme="majorBidi" w:cstheme="majorBidi"/>
            <w:color w:val="000000" w:themeColor="text1"/>
            <w:sz w:val="24"/>
            <w:szCs w:val="24"/>
          </w:rPr>
          <w:delText>,</w:delText>
        </w:r>
      </w:del>
      <w:r w:rsidR="00787ABF" w:rsidRPr="008A61FC">
        <w:rPr>
          <w:rFonts w:asciiTheme="majorBidi" w:hAnsiTheme="majorBidi" w:cstheme="majorBidi"/>
          <w:color w:val="000000" w:themeColor="text1"/>
          <w:sz w:val="24"/>
          <w:szCs w:val="24"/>
        </w:rPr>
        <w:t xml:space="preserve"> 0.5</w:t>
      </w:r>
      <w:del w:id="523" w:author="copyeditor" w:date="2020-02-22T19:29:00Z">
        <w:r w:rsidR="00787ABF" w:rsidRPr="008A61FC" w:rsidDel="002227F0">
          <w:rPr>
            <w:rFonts w:asciiTheme="majorBidi" w:hAnsiTheme="majorBidi" w:cstheme="majorBidi"/>
            <w:color w:val="000000" w:themeColor="text1"/>
            <w:sz w:val="24"/>
            <w:szCs w:val="24"/>
          </w:rPr>
          <w:delText>-</w:delText>
        </w:r>
      </w:del>
      <w:ins w:id="524" w:author="copyeditor" w:date="2020-02-22T19:29:00Z">
        <w:r w:rsidR="002227F0">
          <w:rPr>
            <w:rFonts w:asciiTheme="majorBidi" w:hAnsiTheme="majorBidi" w:cstheme="majorBidi"/>
            <w:color w:val="000000" w:themeColor="text1"/>
            <w:sz w:val="24"/>
            <w:szCs w:val="24"/>
          </w:rPr>
          <w:t>–</w:t>
        </w:r>
      </w:ins>
      <w:r w:rsidR="00787ABF" w:rsidRPr="008A61FC">
        <w:rPr>
          <w:rFonts w:asciiTheme="majorBidi" w:hAnsiTheme="majorBidi" w:cstheme="majorBidi"/>
          <w:color w:val="000000" w:themeColor="text1"/>
          <w:sz w:val="24"/>
          <w:szCs w:val="24"/>
        </w:rPr>
        <w:t>5, 5</w:t>
      </w:r>
      <w:del w:id="525" w:author="copyeditor" w:date="2020-02-22T19:29:00Z">
        <w:r w:rsidR="00787ABF" w:rsidRPr="008A61FC" w:rsidDel="002227F0">
          <w:rPr>
            <w:rFonts w:asciiTheme="majorBidi" w:hAnsiTheme="majorBidi" w:cstheme="majorBidi"/>
            <w:color w:val="000000" w:themeColor="text1"/>
            <w:sz w:val="24"/>
            <w:szCs w:val="24"/>
          </w:rPr>
          <w:delText>-</w:delText>
        </w:r>
      </w:del>
      <w:ins w:id="526" w:author="copyeditor" w:date="2020-02-22T19:29:00Z">
        <w:r w:rsidR="002227F0">
          <w:rPr>
            <w:rFonts w:asciiTheme="majorBidi" w:hAnsiTheme="majorBidi" w:cstheme="majorBidi"/>
            <w:color w:val="000000" w:themeColor="text1"/>
            <w:sz w:val="24"/>
            <w:szCs w:val="24"/>
          </w:rPr>
          <w:t>–</w:t>
        </w:r>
      </w:ins>
      <w:r w:rsidR="00787ABF" w:rsidRPr="008A61FC">
        <w:rPr>
          <w:rFonts w:asciiTheme="majorBidi" w:hAnsiTheme="majorBidi" w:cstheme="majorBidi"/>
          <w:color w:val="000000" w:themeColor="text1"/>
          <w:sz w:val="24"/>
          <w:szCs w:val="24"/>
        </w:rPr>
        <w:t>18, 18</w:t>
      </w:r>
      <w:del w:id="527" w:author="copyeditor" w:date="2020-02-22T19:29:00Z">
        <w:r w:rsidR="00787ABF" w:rsidRPr="008A61FC" w:rsidDel="002227F0">
          <w:rPr>
            <w:rFonts w:asciiTheme="majorBidi" w:hAnsiTheme="majorBidi" w:cstheme="majorBidi"/>
            <w:color w:val="000000" w:themeColor="text1"/>
            <w:sz w:val="24"/>
            <w:szCs w:val="24"/>
          </w:rPr>
          <w:delText>-</w:delText>
        </w:r>
      </w:del>
      <w:ins w:id="528" w:author="copyeditor" w:date="2020-02-22T19:29:00Z">
        <w:r w:rsidR="002227F0">
          <w:rPr>
            <w:rFonts w:asciiTheme="majorBidi" w:hAnsiTheme="majorBidi" w:cstheme="majorBidi"/>
            <w:color w:val="000000" w:themeColor="text1"/>
            <w:sz w:val="24"/>
            <w:szCs w:val="24"/>
          </w:rPr>
          <w:t>–</w:t>
        </w:r>
      </w:ins>
      <w:r w:rsidR="00787ABF" w:rsidRPr="008A61FC">
        <w:rPr>
          <w:rFonts w:asciiTheme="majorBidi" w:hAnsiTheme="majorBidi" w:cstheme="majorBidi"/>
          <w:color w:val="000000" w:themeColor="text1"/>
          <w:sz w:val="24"/>
          <w:szCs w:val="24"/>
        </w:rPr>
        <w:t>30, 30</w:t>
      </w:r>
      <w:del w:id="529" w:author="copyeditor" w:date="2020-02-22T19:29:00Z">
        <w:r w:rsidR="00787ABF" w:rsidRPr="008A61FC" w:rsidDel="002227F0">
          <w:rPr>
            <w:rFonts w:asciiTheme="majorBidi" w:hAnsiTheme="majorBidi" w:cstheme="majorBidi"/>
            <w:color w:val="000000" w:themeColor="text1"/>
            <w:sz w:val="24"/>
            <w:szCs w:val="24"/>
          </w:rPr>
          <w:delText>-</w:delText>
        </w:r>
      </w:del>
      <w:ins w:id="530" w:author="copyeditor" w:date="2020-02-22T19:29:00Z">
        <w:r w:rsidR="002227F0">
          <w:rPr>
            <w:rFonts w:asciiTheme="majorBidi" w:hAnsiTheme="majorBidi" w:cstheme="majorBidi"/>
            <w:color w:val="000000" w:themeColor="text1"/>
            <w:sz w:val="24"/>
            <w:szCs w:val="24"/>
          </w:rPr>
          <w:t>–</w:t>
        </w:r>
      </w:ins>
      <w:r w:rsidR="00787ABF" w:rsidRPr="008A61FC">
        <w:rPr>
          <w:rFonts w:asciiTheme="majorBidi" w:hAnsiTheme="majorBidi" w:cstheme="majorBidi"/>
          <w:color w:val="000000" w:themeColor="text1"/>
          <w:sz w:val="24"/>
          <w:szCs w:val="24"/>
        </w:rPr>
        <w:t>42, 42</w:t>
      </w:r>
      <w:del w:id="531" w:author="copyeditor" w:date="2020-02-22T19:29:00Z">
        <w:r w:rsidR="00787ABF" w:rsidRPr="008A61FC" w:rsidDel="002227F0">
          <w:rPr>
            <w:rFonts w:asciiTheme="majorBidi" w:hAnsiTheme="majorBidi" w:cstheme="majorBidi"/>
            <w:color w:val="000000" w:themeColor="text1"/>
            <w:sz w:val="24"/>
            <w:szCs w:val="24"/>
          </w:rPr>
          <w:delText>-</w:delText>
        </w:r>
      </w:del>
      <w:ins w:id="532" w:author="copyeditor" w:date="2020-02-22T19:29:00Z">
        <w:r w:rsidR="002227F0">
          <w:rPr>
            <w:rFonts w:asciiTheme="majorBidi" w:hAnsiTheme="majorBidi" w:cstheme="majorBidi"/>
            <w:color w:val="000000" w:themeColor="text1"/>
            <w:sz w:val="24"/>
            <w:szCs w:val="24"/>
          </w:rPr>
          <w:t>–</w:t>
        </w:r>
      </w:ins>
      <w:r w:rsidR="00787ABF" w:rsidRPr="008A61FC">
        <w:rPr>
          <w:rFonts w:asciiTheme="majorBidi" w:hAnsiTheme="majorBidi" w:cstheme="majorBidi"/>
          <w:color w:val="000000" w:themeColor="text1"/>
          <w:sz w:val="24"/>
          <w:szCs w:val="24"/>
        </w:rPr>
        <w:t xml:space="preserve">54, </w:t>
      </w:r>
      <w:ins w:id="533" w:author="copyeditor" w:date="2020-02-22T19:29:00Z">
        <w:r w:rsidR="002227F0">
          <w:rPr>
            <w:rFonts w:asciiTheme="majorBidi" w:hAnsiTheme="majorBidi" w:cstheme="majorBidi"/>
            <w:color w:val="000000" w:themeColor="text1"/>
            <w:sz w:val="24"/>
            <w:szCs w:val="24"/>
          </w:rPr>
          <w:t xml:space="preserve">and </w:t>
        </w:r>
      </w:ins>
      <w:r w:rsidR="00787ABF" w:rsidRPr="008A61FC">
        <w:rPr>
          <w:rFonts w:asciiTheme="majorBidi" w:hAnsiTheme="majorBidi" w:cstheme="majorBidi"/>
          <w:color w:val="000000" w:themeColor="text1"/>
          <w:sz w:val="24"/>
          <w:szCs w:val="24"/>
        </w:rPr>
        <w:t>54</w:t>
      </w:r>
      <w:del w:id="534" w:author="copyeditor" w:date="2020-02-22T19:29:00Z">
        <w:r w:rsidR="00787ABF" w:rsidRPr="008A61FC" w:rsidDel="002227F0">
          <w:rPr>
            <w:rFonts w:asciiTheme="majorBidi" w:hAnsiTheme="majorBidi" w:cstheme="majorBidi"/>
            <w:color w:val="000000" w:themeColor="text1"/>
            <w:sz w:val="24"/>
            <w:szCs w:val="24"/>
          </w:rPr>
          <w:delText>-</w:delText>
        </w:r>
      </w:del>
      <w:ins w:id="535" w:author="copyeditor" w:date="2020-02-22T19:29:00Z">
        <w:r w:rsidR="002227F0">
          <w:rPr>
            <w:rFonts w:asciiTheme="majorBidi" w:hAnsiTheme="majorBidi" w:cstheme="majorBidi"/>
            <w:color w:val="000000" w:themeColor="text1"/>
            <w:sz w:val="24"/>
            <w:szCs w:val="24"/>
          </w:rPr>
          <w:t>–</w:t>
        </w:r>
      </w:ins>
      <w:r w:rsidR="00787ABF" w:rsidRPr="008A61FC">
        <w:rPr>
          <w:rFonts w:asciiTheme="majorBidi" w:hAnsiTheme="majorBidi" w:cstheme="majorBidi"/>
          <w:color w:val="000000" w:themeColor="text1"/>
          <w:sz w:val="24"/>
          <w:szCs w:val="24"/>
        </w:rPr>
        <w:t>66 HAA in Ontario</w:t>
      </w:r>
      <w:ins w:id="536" w:author="copyeditor" w:date="2020-02-22T19:29:00Z">
        <w:r w:rsidR="002227F0">
          <w:rPr>
            <w:rFonts w:asciiTheme="majorBidi" w:hAnsiTheme="majorBidi" w:cstheme="majorBidi"/>
            <w:color w:val="000000" w:themeColor="text1"/>
            <w:sz w:val="24"/>
            <w:szCs w:val="24"/>
          </w:rPr>
          <w:t>;</w:t>
        </w:r>
      </w:ins>
      <w:del w:id="537" w:author="copyeditor" w:date="2020-02-22T19:29:00Z">
        <w:r w:rsidR="00787ABF" w:rsidRPr="008A61FC" w:rsidDel="002227F0">
          <w:rPr>
            <w:rFonts w:asciiTheme="majorBidi" w:hAnsiTheme="majorBidi" w:cstheme="majorBidi"/>
            <w:color w:val="000000" w:themeColor="text1"/>
            <w:sz w:val="24"/>
            <w:szCs w:val="24"/>
          </w:rPr>
          <w:delText>,</w:delText>
        </w:r>
      </w:del>
      <w:r w:rsidR="00787ABF" w:rsidRPr="008A61FC">
        <w:rPr>
          <w:rFonts w:asciiTheme="majorBidi" w:hAnsiTheme="majorBidi" w:cstheme="majorBidi"/>
          <w:color w:val="000000" w:themeColor="text1"/>
          <w:sz w:val="24"/>
          <w:szCs w:val="24"/>
        </w:rPr>
        <w:t xml:space="preserve"> 0.5</w:t>
      </w:r>
      <w:del w:id="538" w:author="copyeditor" w:date="2020-02-22T19:29:00Z">
        <w:r w:rsidR="00787ABF" w:rsidRPr="008A61FC" w:rsidDel="002227F0">
          <w:rPr>
            <w:rFonts w:asciiTheme="majorBidi" w:hAnsiTheme="majorBidi" w:cstheme="majorBidi"/>
            <w:color w:val="000000" w:themeColor="text1"/>
            <w:sz w:val="24"/>
            <w:szCs w:val="24"/>
          </w:rPr>
          <w:delText>-</w:delText>
        </w:r>
      </w:del>
      <w:ins w:id="539" w:author="copyeditor" w:date="2020-02-22T19:29:00Z">
        <w:r w:rsidR="002227F0">
          <w:rPr>
            <w:rFonts w:asciiTheme="majorBidi" w:hAnsiTheme="majorBidi" w:cstheme="majorBidi"/>
            <w:color w:val="000000" w:themeColor="text1"/>
            <w:sz w:val="24"/>
            <w:szCs w:val="24"/>
          </w:rPr>
          <w:t>–</w:t>
        </w:r>
      </w:ins>
      <w:r w:rsidR="00787ABF" w:rsidRPr="008A61FC">
        <w:rPr>
          <w:rFonts w:asciiTheme="majorBidi" w:hAnsiTheme="majorBidi" w:cstheme="majorBidi"/>
          <w:color w:val="000000" w:themeColor="text1"/>
          <w:sz w:val="24"/>
          <w:szCs w:val="24"/>
        </w:rPr>
        <w:t>10.5, 10.5</w:t>
      </w:r>
      <w:del w:id="540" w:author="copyeditor" w:date="2020-02-22T19:29:00Z">
        <w:r w:rsidR="00787ABF" w:rsidRPr="008A61FC" w:rsidDel="002227F0">
          <w:rPr>
            <w:rFonts w:asciiTheme="majorBidi" w:hAnsiTheme="majorBidi" w:cstheme="majorBidi"/>
            <w:color w:val="000000" w:themeColor="text1"/>
            <w:sz w:val="24"/>
            <w:szCs w:val="24"/>
          </w:rPr>
          <w:delText>-</w:delText>
        </w:r>
      </w:del>
      <w:ins w:id="541" w:author="copyeditor" w:date="2020-02-22T19:29:00Z">
        <w:r w:rsidR="002227F0">
          <w:rPr>
            <w:rFonts w:asciiTheme="majorBidi" w:hAnsiTheme="majorBidi" w:cstheme="majorBidi"/>
            <w:color w:val="000000" w:themeColor="text1"/>
            <w:sz w:val="24"/>
            <w:szCs w:val="24"/>
          </w:rPr>
          <w:t>–</w:t>
        </w:r>
      </w:ins>
      <w:r w:rsidR="00787ABF" w:rsidRPr="008A61FC">
        <w:rPr>
          <w:rFonts w:asciiTheme="majorBidi" w:hAnsiTheme="majorBidi" w:cstheme="majorBidi"/>
          <w:color w:val="000000" w:themeColor="text1"/>
          <w:sz w:val="24"/>
          <w:szCs w:val="24"/>
        </w:rPr>
        <w:t>22.5, 22.5</w:t>
      </w:r>
      <w:del w:id="542" w:author="copyeditor" w:date="2020-02-22T19:29:00Z">
        <w:r w:rsidR="00787ABF" w:rsidRPr="008A61FC" w:rsidDel="002227F0">
          <w:rPr>
            <w:rFonts w:asciiTheme="majorBidi" w:hAnsiTheme="majorBidi" w:cstheme="majorBidi"/>
            <w:color w:val="000000" w:themeColor="text1"/>
            <w:sz w:val="24"/>
            <w:szCs w:val="24"/>
          </w:rPr>
          <w:delText>-</w:delText>
        </w:r>
      </w:del>
      <w:ins w:id="543" w:author="copyeditor" w:date="2020-02-22T19:29:00Z">
        <w:r w:rsidR="002227F0">
          <w:rPr>
            <w:rFonts w:asciiTheme="majorBidi" w:hAnsiTheme="majorBidi" w:cstheme="majorBidi"/>
            <w:color w:val="000000" w:themeColor="text1"/>
            <w:sz w:val="24"/>
            <w:szCs w:val="24"/>
          </w:rPr>
          <w:t>–</w:t>
        </w:r>
      </w:ins>
      <w:r w:rsidR="00787ABF" w:rsidRPr="008A61FC">
        <w:rPr>
          <w:rFonts w:asciiTheme="majorBidi" w:hAnsiTheme="majorBidi" w:cstheme="majorBidi"/>
          <w:color w:val="000000" w:themeColor="text1"/>
          <w:sz w:val="24"/>
          <w:szCs w:val="24"/>
        </w:rPr>
        <w:t>34.5, 34.5</w:t>
      </w:r>
      <w:del w:id="544" w:author="copyeditor" w:date="2020-02-22T19:29:00Z">
        <w:r w:rsidR="00787ABF" w:rsidRPr="008A61FC" w:rsidDel="002227F0">
          <w:rPr>
            <w:rFonts w:asciiTheme="majorBidi" w:hAnsiTheme="majorBidi" w:cstheme="majorBidi"/>
            <w:color w:val="000000" w:themeColor="text1"/>
            <w:sz w:val="24"/>
            <w:szCs w:val="24"/>
          </w:rPr>
          <w:delText>-</w:delText>
        </w:r>
      </w:del>
      <w:ins w:id="545" w:author="copyeditor" w:date="2020-02-22T19:29:00Z">
        <w:r w:rsidR="002227F0">
          <w:rPr>
            <w:rFonts w:asciiTheme="majorBidi" w:hAnsiTheme="majorBidi" w:cstheme="majorBidi"/>
            <w:color w:val="000000" w:themeColor="text1"/>
            <w:sz w:val="24"/>
            <w:szCs w:val="24"/>
          </w:rPr>
          <w:t>–</w:t>
        </w:r>
      </w:ins>
      <w:r w:rsidR="00787ABF" w:rsidRPr="008A61FC">
        <w:rPr>
          <w:rFonts w:asciiTheme="majorBidi" w:hAnsiTheme="majorBidi" w:cstheme="majorBidi"/>
          <w:color w:val="000000" w:themeColor="text1"/>
          <w:sz w:val="24"/>
          <w:szCs w:val="24"/>
        </w:rPr>
        <w:t xml:space="preserve">46.5, </w:t>
      </w:r>
      <w:ins w:id="546" w:author="copyeditor" w:date="2020-02-22T19:29:00Z">
        <w:r w:rsidR="002227F0">
          <w:rPr>
            <w:rFonts w:asciiTheme="majorBidi" w:hAnsiTheme="majorBidi" w:cstheme="majorBidi"/>
            <w:color w:val="000000" w:themeColor="text1"/>
            <w:sz w:val="24"/>
            <w:szCs w:val="24"/>
          </w:rPr>
          <w:t xml:space="preserve">and </w:t>
        </w:r>
      </w:ins>
      <w:r w:rsidR="00787ABF" w:rsidRPr="008A61FC">
        <w:rPr>
          <w:rFonts w:asciiTheme="majorBidi" w:hAnsiTheme="majorBidi" w:cstheme="majorBidi"/>
          <w:color w:val="000000" w:themeColor="text1"/>
          <w:sz w:val="24"/>
          <w:szCs w:val="24"/>
        </w:rPr>
        <w:t>46.5</w:t>
      </w:r>
      <w:del w:id="547" w:author="copyeditor" w:date="2020-02-22T19:29:00Z">
        <w:r w:rsidR="00787ABF" w:rsidRPr="008A61FC" w:rsidDel="002227F0">
          <w:rPr>
            <w:rFonts w:asciiTheme="majorBidi" w:hAnsiTheme="majorBidi" w:cstheme="majorBidi"/>
            <w:color w:val="000000" w:themeColor="text1"/>
            <w:sz w:val="24"/>
            <w:szCs w:val="24"/>
          </w:rPr>
          <w:delText>-</w:delText>
        </w:r>
      </w:del>
      <w:ins w:id="548" w:author="copyeditor" w:date="2020-02-22T19:29:00Z">
        <w:r w:rsidR="002227F0">
          <w:rPr>
            <w:rFonts w:asciiTheme="majorBidi" w:hAnsiTheme="majorBidi" w:cstheme="majorBidi"/>
            <w:color w:val="000000" w:themeColor="text1"/>
            <w:sz w:val="24"/>
            <w:szCs w:val="24"/>
          </w:rPr>
          <w:t>–</w:t>
        </w:r>
      </w:ins>
      <w:r w:rsidR="00787ABF" w:rsidRPr="008A61FC">
        <w:rPr>
          <w:rFonts w:asciiTheme="majorBidi" w:hAnsiTheme="majorBidi" w:cstheme="majorBidi"/>
          <w:color w:val="000000" w:themeColor="text1"/>
          <w:sz w:val="24"/>
          <w:szCs w:val="24"/>
        </w:rPr>
        <w:t>56.5 HAA in Nebraska</w:t>
      </w:r>
      <w:ins w:id="549" w:author="copyeditor" w:date="2020-02-22T19:29:00Z">
        <w:r w:rsidR="002227F0">
          <w:rPr>
            <w:rFonts w:asciiTheme="majorBidi" w:hAnsiTheme="majorBidi" w:cstheme="majorBidi"/>
            <w:color w:val="000000" w:themeColor="text1"/>
            <w:sz w:val="24"/>
            <w:szCs w:val="24"/>
          </w:rPr>
          <w:t>;</w:t>
        </w:r>
      </w:ins>
      <w:del w:id="550" w:author="copyeditor" w:date="2020-02-22T19:29:00Z">
        <w:r w:rsidR="00787ABF" w:rsidRPr="008A61FC" w:rsidDel="002227F0">
          <w:rPr>
            <w:rFonts w:asciiTheme="majorBidi" w:hAnsiTheme="majorBidi" w:cstheme="majorBidi"/>
            <w:color w:val="000000" w:themeColor="text1"/>
            <w:sz w:val="24"/>
            <w:szCs w:val="24"/>
          </w:rPr>
          <w:delText>,</w:delText>
        </w:r>
      </w:del>
      <w:r w:rsidR="00787ABF" w:rsidRPr="008A61FC">
        <w:rPr>
          <w:rFonts w:asciiTheme="majorBidi" w:hAnsiTheme="majorBidi" w:cstheme="majorBidi"/>
          <w:color w:val="000000" w:themeColor="text1"/>
          <w:sz w:val="24"/>
          <w:szCs w:val="24"/>
        </w:rPr>
        <w:t xml:space="preserve"> and 0.5</w:t>
      </w:r>
      <w:del w:id="551" w:author="copyeditor" w:date="2020-02-22T19:29:00Z">
        <w:r w:rsidR="00787ABF" w:rsidRPr="008A61FC" w:rsidDel="002227F0">
          <w:rPr>
            <w:rFonts w:asciiTheme="majorBidi" w:hAnsiTheme="majorBidi" w:cstheme="majorBidi"/>
            <w:color w:val="000000" w:themeColor="text1"/>
            <w:sz w:val="24"/>
            <w:szCs w:val="24"/>
          </w:rPr>
          <w:delText>-</w:delText>
        </w:r>
      </w:del>
      <w:ins w:id="552" w:author="copyeditor" w:date="2020-02-22T19:29:00Z">
        <w:r w:rsidR="002227F0">
          <w:rPr>
            <w:rFonts w:asciiTheme="majorBidi" w:hAnsiTheme="majorBidi" w:cstheme="majorBidi"/>
            <w:color w:val="000000" w:themeColor="text1"/>
            <w:sz w:val="24"/>
            <w:szCs w:val="24"/>
          </w:rPr>
          <w:t>–</w:t>
        </w:r>
      </w:ins>
      <w:r w:rsidR="00787ABF" w:rsidRPr="008A61FC">
        <w:rPr>
          <w:rFonts w:asciiTheme="majorBidi" w:hAnsiTheme="majorBidi" w:cstheme="majorBidi"/>
          <w:color w:val="000000" w:themeColor="text1"/>
          <w:sz w:val="24"/>
          <w:szCs w:val="24"/>
        </w:rPr>
        <w:t>4, 4</w:t>
      </w:r>
      <w:del w:id="553" w:author="copyeditor" w:date="2020-02-22T19:29:00Z">
        <w:r w:rsidR="00787ABF" w:rsidRPr="008A61FC" w:rsidDel="002227F0">
          <w:rPr>
            <w:rFonts w:asciiTheme="majorBidi" w:hAnsiTheme="majorBidi" w:cstheme="majorBidi"/>
            <w:color w:val="000000" w:themeColor="text1"/>
            <w:sz w:val="24"/>
            <w:szCs w:val="24"/>
          </w:rPr>
          <w:delText>-</w:delText>
        </w:r>
      </w:del>
      <w:ins w:id="554" w:author="copyeditor" w:date="2020-02-22T19:29:00Z">
        <w:r w:rsidR="002227F0">
          <w:rPr>
            <w:rFonts w:asciiTheme="majorBidi" w:hAnsiTheme="majorBidi" w:cstheme="majorBidi"/>
            <w:color w:val="000000" w:themeColor="text1"/>
            <w:sz w:val="24"/>
            <w:szCs w:val="24"/>
          </w:rPr>
          <w:t>–</w:t>
        </w:r>
      </w:ins>
      <w:r w:rsidR="00787ABF" w:rsidRPr="008A61FC">
        <w:rPr>
          <w:rFonts w:asciiTheme="majorBidi" w:hAnsiTheme="majorBidi" w:cstheme="majorBidi"/>
          <w:color w:val="000000" w:themeColor="text1"/>
          <w:sz w:val="24"/>
          <w:szCs w:val="24"/>
        </w:rPr>
        <w:t>8, 8</w:t>
      </w:r>
      <w:del w:id="555" w:author="copyeditor" w:date="2020-02-22T19:29:00Z">
        <w:r w:rsidR="00787ABF" w:rsidRPr="008A61FC" w:rsidDel="002227F0">
          <w:rPr>
            <w:rFonts w:asciiTheme="majorBidi" w:hAnsiTheme="majorBidi" w:cstheme="majorBidi"/>
            <w:color w:val="000000" w:themeColor="text1"/>
            <w:sz w:val="24"/>
            <w:szCs w:val="24"/>
          </w:rPr>
          <w:delText>-</w:delText>
        </w:r>
      </w:del>
      <w:ins w:id="556" w:author="copyeditor" w:date="2020-02-22T19:29:00Z">
        <w:r w:rsidR="002227F0">
          <w:rPr>
            <w:rFonts w:asciiTheme="majorBidi" w:hAnsiTheme="majorBidi" w:cstheme="majorBidi"/>
            <w:color w:val="000000" w:themeColor="text1"/>
            <w:sz w:val="24"/>
            <w:szCs w:val="24"/>
          </w:rPr>
          <w:t>–</w:t>
        </w:r>
      </w:ins>
      <w:r w:rsidR="00787ABF" w:rsidRPr="008A61FC">
        <w:rPr>
          <w:rFonts w:asciiTheme="majorBidi" w:hAnsiTheme="majorBidi" w:cstheme="majorBidi"/>
          <w:color w:val="000000" w:themeColor="text1"/>
          <w:sz w:val="24"/>
          <w:szCs w:val="24"/>
        </w:rPr>
        <w:t>20.5, 20.5</w:t>
      </w:r>
      <w:del w:id="557" w:author="copyeditor" w:date="2020-02-22T19:29:00Z">
        <w:r w:rsidR="00787ABF" w:rsidRPr="008A61FC" w:rsidDel="002227F0">
          <w:rPr>
            <w:rFonts w:asciiTheme="majorBidi" w:hAnsiTheme="majorBidi" w:cstheme="majorBidi"/>
            <w:color w:val="000000" w:themeColor="text1"/>
            <w:sz w:val="24"/>
            <w:szCs w:val="24"/>
          </w:rPr>
          <w:delText>-</w:delText>
        </w:r>
      </w:del>
      <w:ins w:id="558" w:author="copyeditor" w:date="2020-02-22T19:29:00Z">
        <w:r w:rsidR="002227F0">
          <w:rPr>
            <w:rFonts w:asciiTheme="majorBidi" w:hAnsiTheme="majorBidi" w:cstheme="majorBidi"/>
            <w:color w:val="000000" w:themeColor="text1"/>
            <w:sz w:val="24"/>
            <w:szCs w:val="24"/>
          </w:rPr>
          <w:t>–</w:t>
        </w:r>
      </w:ins>
      <w:r w:rsidR="00787ABF" w:rsidRPr="008A61FC">
        <w:rPr>
          <w:rFonts w:asciiTheme="majorBidi" w:hAnsiTheme="majorBidi" w:cstheme="majorBidi"/>
          <w:color w:val="000000" w:themeColor="text1"/>
          <w:sz w:val="24"/>
          <w:szCs w:val="24"/>
        </w:rPr>
        <w:t>32, 32</w:t>
      </w:r>
      <w:del w:id="559" w:author="copyeditor" w:date="2020-02-22T19:29:00Z">
        <w:r w:rsidR="00787ABF" w:rsidRPr="008A61FC" w:rsidDel="002227F0">
          <w:rPr>
            <w:rFonts w:asciiTheme="majorBidi" w:hAnsiTheme="majorBidi" w:cstheme="majorBidi"/>
            <w:color w:val="000000" w:themeColor="text1"/>
            <w:sz w:val="24"/>
            <w:szCs w:val="24"/>
          </w:rPr>
          <w:delText>-</w:delText>
        </w:r>
      </w:del>
      <w:ins w:id="560" w:author="copyeditor" w:date="2020-02-22T19:29:00Z">
        <w:r w:rsidR="002227F0">
          <w:rPr>
            <w:rFonts w:asciiTheme="majorBidi" w:hAnsiTheme="majorBidi" w:cstheme="majorBidi"/>
            <w:color w:val="000000" w:themeColor="text1"/>
            <w:sz w:val="24"/>
            <w:szCs w:val="24"/>
          </w:rPr>
          <w:t>–</w:t>
        </w:r>
      </w:ins>
      <w:r w:rsidR="00787ABF" w:rsidRPr="008A61FC">
        <w:rPr>
          <w:rFonts w:asciiTheme="majorBidi" w:hAnsiTheme="majorBidi" w:cstheme="majorBidi"/>
          <w:color w:val="000000" w:themeColor="text1"/>
          <w:sz w:val="24"/>
          <w:szCs w:val="24"/>
        </w:rPr>
        <w:t xml:space="preserve">44, </w:t>
      </w:r>
      <w:ins w:id="561" w:author="copyeditor" w:date="2020-02-22T19:29:00Z">
        <w:r w:rsidR="00C06237">
          <w:rPr>
            <w:rFonts w:asciiTheme="majorBidi" w:hAnsiTheme="majorBidi" w:cstheme="majorBidi"/>
            <w:color w:val="000000" w:themeColor="text1"/>
            <w:sz w:val="24"/>
            <w:szCs w:val="24"/>
          </w:rPr>
          <w:t xml:space="preserve">and </w:t>
        </w:r>
      </w:ins>
      <w:r w:rsidR="00787ABF" w:rsidRPr="008A61FC">
        <w:rPr>
          <w:rFonts w:asciiTheme="majorBidi" w:hAnsiTheme="majorBidi" w:cstheme="majorBidi"/>
          <w:color w:val="000000" w:themeColor="text1"/>
          <w:sz w:val="24"/>
          <w:szCs w:val="24"/>
        </w:rPr>
        <w:t>44</w:t>
      </w:r>
      <w:del w:id="562" w:author="copyeditor" w:date="2020-02-22T19:29:00Z">
        <w:r w:rsidR="00787ABF" w:rsidRPr="008A61FC" w:rsidDel="002227F0">
          <w:rPr>
            <w:rFonts w:asciiTheme="majorBidi" w:hAnsiTheme="majorBidi" w:cstheme="majorBidi"/>
            <w:color w:val="000000" w:themeColor="text1"/>
            <w:sz w:val="24"/>
            <w:szCs w:val="24"/>
          </w:rPr>
          <w:delText>-</w:delText>
        </w:r>
      </w:del>
      <w:ins w:id="563" w:author="copyeditor" w:date="2020-02-22T19:29:00Z">
        <w:r w:rsidR="002227F0">
          <w:rPr>
            <w:rFonts w:asciiTheme="majorBidi" w:hAnsiTheme="majorBidi" w:cstheme="majorBidi"/>
            <w:color w:val="000000" w:themeColor="text1"/>
            <w:sz w:val="24"/>
            <w:szCs w:val="24"/>
          </w:rPr>
          <w:t>–</w:t>
        </w:r>
      </w:ins>
      <w:r w:rsidR="00787ABF" w:rsidRPr="008A61FC">
        <w:rPr>
          <w:rFonts w:asciiTheme="majorBidi" w:hAnsiTheme="majorBidi" w:cstheme="majorBidi"/>
          <w:color w:val="000000" w:themeColor="text1"/>
          <w:sz w:val="24"/>
          <w:szCs w:val="24"/>
        </w:rPr>
        <w:t>55 HAA in</w:t>
      </w:r>
      <w:commentRangeEnd w:id="472"/>
      <w:r w:rsidR="00C06237">
        <w:rPr>
          <w:rStyle w:val="CommentReference"/>
        </w:rPr>
        <w:commentReference w:id="472"/>
      </w:r>
      <w:commentRangeEnd w:id="473"/>
      <w:r w:rsidR="00487362">
        <w:rPr>
          <w:rStyle w:val="CommentReference"/>
        </w:rPr>
        <w:commentReference w:id="473"/>
      </w:r>
      <w:r w:rsidR="00787ABF" w:rsidRPr="008A61FC">
        <w:rPr>
          <w:rFonts w:asciiTheme="majorBidi" w:hAnsiTheme="majorBidi" w:cstheme="majorBidi"/>
          <w:color w:val="000000" w:themeColor="text1"/>
          <w:sz w:val="24"/>
          <w:szCs w:val="24"/>
        </w:rPr>
        <w:t xml:space="preserve"> Wisconsin.</w:t>
      </w:r>
    </w:p>
    <w:p w14:paraId="1FD64824" w14:textId="79442CB9" w:rsidR="00EA2773" w:rsidRPr="008A61FC" w:rsidRDefault="00EA2773" w:rsidP="001E110F">
      <w:pPr>
        <w:spacing w:after="0" w:line="480" w:lineRule="auto"/>
        <w:ind w:firstLine="432"/>
        <w:rPr>
          <w:rFonts w:asciiTheme="majorBidi" w:hAnsiTheme="majorBidi" w:cstheme="majorBidi"/>
          <w:iCs/>
          <w:color w:val="000000" w:themeColor="text1"/>
          <w:sz w:val="24"/>
          <w:szCs w:val="24"/>
        </w:rPr>
      </w:pPr>
    </w:p>
    <w:p w14:paraId="6F370522" w14:textId="77777777" w:rsidR="003623FF" w:rsidRPr="008A61FC" w:rsidRDefault="00EA2773" w:rsidP="001E110F">
      <w:pPr>
        <w:spacing w:after="0" w:line="480" w:lineRule="auto"/>
        <w:rPr>
          <w:rFonts w:asciiTheme="majorBidi" w:hAnsiTheme="majorBidi" w:cstheme="majorBidi"/>
          <w:bCs/>
          <w:i/>
          <w:iCs/>
          <w:color w:val="000000" w:themeColor="text1"/>
          <w:sz w:val="24"/>
          <w:szCs w:val="24"/>
        </w:rPr>
      </w:pPr>
      <w:r w:rsidRPr="008A61FC">
        <w:rPr>
          <w:rFonts w:asciiTheme="majorBidi" w:hAnsiTheme="majorBidi" w:cstheme="majorBidi"/>
          <w:bCs/>
          <w:i/>
          <w:iCs/>
          <w:color w:val="000000" w:themeColor="text1"/>
          <w:sz w:val="24"/>
          <w:szCs w:val="24"/>
        </w:rPr>
        <w:t>Sample Analysis</w:t>
      </w:r>
    </w:p>
    <w:p w14:paraId="7CAF55DF" w14:textId="7DFD7333" w:rsidR="00B62299" w:rsidRPr="008A61FC" w:rsidRDefault="00B62299" w:rsidP="001E110F">
      <w:pPr>
        <w:spacing w:after="0" w:line="480" w:lineRule="auto"/>
        <w:rPr>
          <w:rFonts w:asciiTheme="majorBidi" w:hAnsiTheme="majorBidi" w:cstheme="majorBidi"/>
          <w:iCs/>
          <w:color w:val="000000" w:themeColor="text1"/>
          <w:sz w:val="24"/>
          <w:szCs w:val="24"/>
        </w:rPr>
      </w:pPr>
      <w:r w:rsidRPr="008A61FC">
        <w:rPr>
          <w:rFonts w:asciiTheme="majorBidi" w:hAnsiTheme="majorBidi" w:cstheme="majorBidi"/>
          <w:iCs/>
          <w:color w:val="000000" w:themeColor="text1"/>
          <w:sz w:val="24"/>
          <w:szCs w:val="24"/>
        </w:rPr>
        <w:t xml:space="preserve">All samples were shipped overnight in coolers containing dry ice at </w:t>
      </w:r>
      <w:del w:id="564" w:author="copyeditor" w:date="2020-02-22T19:33:00Z">
        <w:r w:rsidRPr="008A61FC" w:rsidDel="00D32FCB">
          <w:rPr>
            <w:rFonts w:asciiTheme="majorBidi" w:hAnsiTheme="majorBidi" w:cstheme="majorBidi"/>
            <w:iCs/>
            <w:color w:val="000000" w:themeColor="text1"/>
            <w:sz w:val="24"/>
            <w:szCs w:val="24"/>
          </w:rPr>
          <w:delText>-</w:delText>
        </w:r>
      </w:del>
      <w:ins w:id="565" w:author="copyeditor" w:date="2020-02-22T19:33:00Z">
        <w:r w:rsidR="00D32FCB">
          <w:rPr>
            <w:rFonts w:asciiTheme="majorBidi" w:hAnsiTheme="majorBidi" w:cstheme="majorBidi"/>
            <w:iCs/>
            <w:color w:val="000000" w:themeColor="text1"/>
            <w:sz w:val="24"/>
            <w:szCs w:val="24"/>
          </w:rPr>
          <w:t>−</w:t>
        </w:r>
      </w:ins>
      <w:r w:rsidRPr="008A61FC">
        <w:rPr>
          <w:rFonts w:asciiTheme="majorBidi" w:hAnsiTheme="majorBidi" w:cstheme="majorBidi"/>
          <w:iCs/>
          <w:color w:val="000000" w:themeColor="text1"/>
          <w:sz w:val="24"/>
          <w:szCs w:val="24"/>
        </w:rPr>
        <w:t>20</w:t>
      </w:r>
      <w:ins w:id="566" w:author="copyeditor" w:date="2020-02-23T13:35:00Z">
        <w:r w:rsidR="00ED490F">
          <w:rPr>
            <w:rFonts w:asciiTheme="majorBidi" w:hAnsiTheme="majorBidi" w:cstheme="majorBidi"/>
            <w:iCs/>
            <w:color w:val="000000" w:themeColor="text1"/>
            <w:sz w:val="24"/>
            <w:szCs w:val="24"/>
          </w:rPr>
          <w:t xml:space="preserve"> </w:t>
        </w:r>
      </w:ins>
      <w:del w:id="567" w:author="copyeditor" w:date="2020-02-23T13:35:00Z">
        <w:r w:rsidRPr="008A61FC" w:rsidDel="00ED490F">
          <w:rPr>
            <w:rFonts w:asciiTheme="majorBidi" w:hAnsiTheme="majorBidi" w:cstheme="majorBidi"/>
            <w:iCs/>
            <w:color w:val="000000" w:themeColor="text1"/>
            <w:sz w:val="24"/>
            <w:szCs w:val="24"/>
          </w:rPr>
          <w:delText>°</w:delText>
        </w:r>
      </w:del>
      <w:r w:rsidRPr="008A61FC">
        <w:rPr>
          <w:rFonts w:asciiTheme="majorBidi" w:hAnsiTheme="majorBidi" w:cstheme="majorBidi"/>
          <w:iCs/>
          <w:color w:val="000000" w:themeColor="text1"/>
          <w:sz w:val="24"/>
          <w:szCs w:val="24"/>
        </w:rPr>
        <w:t xml:space="preserve">C to </w:t>
      </w:r>
      <w:del w:id="568" w:author="copyeditor" w:date="2020-02-22T19:33:00Z">
        <w:r w:rsidRPr="008A61FC" w:rsidDel="00D32FCB">
          <w:rPr>
            <w:rFonts w:asciiTheme="majorBidi" w:hAnsiTheme="majorBidi" w:cstheme="majorBidi"/>
            <w:iCs/>
            <w:color w:val="000000" w:themeColor="text1"/>
            <w:sz w:val="24"/>
            <w:szCs w:val="24"/>
          </w:rPr>
          <w:delText>Mississippi State University Laboratory</w:delText>
        </w:r>
      </w:del>
      <w:ins w:id="569" w:author="copyeditor" w:date="2020-02-22T19:33:00Z">
        <w:r w:rsidR="00D32FCB">
          <w:rPr>
            <w:rFonts w:asciiTheme="majorBidi" w:hAnsiTheme="majorBidi" w:cstheme="majorBidi"/>
            <w:iCs/>
            <w:color w:val="000000" w:themeColor="text1"/>
            <w:sz w:val="24"/>
            <w:szCs w:val="24"/>
          </w:rPr>
          <w:t xml:space="preserve">the </w:t>
        </w:r>
        <w:r w:rsidR="00D32FCB" w:rsidRPr="008A61FC">
          <w:rPr>
            <w:rFonts w:asciiTheme="majorBidi" w:hAnsiTheme="majorBidi" w:cstheme="majorBidi"/>
            <w:iCs/>
            <w:color w:val="000000" w:themeColor="text1"/>
            <w:sz w:val="24"/>
            <w:szCs w:val="24"/>
          </w:rPr>
          <w:t>Mississippi State Chemical Laboratory</w:t>
        </w:r>
      </w:ins>
      <w:r w:rsidRPr="008A61FC">
        <w:rPr>
          <w:rFonts w:asciiTheme="majorBidi" w:hAnsiTheme="majorBidi" w:cstheme="majorBidi"/>
          <w:iCs/>
          <w:color w:val="000000" w:themeColor="text1"/>
          <w:sz w:val="24"/>
          <w:szCs w:val="24"/>
        </w:rPr>
        <w:t xml:space="preserve"> (</w:t>
      </w:r>
      <w:del w:id="570" w:author="copyeditor" w:date="2020-02-22T19:34:00Z">
        <w:r w:rsidRPr="008A61FC" w:rsidDel="002155EC">
          <w:rPr>
            <w:rFonts w:asciiTheme="majorBidi" w:hAnsiTheme="majorBidi" w:cstheme="majorBidi"/>
            <w:iCs/>
            <w:color w:val="000000" w:themeColor="text1"/>
            <w:sz w:val="24"/>
            <w:szCs w:val="24"/>
          </w:rPr>
          <w:delText xml:space="preserve">Mississippi State Chemical Laboratory, </w:delText>
        </w:r>
      </w:del>
      <w:r w:rsidRPr="008A61FC">
        <w:rPr>
          <w:rFonts w:asciiTheme="majorBidi" w:hAnsiTheme="majorBidi" w:cstheme="majorBidi"/>
          <w:iCs/>
          <w:color w:val="000000" w:themeColor="text1"/>
          <w:sz w:val="24"/>
          <w:szCs w:val="24"/>
        </w:rPr>
        <w:t>Mississippi State, MS</w:t>
      </w:r>
      <w:del w:id="571" w:author="copyeditor" w:date="2020-02-22T19:35:00Z">
        <w:r w:rsidRPr="008A61FC" w:rsidDel="002155EC">
          <w:rPr>
            <w:rFonts w:asciiTheme="majorBidi" w:hAnsiTheme="majorBidi" w:cstheme="majorBidi"/>
            <w:iCs/>
            <w:color w:val="000000" w:themeColor="text1"/>
            <w:sz w:val="24"/>
            <w:szCs w:val="24"/>
          </w:rPr>
          <w:delText>, USA</w:delText>
        </w:r>
      </w:del>
      <w:r w:rsidRPr="008A61FC">
        <w:rPr>
          <w:rFonts w:asciiTheme="majorBidi" w:hAnsiTheme="majorBidi" w:cstheme="majorBidi"/>
          <w:iCs/>
          <w:color w:val="000000" w:themeColor="text1"/>
          <w:sz w:val="24"/>
          <w:szCs w:val="24"/>
        </w:rPr>
        <w:t>) for analysis. The dicamba was extracted using 30 mL of methanol containing 13C6</w:t>
      </w:r>
      <w:ins w:id="572" w:author="copyeditor" w:date="2020-02-22T19:35:00Z">
        <w:r w:rsidR="002155EC">
          <w:rPr>
            <w:rFonts w:asciiTheme="majorBidi" w:hAnsiTheme="majorBidi" w:cstheme="majorBidi"/>
            <w:iCs/>
            <w:color w:val="000000" w:themeColor="text1"/>
            <w:sz w:val="24"/>
            <w:szCs w:val="24"/>
          </w:rPr>
          <w:t>-</w:t>
        </w:r>
      </w:ins>
      <w:del w:id="573" w:author="copyeditor" w:date="2020-02-22T19:35:00Z">
        <w:r w:rsidRPr="008A61FC" w:rsidDel="002155EC">
          <w:rPr>
            <w:rFonts w:asciiTheme="majorBidi" w:hAnsiTheme="majorBidi" w:cstheme="majorBidi"/>
            <w:iCs/>
            <w:color w:val="000000" w:themeColor="text1"/>
            <w:sz w:val="24"/>
            <w:szCs w:val="24"/>
          </w:rPr>
          <w:delText xml:space="preserve"> </w:delText>
        </w:r>
      </w:del>
      <w:r w:rsidRPr="008A61FC">
        <w:rPr>
          <w:rFonts w:asciiTheme="majorBidi" w:hAnsiTheme="majorBidi" w:cstheme="majorBidi"/>
          <w:iCs/>
          <w:color w:val="000000" w:themeColor="text1"/>
          <w:sz w:val="24"/>
          <w:szCs w:val="24"/>
        </w:rPr>
        <w:t xml:space="preserve">labeled dicamba (CAS </w:t>
      </w:r>
      <w:ins w:id="574" w:author="copyeditor" w:date="2020-02-22T19:35:00Z">
        <w:r w:rsidR="002155EC">
          <w:rPr>
            <w:rFonts w:asciiTheme="majorBidi" w:hAnsiTheme="majorBidi" w:cstheme="majorBidi"/>
            <w:iCs/>
            <w:color w:val="000000" w:themeColor="text1"/>
            <w:sz w:val="24"/>
            <w:szCs w:val="24"/>
          </w:rPr>
          <w:t>no.</w:t>
        </w:r>
      </w:ins>
      <w:del w:id="575" w:author="copyeditor" w:date="2020-02-22T19:35:00Z">
        <w:r w:rsidRPr="008A61FC" w:rsidDel="002155EC">
          <w:rPr>
            <w:rFonts w:asciiTheme="majorBidi" w:hAnsiTheme="majorBidi" w:cstheme="majorBidi"/>
            <w:iCs/>
            <w:color w:val="000000" w:themeColor="text1"/>
            <w:sz w:val="24"/>
            <w:szCs w:val="24"/>
          </w:rPr>
          <w:delText>#</w:delText>
        </w:r>
      </w:del>
      <w:r w:rsidRPr="008A61FC">
        <w:rPr>
          <w:rFonts w:asciiTheme="majorBidi" w:hAnsiTheme="majorBidi" w:cstheme="majorBidi"/>
          <w:iCs/>
          <w:color w:val="000000" w:themeColor="text1"/>
          <w:sz w:val="24"/>
          <w:szCs w:val="24"/>
        </w:rPr>
        <w:t>: 1173023-06-7</w:t>
      </w:r>
      <w:ins w:id="576" w:author="copyeditor" w:date="2020-02-22T19:35:00Z">
        <w:r w:rsidR="002155EC">
          <w:rPr>
            <w:rFonts w:asciiTheme="majorBidi" w:hAnsiTheme="majorBidi" w:cstheme="majorBidi"/>
            <w:iCs/>
            <w:color w:val="000000" w:themeColor="text1"/>
            <w:sz w:val="24"/>
            <w:szCs w:val="24"/>
          </w:rPr>
          <w:t>;</w:t>
        </w:r>
      </w:ins>
      <w:del w:id="577" w:author="copyeditor" w:date="2020-02-22T19:35:00Z">
        <w:r w:rsidRPr="008A61FC" w:rsidDel="002155EC">
          <w:rPr>
            <w:rFonts w:asciiTheme="majorBidi" w:hAnsiTheme="majorBidi" w:cstheme="majorBidi"/>
            <w:iCs/>
            <w:color w:val="000000" w:themeColor="text1"/>
            <w:sz w:val="24"/>
            <w:szCs w:val="24"/>
          </w:rPr>
          <w:delText>.</w:delText>
        </w:r>
      </w:del>
      <w:r w:rsidRPr="008A61FC">
        <w:rPr>
          <w:rFonts w:asciiTheme="majorBidi" w:hAnsiTheme="majorBidi" w:cstheme="majorBidi"/>
          <w:iCs/>
          <w:color w:val="000000" w:themeColor="text1"/>
          <w:sz w:val="24"/>
          <w:szCs w:val="24"/>
        </w:rPr>
        <w:t xml:space="preserve"> Sigma Aldrich, St. Louis, MO</w:t>
      </w:r>
      <w:del w:id="578" w:author="copyeditor" w:date="2020-02-22T19:35:00Z">
        <w:r w:rsidRPr="008A61FC" w:rsidDel="002155EC">
          <w:rPr>
            <w:rFonts w:asciiTheme="majorBidi" w:hAnsiTheme="majorBidi" w:cstheme="majorBidi"/>
            <w:iCs/>
            <w:color w:val="000000" w:themeColor="text1"/>
            <w:sz w:val="24"/>
            <w:szCs w:val="24"/>
          </w:rPr>
          <w:delText>, USA</w:delText>
        </w:r>
      </w:del>
      <w:r w:rsidRPr="008A61FC">
        <w:rPr>
          <w:rFonts w:asciiTheme="majorBidi" w:hAnsiTheme="majorBidi" w:cstheme="majorBidi"/>
          <w:iCs/>
          <w:color w:val="000000" w:themeColor="text1"/>
          <w:sz w:val="24"/>
          <w:szCs w:val="24"/>
        </w:rPr>
        <w:t>) as an internal standard.</w:t>
      </w:r>
      <w:del w:id="579" w:author="copyeditor" w:date="2020-02-21T13:32:00Z">
        <w:r w:rsidRPr="008A61FC" w:rsidDel="003F75D6">
          <w:rPr>
            <w:rFonts w:asciiTheme="majorBidi" w:hAnsiTheme="majorBidi" w:cstheme="majorBidi"/>
            <w:iCs/>
            <w:color w:val="000000" w:themeColor="text1"/>
            <w:sz w:val="24"/>
            <w:szCs w:val="24"/>
          </w:rPr>
          <w:delText xml:space="preserve">  </w:delText>
        </w:r>
      </w:del>
      <w:ins w:id="580" w:author="copyeditor" w:date="2020-02-21T13:32:00Z">
        <w:r w:rsidR="003F75D6">
          <w:rPr>
            <w:rFonts w:asciiTheme="majorBidi" w:hAnsiTheme="majorBidi" w:cstheme="majorBidi"/>
            <w:iCs/>
            <w:color w:val="000000" w:themeColor="text1"/>
            <w:sz w:val="24"/>
            <w:szCs w:val="24"/>
          </w:rPr>
          <w:t xml:space="preserve"> </w:t>
        </w:r>
      </w:ins>
      <w:r w:rsidRPr="008A61FC">
        <w:rPr>
          <w:rFonts w:asciiTheme="majorBidi" w:hAnsiTheme="majorBidi" w:cstheme="majorBidi"/>
          <w:iCs/>
          <w:color w:val="000000" w:themeColor="text1"/>
          <w:sz w:val="24"/>
          <w:szCs w:val="24"/>
        </w:rPr>
        <w:t xml:space="preserve">The PUF samples were homogenized with a SPEX </w:t>
      </w:r>
      <w:proofErr w:type="spellStart"/>
      <w:r w:rsidRPr="008A61FC">
        <w:rPr>
          <w:rFonts w:asciiTheme="majorBidi" w:hAnsiTheme="majorBidi" w:cstheme="majorBidi"/>
          <w:iCs/>
          <w:color w:val="000000" w:themeColor="text1"/>
          <w:sz w:val="24"/>
          <w:szCs w:val="24"/>
        </w:rPr>
        <w:t>SamplePrep</w:t>
      </w:r>
      <w:proofErr w:type="spellEnd"/>
      <w:r w:rsidRPr="008A61FC">
        <w:rPr>
          <w:rFonts w:asciiTheme="majorBidi" w:hAnsiTheme="majorBidi" w:cstheme="majorBidi"/>
          <w:iCs/>
          <w:color w:val="000000" w:themeColor="text1"/>
          <w:sz w:val="24"/>
          <w:szCs w:val="24"/>
        </w:rPr>
        <w:t xml:space="preserve"> Geno/</w:t>
      </w:r>
      <w:proofErr w:type="spellStart"/>
      <w:r w:rsidRPr="008A61FC">
        <w:rPr>
          <w:rFonts w:asciiTheme="majorBidi" w:hAnsiTheme="majorBidi" w:cstheme="majorBidi"/>
          <w:iCs/>
          <w:color w:val="000000" w:themeColor="text1"/>
          <w:sz w:val="24"/>
          <w:szCs w:val="24"/>
        </w:rPr>
        <w:t>Ginder</w:t>
      </w:r>
      <w:proofErr w:type="spellEnd"/>
      <w:r w:rsidRPr="008A61FC">
        <w:rPr>
          <w:rFonts w:asciiTheme="majorBidi" w:hAnsiTheme="majorBidi" w:cstheme="majorBidi"/>
          <w:iCs/>
          <w:color w:val="000000" w:themeColor="text1"/>
          <w:sz w:val="24"/>
          <w:szCs w:val="24"/>
        </w:rPr>
        <w:t>® (OPS-Diagnostics, Lebanon, NJ).</w:t>
      </w:r>
      <w:del w:id="581" w:author="copyeditor" w:date="2020-02-21T13:32:00Z">
        <w:r w:rsidRPr="008A61FC" w:rsidDel="003F75D6">
          <w:rPr>
            <w:rFonts w:asciiTheme="majorBidi" w:hAnsiTheme="majorBidi" w:cstheme="majorBidi"/>
            <w:iCs/>
            <w:color w:val="000000" w:themeColor="text1"/>
            <w:sz w:val="24"/>
            <w:szCs w:val="24"/>
          </w:rPr>
          <w:delText xml:space="preserve">  </w:delText>
        </w:r>
      </w:del>
      <w:ins w:id="582" w:author="copyeditor" w:date="2020-02-21T13:32:00Z">
        <w:r w:rsidR="003F75D6">
          <w:rPr>
            <w:rFonts w:asciiTheme="majorBidi" w:hAnsiTheme="majorBidi" w:cstheme="majorBidi"/>
            <w:iCs/>
            <w:color w:val="000000" w:themeColor="text1"/>
            <w:sz w:val="24"/>
            <w:szCs w:val="24"/>
          </w:rPr>
          <w:t xml:space="preserve"> </w:t>
        </w:r>
      </w:ins>
      <w:r w:rsidRPr="008A61FC">
        <w:rPr>
          <w:rFonts w:asciiTheme="majorBidi" w:hAnsiTheme="majorBidi" w:cstheme="majorBidi"/>
          <w:iCs/>
          <w:color w:val="000000" w:themeColor="text1"/>
          <w:sz w:val="24"/>
          <w:szCs w:val="24"/>
        </w:rPr>
        <w:t xml:space="preserve">The supernatant was concentrated with a </w:t>
      </w:r>
      <w:proofErr w:type="spellStart"/>
      <w:r w:rsidRPr="008A61FC">
        <w:rPr>
          <w:rFonts w:asciiTheme="majorBidi" w:hAnsiTheme="majorBidi" w:cstheme="majorBidi"/>
          <w:iCs/>
          <w:color w:val="000000" w:themeColor="text1"/>
          <w:sz w:val="24"/>
          <w:szCs w:val="24"/>
        </w:rPr>
        <w:t>TurboVap</w:t>
      </w:r>
      <w:proofErr w:type="spellEnd"/>
      <w:r w:rsidRPr="008A61FC">
        <w:rPr>
          <w:rFonts w:asciiTheme="majorBidi" w:hAnsiTheme="majorBidi" w:cstheme="majorBidi"/>
          <w:iCs/>
          <w:color w:val="000000" w:themeColor="text1"/>
          <w:sz w:val="24"/>
          <w:szCs w:val="24"/>
        </w:rPr>
        <w:t xml:space="preserve"> to 1 mL, </w:t>
      </w:r>
      <w:ins w:id="583" w:author="copyeditor" w:date="2020-02-22T19:35:00Z">
        <w:r w:rsidR="002155EC">
          <w:rPr>
            <w:rFonts w:asciiTheme="majorBidi" w:hAnsiTheme="majorBidi" w:cstheme="majorBidi"/>
            <w:iCs/>
            <w:color w:val="000000" w:themeColor="text1"/>
            <w:sz w:val="24"/>
            <w:szCs w:val="24"/>
          </w:rPr>
          <w:t xml:space="preserve">and </w:t>
        </w:r>
      </w:ins>
      <w:r w:rsidRPr="008A61FC">
        <w:rPr>
          <w:rFonts w:asciiTheme="majorBidi" w:hAnsiTheme="majorBidi" w:cstheme="majorBidi"/>
          <w:iCs/>
          <w:color w:val="000000" w:themeColor="text1"/>
          <w:sz w:val="24"/>
          <w:szCs w:val="24"/>
        </w:rPr>
        <w:t>filtered, evaporated, and solvent exchanged to an appropriate volume of 25% acetonitrile in water solution so</w:t>
      </w:r>
      <w:del w:id="584" w:author="copyeditor" w:date="2020-02-22T19:35:00Z">
        <w:r w:rsidRPr="008A61FC" w:rsidDel="002155EC">
          <w:rPr>
            <w:rFonts w:asciiTheme="majorBidi" w:hAnsiTheme="majorBidi" w:cstheme="majorBidi"/>
            <w:iCs/>
            <w:color w:val="000000" w:themeColor="text1"/>
            <w:sz w:val="24"/>
            <w:szCs w:val="24"/>
          </w:rPr>
          <w:delText xml:space="preserve"> that</w:delText>
        </w:r>
      </w:del>
      <w:r w:rsidRPr="008A61FC">
        <w:rPr>
          <w:rFonts w:asciiTheme="majorBidi" w:hAnsiTheme="majorBidi" w:cstheme="majorBidi"/>
          <w:iCs/>
          <w:color w:val="000000" w:themeColor="text1"/>
          <w:sz w:val="24"/>
          <w:szCs w:val="24"/>
        </w:rPr>
        <w:t xml:space="preserve"> the samples were concentrated 50</w:t>
      </w:r>
      <w:ins w:id="585" w:author="copyeditor" w:date="2020-03-09T17:25:00Z">
        <w:r w:rsidR="00F23D87">
          <w:rPr>
            <w:rFonts w:asciiTheme="majorBidi" w:hAnsiTheme="majorBidi" w:cstheme="majorBidi"/>
            <w:iCs/>
            <w:color w:val="000000" w:themeColor="text1"/>
            <w:sz w:val="24"/>
            <w:szCs w:val="24"/>
          </w:rPr>
          <w:t>×</w:t>
        </w:r>
      </w:ins>
      <w:del w:id="586" w:author="copyeditor" w:date="2020-03-09T17:25:00Z">
        <w:r w:rsidRPr="008A61FC" w:rsidDel="00F23D87">
          <w:rPr>
            <w:rFonts w:asciiTheme="majorBidi" w:hAnsiTheme="majorBidi" w:cstheme="majorBidi"/>
            <w:iCs/>
            <w:color w:val="000000" w:themeColor="text1"/>
            <w:sz w:val="24"/>
            <w:szCs w:val="24"/>
          </w:rPr>
          <w:delText>X</w:delText>
        </w:r>
      </w:del>
      <w:r w:rsidRPr="008A61FC">
        <w:rPr>
          <w:rFonts w:asciiTheme="majorBidi" w:hAnsiTheme="majorBidi" w:cstheme="majorBidi"/>
          <w:iCs/>
          <w:color w:val="000000" w:themeColor="text1"/>
          <w:sz w:val="24"/>
          <w:szCs w:val="24"/>
        </w:rPr>
        <w:t>.</w:t>
      </w:r>
      <w:del w:id="587" w:author="copyeditor" w:date="2020-02-21T13:32:00Z">
        <w:r w:rsidRPr="008A61FC" w:rsidDel="003F75D6">
          <w:rPr>
            <w:rFonts w:asciiTheme="majorBidi" w:hAnsiTheme="majorBidi" w:cstheme="majorBidi"/>
            <w:iCs/>
            <w:color w:val="000000" w:themeColor="text1"/>
            <w:sz w:val="24"/>
            <w:szCs w:val="24"/>
          </w:rPr>
          <w:delText xml:space="preserve">  </w:delText>
        </w:r>
      </w:del>
      <w:ins w:id="588" w:author="copyeditor" w:date="2020-02-21T13:32:00Z">
        <w:r w:rsidR="003F75D6">
          <w:rPr>
            <w:rFonts w:asciiTheme="majorBidi" w:hAnsiTheme="majorBidi" w:cstheme="majorBidi"/>
            <w:iCs/>
            <w:color w:val="000000" w:themeColor="text1"/>
            <w:sz w:val="24"/>
            <w:szCs w:val="24"/>
          </w:rPr>
          <w:t xml:space="preserve"> </w:t>
        </w:r>
      </w:ins>
      <w:r w:rsidRPr="008A61FC">
        <w:rPr>
          <w:rFonts w:asciiTheme="majorBidi" w:hAnsiTheme="majorBidi" w:cstheme="majorBidi"/>
          <w:iCs/>
          <w:color w:val="000000" w:themeColor="text1"/>
          <w:sz w:val="24"/>
          <w:szCs w:val="24"/>
        </w:rPr>
        <w:lastRenderedPageBreak/>
        <w:t>Quality</w:t>
      </w:r>
      <w:ins w:id="589" w:author="copyeditor" w:date="2020-02-22T19:36:00Z">
        <w:r w:rsidR="00B01387">
          <w:rPr>
            <w:rFonts w:asciiTheme="majorBidi" w:hAnsiTheme="majorBidi" w:cstheme="majorBidi"/>
            <w:iCs/>
            <w:color w:val="000000" w:themeColor="text1"/>
            <w:sz w:val="24"/>
            <w:szCs w:val="24"/>
          </w:rPr>
          <w:t>-</w:t>
        </w:r>
      </w:ins>
      <w:del w:id="590" w:author="copyeditor" w:date="2020-02-22T19:36:00Z">
        <w:r w:rsidRPr="008A61FC" w:rsidDel="00B01387">
          <w:rPr>
            <w:rFonts w:asciiTheme="majorBidi" w:hAnsiTheme="majorBidi" w:cstheme="majorBidi"/>
            <w:iCs/>
            <w:color w:val="000000" w:themeColor="text1"/>
            <w:sz w:val="24"/>
            <w:szCs w:val="24"/>
          </w:rPr>
          <w:delText xml:space="preserve"> </w:delText>
        </w:r>
      </w:del>
      <w:r w:rsidRPr="008A61FC">
        <w:rPr>
          <w:rFonts w:asciiTheme="majorBidi" w:hAnsiTheme="majorBidi" w:cstheme="majorBidi"/>
          <w:iCs/>
          <w:color w:val="000000" w:themeColor="text1"/>
          <w:sz w:val="24"/>
          <w:szCs w:val="24"/>
        </w:rPr>
        <w:t>control samples included a blank matrix sample (</w:t>
      </w:r>
      <w:ins w:id="591" w:author="copyeditor" w:date="2020-02-22T19:36:00Z">
        <w:r w:rsidR="00B01387">
          <w:rPr>
            <w:rFonts w:asciiTheme="majorBidi" w:hAnsiTheme="majorBidi" w:cstheme="majorBidi"/>
            <w:iCs/>
            <w:color w:val="000000" w:themeColor="text1"/>
            <w:sz w:val="24"/>
            <w:szCs w:val="24"/>
          </w:rPr>
          <w:t xml:space="preserve">either </w:t>
        </w:r>
      </w:ins>
      <w:ins w:id="592" w:author="copyeditor" w:date="2020-02-22T19:37:00Z">
        <w:r w:rsidR="00B01387">
          <w:rPr>
            <w:rFonts w:asciiTheme="majorBidi" w:hAnsiTheme="majorBidi" w:cstheme="majorBidi"/>
            <w:iCs/>
            <w:color w:val="000000" w:themeColor="text1"/>
            <w:sz w:val="24"/>
            <w:szCs w:val="24"/>
          </w:rPr>
          <w:t xml:space="preserve">a </w:t>
        </w:r>
      </w:ins>
      <w:r w:rsidRPr="008A61FC">
        <w:rPr>
          <w:rFonts w:asciiTheme="majorBidi" w:hAnsiTheme="majorBidi" w:cstheme="majorBidi"/>
          <w:iCs/>
          <w:color w:val="000000" w:themeColor="text1"/>
          <w:sz w:val="24"/>
          <w:szCs w:val="24"/>
        </w:rPr>
        <w:t xml:space="preserve">PUF or </w:t>
      </w:r>
      <w:del w:id="593" w:author="copyeditor" w:date="2020-02-22T19:36:00Z">
        <w:r w:rsidRPr="008A61FC" w:rsidDel="00B01387">
          <w:rPr>
            <w:rFonts w:asciiTheme="majorBidi" w:hAnsiTheme="majorBidi" w:cstheme="majorBidi"/>
            <w:iCs/>
            <w:color w:val="000000" w:themeColor="text1"/>
            <w:sz w:val="24"/>
            <w:szCs w:val="24"/>
          </w:rPr>
          <w:delText>F</w:delText>
        </w:r>
      </w:del>
      <w:ins w:id="594" w:author="copyeditor" w:date="2020-02-22T19:36:00Z">
        <w:r w:rsidR="00B01387">
          <w:rPr>
            <w:rFonts w:asciiTheme="majorBidi" w:hAnsiTheme="majorBidi" w:cstheme="majorBidi"/>
            <w:iCs/>
            <w:color w:val="000000" w:themeColor="text1"/>
            <w:sz w:val="24"/>
            <w:szCs w:val="24"/>
          </w:rPr>
          <w:t>f</w:t>
        </w:r>
      </w:ins>
      <w:r w:rsidRPr="008A61FC">
        <w:rPr>
          <w:rFonts w:asciiTheme="majorBidi" w:hAnsiTheme="majorBidi" w:cstheme="majorBidi"/>
          <w:iCs/>
          <w:color w:val="000000" w:themeColor="text1"/>
          <w:sz w:val="24"/>
          <w:szCs w:val="24"/>
        </w:rPr>
        <w:t>ilter) that was devoid of dicamba and a spiked matrix sample that was fortified with a known concentration of dicamba.</w:t>
      </w:r>
      <w:del w:id="595" w:author="copyeditor" w:date="2020-02-21T13:32:00Z">
        <w:r w:rsidRPr="008A61FC" w:rsidDel="003F75D6">
          <w:rPr>
            <w:rFonts w:asciiTheme="majorBidi" w:hAnsiTheme="majorBidi" w:cstheme="majorBidi"/>
            <w:iCs/>
            <w:color w:val="000000" w:themeColor="text1"/>
            <w:sz w:val="24"/>
            <w:szCs w:val="24"/>
          </w:rPr>
          <w:delText xml:space="preserve">  </w:delText>
        </w:r>
      </w:del>
      <w:ins w:id="596" w:author="copyeditor" w:date="2020-02-21T13:32:00Z">
        <w:r w:rsidR="003F75D6">
          <w:rPr>
            <w:rFonts w:asciiTheme="majorBidi" w:hAnsiTheme="majorBidi" w:cstheme="majorBidi"/>
            <w:iCs/>
            <w:color w:val="000000" w:themeColor="text1"/>
            <w:sz w:val="24"/>
            <w:szCs w:val="24"/>
          </w:rPr>
          <w:t xml:space="preserve"> </w:t>
        </w:r>
      </w:ins>
      <w:r w:rsidRPr="008A61FC">
        <w:rPr>
          <w:rFonts w:asciiTheme="majorBidi" w:hAnsiTheme="majorBidi" w:cstheme="majorBidi"/>
          <w:iCs/>
          <w:color w:val="000000" w:themeColor="text1"/>
          <w:sz w:val="24"/>
          <w:szCs w:val="24"/>
        </w:rPr>
        <w:t>The spiked matrix sample was used to determine the efficiency of the extraction for every batch: recoveries ranged between 80</w:t>
      </w:r>
      <w:ins w:id="597" w:author="copyeditor" w:date="2020-02-22T19:37:00Z">
        <w:r w:rsidR="00B01387">
          <w:rPr>
            <w:rFonts w:asciiTheme="majorBidi" w:hAnsiTheme="majorBidi" w:cstheme="majorBidi"/>
            <w:iCs/>
            <w:color w:val="000000" w:themeColor="text1"/>
            <w:sz w:val="24"/>
            <w:szCs w:val="24"/>
          </w:rPr>
          <w:t>%</w:t>
        </w:r>
      </w:ins>
      <w:r w:rsidRPr="008A61FC">
        <w:rPr>
          <w:rFonts w:asciiTheme="majorBidi" w:hAnsiTheme="majorBidi" w:cstheme="majorBidi"/>
          <w:iCs/>
          <w:color w:val="000000" w:themeColor="text1"/>
          <w:sz w:val="24"/>
          <w:szCs w:val="24"/>
        </w:rPr>
        <w:t xml:space="preserve"> and 120%, and the level of detection for PUFs and filters were both 3 </w:t>
      </w:r>
      <w:ins w:id="598" w:author="Maxwel" w:date="2020-03-23T15:19:00Z">
        <w:r w:rsidR="00AD1637" w:rsidRPr="003176A1">
          <w:rPr>
            <w:rFonts w:ascii="Times New Roman" w:eastAsia="Times New Roman" w:hAnsi="Times New Roman" w:cs="Times New Roman"/>
            <w:bCs/>
            <w:color w:val="222222"/>
            <w:sz w:val="24"/>
            <w:szCs w:val="24"/>
            <w:lang w:val="el-GR"/>
          </w:rPr>
          <w:t>η</w:t>
        </w:r>
        <w:r w:rsidR="00AD1637" w:rsidRPr="00970E24" w:rsidDel="00AD1637">
          <w:rPr>
            <w:rFonts w:asciiTheme="majorBidi" w:hAnsiTheme="majorBidi" w:cstheme="majorBidi"/>
            <w:iCs/>
            <w:color w:val="000000" w:themeColor="text1"/>
            <w:sz w:val="24"/>
            <w:szCs w:val="24"/>
          </w:rPr>
          <w:t xml:space="preserve"> </w:t>
        </w:r>
      </w:ins>
      <w:del w:id="599" w:author="Maxwel" w:date="2020-03-23T15:19:00Z">
        <w:r w:rsidRPr="00970E24" w:rsidDel="00AD1637">
          <w:rPr>
            <w:rFonts w:asciiTheme="majorBidi" w:hAnsiTheme="majorBidi" w:cstheme="majorBidi"/>
            <w:iCs/>
            <w:color w:val="000000" w:themeColor="text1"/>
            <w:sz w:val="24"/>
            <w:szCs w:val="24"/>
          </w:rPr>
          <w:delText>n</w:delText>
        </w:r>
      </w:del>
      <w:r w:rsidRPr="00CC1D45">
        <w:rPr>
          <w:rFonts w:asciiTheme="majorBidi" w:hAnsiTheme="majorBidi" w:cstheme="majorBidi"/>
          <w:iCs/>
          <w:color w:val="000000" w:themeColor="text1"/>
          <w:sz w:val="24"/>
          <w:szCs w:val="24"/>
        </w:rPr>
        <w:t>g/PUF or filter.</w:t>
      </w:r>
      <w:r w:rsidRPr="008A61FC">
        <w:rPr>
          <w:rFonts w:asciiTheme="majorBidi" w:hAnsiTheme="majorBidi" w:cstheme="majorBidi"/>
          <w:iCs/>
          <w:color w:val="000000" w:themeColor="text1"/>
          <w:sz w:val="24"/>
          <w:szCs w:val="24"/>
        </w:rPr>
        <w:t xml:space="preserve"> All samples were carefully managed </w:t>
      </w:r>
      <w:del w:id="600" w:author="copyeditor" w:date="2020-02-22T19:37:00Z">
        <w:r w:rsidRPr="008A61FC" w:rsidDel="00B01387">
          <w:rPr>
            <w:rFonts w:asciiTheme="majorBidi" w:hAnsiTheme="majorBidi" w:cstheme="majorBidi"/>
            <w:iCs/>
            <w:color w:val="000000" w:themeColor="text1"/>
            <w:sz w:val="24"/>
            <w:szCs w:val="24"/>
          </w:rPr>
          <w:delText xml:space="preserve">in a manner </w:delText>
        </w:r>
      </w:del>
      <w:r w:rsidRPr="008A61FC">
        <w:rPr>
          <w:rFonts w:asciiTheme="majorBidi" w:hAnsiTheme="majorBidi" w:cstheme="majorBidi"/>
          <w:iCs/>
          <w:color w:val="000000" w:themeColor="text1"/>
          <w:sz w:val="24"/>
          <w:szCs w:val="24"/>
        </w:rPr>
        <w:t>to avoid the potential for cross</w:t>
      </w:r>
      <w:ins w:id="601" w:author="copyeditor" w:date="2020-02-22T19:37:00Z">
        <w:r w:rsidR="00B01387">
          <w:rPr>
            <w:rFonts w:asciiTheme="majorBidi" w:hAnsiTheme="majorBidi" w:cstheme="majorBidi"/>
            <w:iCs/>
            <w:color w:val="000000" w:themeColor="text1"/>
            <w:sz w:val="24"/>
            <w:szCs w:val="24"/>
          </w:rPr>
          <w:t>-</w:t>
        </w:r>
      </w:ins>
      <w:del w:id="602" w:author="copyeditor" w:date="2020-02-22T19:37:00Z">
        <w:r w:rsidRPr="008A61FC" w:rsidDel="00B01387">
          <w:rPr>
            <w:rFonts w:asciiTheme="majorBidi" w:hAnsiTheme="majorBidi" w:cstheme="majorBidi"/>
            <w:iCs/>
            <w:color w:val="000000" w:themeColor="text1"/>
            <w:sz w:val="24"/>
            <w:szCs w:val="24"/>
          </w:rPr>
          <w:delText xml:space="preserve"> </w:delText>
        </w:r>
      </w:del>
      <w:r w:rsidRPr="008A61FC">
        <w:rPr>
          <w:rFonts w:asciiTheme="majorBidi" w:hAnsiTheme="majorBidi" w:cstheme="majorBidi"/>
          <w:iCs/>
          <w:color w:val="000000" w:themeColor="text1"/>
          <w:sz w:val="24"/>
          <w:szCs w:val="24"/>
        </w:rPr>
        <w:t xml:space="preserve">contamination and stored at </w:t>
      </w:r>
      <w:del w:id="603" w:author="copyeditor" w:date="2020-02-22T19:37:00Z">
        <w:r w:rsidRPr="008A61FC" w:rsidDel="00B01387">
          <w:rPr>
            <w:rFonts w:asciiTheme="majorBidi" w:hAnsiTheme="majorBidi" w:cstheme="majorBidi"/>
            <w:iCs/>
            <w:color w:val="000000" w:themeColor="text1"/>
            <w:sz w:val="24"/>
            <w:szCs w:val="24"/>
          </w:rPr>
          <w:delText>-</w:delText>
        </w:r>
      </w:del>
      <w:ins w:id="604" w:author="copyeditor" w:date="2020-02-22T19:37:00Z">
        <w:r w:rsidR="00B01387">
          <w:rPr>
            <w:rFonts w:asciiTheme="majorBidi" w:hAnsiTheme="majorBidi" w:cstheme="majorBidi"/>
            <w:iCs/>
            <w:color w:val="000000" w:themeColor="text1"/>
            <w:sz w:val="24"/>
            <w:szCs w:val="24"/>
          </w:rPr>
          <w:t>−</w:t>
        </w:r>
      </w:ins>
      <w:r w:rsidRPr="008A61FC">
        <w:rPr>
          <w:rFonts w:asciiTheme="majorBidi" w:hAnsiTheme="majorBidi" w:cstheme="majorBidi"/>
          <w:iCs/>
          <w:color w:val="000000" w:themeColor="text1"/>
          <w:sz w:val="24"/>
          <w:szCs w:val="24"/>
        </w:rPr>
        <w:t>20</w:t>
      </w:r>
      <w:ins w:id="605" w:author="copyeditor" w:date="2020-02-23T13:35:00Z">
        <w:r w:rsidR="00ED490F">
          <w:rPr>
            <w:rFonts w:asciiTheme="majorBidi" w:hAnsiTheme="majorBidi" w:cstheme="majorBidi"/>
            <w:iCs/>
            <w:color w:val="000000" w:themeColor="text1"/>
            <w:sz w:val="24"/>
            <w:szCs w:val="24"/>
          </w:rPr>
          <w:t xml:space="preserve"> </w:t>
        </w:r>
      </w:ins>
      <w:del w:id="606" w:author="copyeditor" w:date="2020-02-23T13:35:00Z">
        <w:r w:rsidRPr="008A61FC" w:rsidDel="00ED490F">
          <w:rPr>
            <w:rFonts w:asciiTheme="majorBidi" w:hAnsiTheme="majorBidi" w:cstheme="majorBidi"/>
            <w:iCs/>
            <w:color w:val="000000" w:themeColor="text1"/>
            <w:sz w:val="24"/>
            <w:szCs w:val="24"/>
          </w:rPr>
          <w:delText>°</w:delText>
        </w:r>
      </w:del>
      <w:r w:rsidRPr="008A61FC">
        <w:rPr>
          <w:rFonts w:asciiTheme="majorBidi" w:hAnsiTheme="majorBidi" w:cstheme="majorBidi"/>
          <w:iCs/>
          <w:color w:val="000000" w:themeColor="text1"/>
          <w:sz w:val="24"/>
          <w:szCs w:val="24"/>
        </w:rPr>
        <w:t>C until analysis.</w:t>
      </w:r>
    </w:p>
    <w:p w14:paraId="0C7D0AC0" w14:textId="77777777" w:rsidR="00B62299" w:rsidRPr="008A61FC" w:rsidRDefault="00B62299" w:rsidP="001E110F">
      <w:pPr>
        <w:spacing w:after="0" w:line="480" w:lineRule="auto"/>
        <w:rPr>
          <w:rFonts w:asciiTheme="majorBidi" w:hAnsiTheme="majorBidi" w:cstheme="majorBidi"/>
          <w:i/>
          <w:color w:val="000000" w:themeColor="text1"/>
          <w:sz w:val="24"/>
          <w:szCs w:val="24"/>
        </w:rPr>
      </w:pPr>
    </w:p>
    <w:p w14:paraId="6D7E3CC7" w14:textId="214E1CA4" w:rsidR="00B62299" w:rsidRPr="00A05B87" w:rsidRDefault="00B01387" w:rsidP="001E110F">
      <w:pPr>
        <w:spacing w:after="0" w:line="480" w:lineRule="auto"/>
        <w:rPr>
          <w:rFonts w:asciiTheme="majorBidi" w:hAnsiTheme="majorBidi" w:cstheme="majorBidi"/>
          <w:color w:val="000000" w:themeColor="text1"/>
          <w:sz w:val="24"/>
          <w:szCs w:val="24"/>
          <w:rPrChange w:id="607" w:author="copyeditor" w:date="2020-02-22T19:51:00Z">
            <w:rPr>
              <w:rFonts w:asciiTheme="majorBidi" w:hAnsiTheme="majorBidi" w:cstheme="majorBidi"/>
              <w:i/>
              <w:color w:val="000000" w:themeColor="text1"/>
              <w:sz w:val="24"/>
              <w:szCs w:val="24"/>
            </w:rPr>
          </w:rPrChange>
        </w:rPr>
      </w:pPr>
      <w:ins w:id="608" w:author="copyeditor" w:date="2020-02-22T19:38:00Z">
        <w:r w:rsidRPr="00A05B87">
          <w:rPr>
            <w:rFonts w:ascii="Times New Roman" w:hAnsi="Times New Roman" w:cs="Times New Roman"/>
            <w:sz w:val="24"/>
            <w:szCs w:val="24"/>
            <w:rPrChange w:id="609" w:author="copyeditor" w:date="2020-02-22T19:51:00Z">
              <w:rPr>
                <w:rFonts w:ascii="Roboto" w:hAnsi="Roboto"/>
                <w:color w:val="3C4043"/>
                <w:sz w:val="21"/>
                <w:szCs w:val="21"/>
                <w:shd w:val="clear" w:color="auto" w:fill="FFFFFF"/>
              </w:rPr>
            </w:rPrChange>
          </w:rPr>
          <w:t xml:space="preserve">Liquid Chromatography </w:t>
        </w:r>
        <w:proofErr w:type="gramStart"/>
        <w:r w:rsidRPr="00A05B87">
          <w:rPr>
            <w:rFonts w:ascii="Times New Roman" w:hAnsi="Times New Roman" w:cs="Times New Roman"/>
            <w:sz w:val="24"/>
            <w:szCs w:val="24"/>
            <w:rPrChange w:id="610" w:author="copyeditor" w:date="2020-02-22T19:51:00Z">
              <w:rPr/>
            </w:rPrChange>
          </w:rPr>
          <w:t>With</w:t>
        </w:r>
        <w:proofErr w:type="gramEnd"/>
        <w:r w:rsidRPr="00A05B87">
          <w:rPr>
            <w:rFonts w:ascii="Times New Roman" w:hAnsi="Times New Roman" w:cs="Times New Roman"/>
            <w:sz w:val="24"/>
            <w:szCs w:val="24"/>
            <w:rPrChange w:id="611" w:author="copyeditor" w:date="2020-02-22T19:51:00Z">
              <w:rPr/>
            </w:rPrChange>
          </w:rPr>
          <w:t xml:space="preserve"> Tandem Mass Spectrometry</w:t>
        </w:r>
      </w:ins>
      <w:del w:id="612" w:author="copyeditor" w:date="2020-02-22T19:38:00Z">
        <w:r w:rsidR="00B62299" w:rsidRPr="00A05B87" w:rsidDel="00B01387">
          <w:rPr>
            <w:rFonts w:asciiTheme="majorBidi" w:hAnsiTheme="majorBidi" w:cstheme="majorBidi"/>
            <w:color w:val="000000" w:themeColor="text1"/>
            <w:sz w:val="24"/>
            <w:szCs w:val="24"/>
            <w:rPrChange w:id="613" w:author="copyeditor" w:date="2020-02-22T19:51:00Z">
              <w:rPr>
                <w:rFonts w:asciiTheme="majorBidi" w:hAnsiTheme="majorBidi" w:cstheme="majorBidi"/>
                <w:i/>
                <w:color w:val="000000" w:themeColor="text1"/>
                <w:sz w:val="24"/>
                <w:szCs w:val="24"/>
              </w:rPr>
            </w:rPrChange>
          </w:rPr>
          <w:delText>LC-MS/MS</w:delText>
        </w:r>
      </w:del>
      <w:r w:rsidR="00B62299" w:rsidRPr="00A05B87">
        <w:rPr>
          <w:rFonts w:asciiTheme="majorBidi" w:hAnsiTheme="majorBidi" w:cstheme="majorBidi"/>
          <w:color w:val="000000" w:themeColor="text1"/>
          <w:sz w:val="24"/>
          <w:szCs w:val="24"/>
          <w:rPrChange w:id="614" w:author="copyeditor" w:date="2020-02-22T19:51:00Z">
            <w:rPr>
              <w:rFonts w:asciiTheme="majorBidi" w:hAnsiTheme="majorBidi" w:cstheme="majorBidi"/>
              <w:i/>
              <w:color w:val="000000" w:themeColor="text1"/>
              <w:sz w:val="24"/>
              <w:szCs w:val="24"/>
            </w:rPr>
          </w:rPrChange>
        </w:rPr>
        <w:t xml:space="preserve"> Method </w:t>
      </w:r>
    </w:p>
    <w:p w14:paraId="4F589251" w14:textId="2E639DAB" w:rsidR="00AA1875" w:rsidRPr="008A61FC" w:rsidRDefault="00B62299">
      <w:pPr>
        <w:spacing w:after="0" w:line="480" w:lineRule="auto"/>
        <w:rPr>
          <w:rFonts w:asciiTheme="majorBidi" w:hAnsiTheme="majorBidi" w:cstheme="majorBidi"/>
          <w:iCs/>
          <w:color w:val="000000" w:themeColor="text1"/>
          <w:sz w:val="24"/>
          <w:szCs w:val="24"/>
        </w:rPr>
        <w:pPrChange w:id="615" w:author="copyeditor" w:date="2020-02-21T13:34:00Z">
          <w:pPr>
            <w:spacing w:after="0" w:line="480" w:lineRule="auto"/>
            <w:jc w:val="both"/>
          </w:pPr>
        </w:pPrChange>
      </w:pPr>
      <w:r w:rsidRPr="008A61FC">
        <w:rPr>
          <w:rFonts w:asciiTheme="majorBidi" w:hAnsiTheme="majorBidi" w:cstheme="majorBidi"/>
          <w:iCs/>
          <w:color w:val="000000" w:themeColor="text1"/>
          <w:sz w:val="24"/>
          <w:szCs w:val="24"/>
        </w:rPr>
        <w:t>The dicamba was quantitated using an Agilent 1290 liquid chromatograph coupled with an Agilent 6460 C triple quadrupole mass spectrometer (Agilent Technologies, Santa Clara, CA).</w:t>
      </w:r>
      <w:del w:id="616" w:author="copyeditor" w:date="2020-02-21T13:32:00Z">
        <w:r w:rsidRPr="008A61FC" w:rsidDel="003F75D6">
          <w:rPr>
            <w:rFonts w:asciiTheme="majorBidi" w:hAnsiTheme="majorBidi" w:cstheme="majorBidi"/>
            <w:iCs/>
            <w:color w:val="000000" w:themeColor="text1"/>
            <w:sz w:val="24"/>
            <w:szCs w:val="24"/>
          </w:rPr>
          <w:delText xml:space="preserve">  </w:delText>
        </w:r>
      </w:del>
      <w:ins w:id="617" w:author="copyeditor" w:date="2020-02-21T13:32:00Z">
        <w:r w:rsidR="003F75D6">
          <w:rPr>
            <w:rFonts w:asciiTheme="majorBidi" w:hAnsiTheme="majorBidi" w:cstheme="majorBidi"/>
            <w:iCs/>
            <w:color w:val="000000" w:themeColor="text1"/>
            <w:sz w:val="24"/>
            <w:szCs w:val="24"/>
          </w:rPr>
          <w:t xml:space="preserve"> </w:t>
        </w:r>
      </w:ins>
      <w:r w:rsidRPr="008A61FC">
        <w:rPr>
          <w:rFonts w:asciiTheme="majorBidi" w:hAnsiTheme="majorBidi" w:cstheme="majorBidi"/>
          <w:iCs/>
          <w:color w:val="000000" w:themeColor="text1"/>
          <w:sz w:val="24"/>
          <w:szCs w:val="24"/>
        </w:rPr>
        <w:t xml:space="preserve">Chromatographic separation was performed using an Agilent </w:t>
      </w:r>
      <w:proofErr w:type="spellStart"/>
      <w:r w:rsidRPr="008A61FC">
        <w:rPr>
          <w:rFonts w:asciiTheme="majorBidi" w:hAnsiTheme="majorBidi" w:cstheme="majorBidi"/>
          <w:iCs/>
          <w:color w:val="000000" w:themeColor="text1"/>
          <w:sz w:val="24"/>
          <w:szCs w:val="24"/>
        </w:rPr>
        <w:t>Zorbax</w:t>
      </w:r>
      <w:proofErr w:type="spellEnd"/>
      <w:r w:rsidRPr="008A61FC">
        <w:rPr>
          <w:rFonts w:asciiTheme="majorBidi" w:hAnsiTheme="majorBidi" w:cstheme="majorBidi"/>
          <w:iCs/>
          <w:color w:val="000000" w:themeColor="text1"/>
          <w:sz w:val="24"/>
          <w:szCs w:val="24"/>
        </w:rPr>
        <w:t xml:space="preserve"> Eclipse Plus 100</w:t>
      </w:r>
      <w:ins w:id="618" w:author="copyeditor" w:date="2020-02-22T19:38:00Z">
        <w:r w:rsidR="005471FE">
          <w:rPr>
            <w:rFonts w:asciiTheme="majorBidi" w:hAnsiTheme="majorBidi" w:cstheme="majorBidi"/>
            <w:iCs/>
            <w:color w:val="000000" w:themeColor="text1"/>
            <w:sz w:val="24"/>
            <w:szCs w:val="24"/>
          </w:rPr>
          <w:t>-</w:t>
        </w:r>
      </w:ins>
      <w:del w:id="619" w:author="copyeditor" w:date="2020-02-22T19:38:00Z">
        <w:r w:rsidRPr="008A61FC" w:rsidDel="005471FE">
          <w:rPr>
            <w:rFonts w:asciiTheme="majorBidi" w:hAnsiTheme="majorBidi" w:cstheme="majorBidi"/>
            <w:iCs/>
            <w:color w:val="000000" w:themeColor="text1"/>
            <w:sz w:val="24"/>
            <w:szCs w:val="24"/>
          </w:rPr>
          <w:delText xml:space="preserve"> </w:delText>
        </w:r>
      </w:del>
      <w:r w:rsidRPr="008A61FC">
        <w:rPr>
          <w:rFonts w:asciiTheme="majorBidi" w:hAnsiTheme="majorBidi" w:cstheme="majorBidi"/>
          <w:iCs/>
          <w:color w:val="000000" w:themeColor="text1"/>
          <w:sz w:val="24"/>
          <w:szCs w:val="24"/>
        </w:rPr>
        <w:t>mm column.</w:t>
      </w:r>
      <w:del w:id="620" w:author="copyeditor" w:date="2020-02-21T13:32:00Z">
        <w:r w:rsidRPr="008A61FC" w:rsidDel="003F75D6">
          <w:rPr>
            <w:rFonts w:asciiTheme="majorBidi" w:hAnsiTheme="majorBidi" w:cstheme="majorBidi"/>
            <w:iCs/>
            <w:color w:val="000000" w:themeColor="text1"/>
            <w:sz w:val="24"/>
            <w:szCs w:val="24"/>
          </w:rPr>
          <w:delText xml:space="preserve">  </w:delText>
        </w:r>
      </w:del>
      <w:ins w:id="621" w:author="copyeditor" w:date="2020-02-21T13:32:00Z">
        <w:r w:rsidR="003F75D6">
          <w:rPr>
            <w:rFonts w:asciiTheme="majorBidi" w:hAnsiTheme="majorBidi" w:cstheme="majorBidi"/>
            <w:iCs/>
            <w:color w:val="000000" w:themeColor="text1"/>
            <w:sz w:val="24"/>
            <w:szCs w:val="24"/>
          </w:rPr>
          <w:t xml:space="preserve"> </w:t>
        </w:r>
      </w:ins>
      <w:r w:rsidRPr="008A61FC">
        <w:rPr>
          <w:rFonts w:asciiTheme="majorBidi" w:hAnsiTheme="majorBidi" w:cstheme="majorBidi"/>
          <w:iCs/>
          <w:color w:val="000000" w:themeColor="text1"/>
          <w:sz w:val="24"/>
          <w:szCs w:val="24"/>
        </w:rPr>
        <w:t>The mobile phases consisted of 0.1% formic acid in water for the aqueous phase (A) and 0.1% formic acid in acetonitrile as the organic phase</w:t>
      </w:r>
      <w:ins w:id="622" w:author="nader soltani" w:date="2020-03-10T10:42:00Z">
        <w:r w:rsidR="00CD4507">
          <w:rPr>
            <w:rFonts w:asciiTheme="majorBidi" w:hAnsiTheme="majorBidi" w:cstheme="majorBidi"/>
            <w:iCs/>
            <w:color w:val="000000" w:themeColor="text1"/>
            <w:sz w:val="24"/>
            <w:szCs w:val="24"/>
          </w:rPr>
          <w:t xml:space="preserve"> (B)</w:t>
        </w:r>
      </w:ins>
      <w:r w:rsidRPr="008A61FC">
        <w:rPr>
          <w:rFonts w:asciiTheme="majorBidi" w:hAnsiTheme="majorBidi" w:cstheme="majorBidi"/>
          <w:iCs/>
          <w:color w:val="000000" w:themeColor="text1"/>
          <w:sz w:val="24"/>
          <w:szCs w:val="24"/>
        </w:rPr>
        <w:t>.</w:t>
      </w:r>
      <w:del w:id="623" w:author="copyeditor" w:date="2020-02-21T13:32:00Z">
        <w:r w:rsidRPr="008A61FC" w:rsidDel="003F75D6">
          <w:rPr>
            <w:rFonts w:asciiTheme="majorBidi" w:hAnsiTheme="majorBidi" w:cstheme="majorBidi"/>
            <w:iCs/>
            <w:color w:val="000000" w:themeColor="text1"/>
            <w:sz w:val="24"/>
            <w:szCs w:val="24"/>
          </w:rPr>
          <w:delText xml:space="preserve">  </w:delText>
        </w:r>
      </w:del>
      <w:ins w:id="624" w:author="copyeditor" w:date="2020-02-21T13:32:00Z">
        <w:r w:rsidR="003F75D6">
          <w:rPr>
            <w:rFonts w:asciiTheme="majorBidi" w:hAnsiTheme="majorBidi" w:cstheme="majorBidi"/>
            <w:iCs/>
            <w:color w:val="000000" w:themeColor="text1"/>
            <w:sz w:val="24"/>
            <w:szCs w:val="24"/>
          </w:rPr>
          <w:t xml:space="preserve"> </w:t>
        </w:r>
      </w:ins>
      <w:r w:rsidRPr="008A61FC">
        <w:rPr>
          <w:rFonts w:asciiTheme="majorBidi" w:hAnsiTheme="majorBidi" w:cstheme="majorBidi"/>
          <w:iCs/>
          <w:color w:val="000000" w:themeColor="text1"/>
          <w:sz w:val="24"/>
          <w:szCs w:val="24"/>
        </w:rPr>
        <w:t xml:space="preserve">The flow rate </w:t>
      </w:r>
      <w:ins w:id="625" w:author="copyeditor" w:date="2020-02-22T19:39:00Z">
        <w:r w:rsidR="005471FE">
          <w:rPr>
            <w:rFonts w:asciiTheme="majorBidi" w:hAnsiTheme="majorBidi" w:cstheme="majorBidi"/>
            <w:iCs/>
            <w:color w:val="000000" w:themeColor="text1"/>
            <w:sz w:val="24"/>
            <w:szCs w:val="24"/>
          </w:rPr>
          <w:t xml:space="preserve">was </w:t>
        </w:r>
      </w:ins>
      <w:r w:rsidRPr="008A61FC">
        <w:rPr>
          <w:rFonts w:asciiTheme="majorBidi" w:hAnsiTheme="majorBidi" w:cstheme="majorBidi"/>
          <w:iCs/>
          <w:color w:val="000000" w:themeColor="text1"/>
          <w:sz w:val="24"/>
          <w:szCs w:val="24"/>
        </w:rPr>
        <w:t xml:space="preserve">0.3 mL/min with the following gradient program: 0 to 0.5 min of 25% </w:t>
      </w:r>
      <w:commentRangeStart w:id="626"/>
      <w:r w:rsidRPr="008A61FC">
        <w:rPr>
          <w:rFonts w:asciiTheme="majorBidi" w:hAnsiTheme="majorBidi" w:cstheme="majorBidi"/>
          <w:iCs/>
          <w:color w:val="000000" w:themeColor="text1"/>
          <w:sz w:val="24"/>
          <w:szCs w:val="24"/>
        </w:rPr>
        <w:t>B, 0.5 to 1 min of 50% B, and 1 to 4 min of 60% B</w:t>
      </w:r>
      <w:commentRangeEnd w:id="626"/>
      <w:r w:rsidR="005471FE">
        <w:rPr>
          <w:rStyle w:val="CommentReference"/>
        </w:rPr>
        <w:commentReference w:id="626"/>
      </w:r>
      <w:r w:rsidRPr="008A61FC">
        <w:rPr>
          <w:rFonts w:asciiTheme="majorBidi" w:hAnsiTheme="majorBidi" w:cstheme="majorBidi"/>
          <w:iCs/>
          <w:color w:val="000000" w:themeColor="text1"/>
          <w:sz w:val="24"/>
          <w:szCs w:val="24"/>
        </w:rPr>
        <w:t>.</w:t>
      </w:r>
      <w:del w:id="627" w:author="copyeditor" w:date="2020-02-21T13:32:00Z">
        <w:r w:rsidRPr="008A61FC" w:rsidDel="003F75D6">
          <w:rPr>
            <w:rFonts w:asciiTheme="majorBidi" w:hAnsiTheme="majorBidi" w:cstheme="majorBidi"/>
            <w:iCs/>
            <w:color w:val="000000" w:themeColor="text1"/>
            <w:sz w:val="24"/>
            <w:szCs w:val="24"/>
          </w:rPr>
          <w:delText xml:space="preserve">  </w:delText>
        </w:r>
      </w:del>
      <w:ins w:id="628" w:author="copyeditor" w:date="2020-02-21T13:32:00Z">
        <w:r w:rsidR="003F75D6">
          <w:rPr>
            <w:rFonts w:asciiTheme="majorBidi" w:hAnsiTheme="majorBidi" w:cstheme="majorBidi"/>
            <w:iCs/>
            <w:color w:val="000000" w:themeColor="text1"/>
            <w:sz w:val="24"/>
            <w:szCs w:val="24"/>
          </w:rPr>
          <w:t xml:space="preserve"> </w:t>
        </w:r>
      </w:ins>
      <w:r w:rsidRPr="008A61FC">
        <w:rPr>
          <w:rFonts w:asciiTheme="majorBidi" w:hAnsiTheme="majorBidi" w:cstheme="majorBidi"/>
          <w:iCs/>
          <w:color w:val="000000" w:themeColor="text1"/>
          <w:sz w:val="24"/>
          <w:szCs w:val="24"/>
        </w:rPr>
        <w:t>The ionization of dicamba was p</w:t>
      </w:r>
      <w:ins w:id="629" w:author="copyeditor" w:date="2020-02-22T19:40:00Z">
        <w:r w:rsidR="005471FE">
          <w:rPr>
            <w:rFonts w:asciiTheme="majorBidi" w:hAnsiTheme="majorBidi" w:cstheme="majorBidi"/>
            <w:iCs/>
            <w:color w:val="000000" w:themeColor="text1"/>
            <w:sz w:val="24"/>
            <w:szCs w:val="24"/>
          </w:rPr>
          <w:t>er</w:t>
        </w:r>
      </w:ins>
      <w:del w:id="630" w:author="copyeditor" w:date="2020-02-22T19:40:00Z">
        <w:r w:rsidRPr="008A61FC" w:rsidDel="005471FE">
          <w:rPr>
            <w:rFonts w:asciiTheme="majorBidi" w:hAnsiTheme="majorBidi" w:cstheme="majorBidi"/>
            <w:iCs/>
            <w:color w:val="000000" w:themeColor="text1"/>
            <w:sz w:val="24"/>
            <w:szCs w:val="24"/>
          </w:rPr>
          <w:delText>re</w:delText>
        </w:r>
      </w:del>
      <w:r w:rsidRPr="008A61FC">
        <w:rPr>
          <w:rFonts w:asciiTheme="majorBidi" w:hAnsiTheme="majorBidi" w:cstheme="majorBidi"/>
          <w:iCs/>
          <w:color w:val="000000" w:themeColor="text1"/>
          <w:sz w:val="24"/>
          <w:szCs w:val="24"/>
        </w:rPr>
        <w:t>formed using electrospray ionization</w:t>
      </w:r>
      <w:del w:id="631" w:author="copyeditor" w:date="2020-02-22T19:40:00Z">
        <w:r w:rsidRPr="008A61FC" w:rsidDel="00DC3708">
          <w:rPr>
            <w:rFonts w:asciiTheme="majorBidi" w:hAnsiTheme="majorBidi" w:cstheme="majorBidi"/>
            <w:iCs/>
            <w:color w:val="000000" w:themeColor="text1"/>
            <w:sz w:val="24"/>
            <w:szCs w:val="24"/>
          </w:rPr>
          <w:delText xml:space="preserve"> (ESI)</w:delText>
        </w:r>
      </w:del>
      <w:r w:rsidRPr="008A61FC">
        <w:rPr>
          <w:rFonts w:asciiTheme="majorBidi" w:hAnsiTheme="majorBidi" w:cstheme="majorBidi"/>
          <w:iCs/>
          <w:color w:val="000000" w:themeColor="text1"/>
          <w:sz w:val="24"/>
          <w:szCs w:val="24"/>
        </w:rPr>
        <w:t xml:space="preserve"> in negative mode with an auxiliary gas (N</w:t>
      </w:r>
      <w:r w:rsidRPr="008A61FC">
        <w:rPr>
          <w:rFonts w:asciiTheme="majorBidi" w:hAnsiTheme="majorBidi" w:cstheme="majorBidi"/>
          <w:iCs/>
          <w:color w:val="000000" w:themeColor="text1"/>
          <w:sz w:val="24"/>
          <w:szCs w:val="24"/>
          <w:vertAlign w:val="subscript"/>
        </w:rPr>
        <w:t>2</w:t>
      </w:r>
      <w:r w:rsidRPr="008A61FC">
        <w:rPr>
          <w:rFonts w:asciiTheme="majorBidi" w:hAnsiTheme="majorBidi" w:cstheme="majorBidi"/>
          <w:iCs/>
          <w:color w:val="000000" w:themeColor="text1"/>
          <w:sz w:val="24"/>
          <w:szCs w:val="24"/>
        </w:rPr>
        <w:t>), source temperature of 200</w:t>
      </w:r>
      <w:ins w:id="632" w:author="copyeditor" w:date="2020-02-22T19:40:00Z">
        <w:r w:rsidR="00DC3708">
          <w:rPr>
            <w:rFonts w:asciiTheme="majorBidi" w:hAnsiTheme="majorBidi" w:cstheme="majorBidi"/>
            <w:iCs/>
            <w:color w:val="000000" w:themeColor="text1"/>
            <w:sz w:val="24"/>
            <w:szCs w:val="24"/>
          </w:rPr>
          <w:t xml:space="preserve"> </w:t>
        </w:r>
      </w:ins>
      <w:del w:id="633" w:author="copyeditor" w:date="2020-02-22T19:40:00Z">
        <w:r w:rsidRPr="008A61FC" w:rsidDel="00DC3708">
          <w:rPr>
            <w:rFonts w:asciiTheme="majorBidi" w:hAnsiTheme="majorBidi" w:cstheme="majorBidi"/>
            <w:iCs/>
            <w:color w:val="000000" w:themeColor="text1"/>
            <w:sz w:val="24"/>
            <w:szCs w:val="24"/>
            <w:vertAlign w:val="superscript"/>
          </w:rPr>
          <w:delText>o</w:delText>
        </w:r>
      </w:del>
      <w:r w:rsidRPr="008A61FC">
        <w:rPr>
          <w:rFonts w:asciiTheme="majorBidi" w:hAnsiTheme="majorBidi" w:cstheme="majorBidi"/>
          <w:iCs/>
          <w:color w:val="000000" w:themeColor="text1"/>
          <w:sz w:val="24"/>
          <w:szCs w:val="24"/>
        </w:rPr>
        <w:t>C, and a gas flow rate of 10 L</w:t>
      </w:r>
      <w:r w:rsidR="006B060D" w:rsidRPr="008A61FC">
        <w:rPr>
          <w:rFonts w:asciiTheme="majorBidi" w:hAnsiTheme="majorBidi" w:cstheme="majorBidi"/>
          <w:iCs/>
          <w:color w:val="000000" w:themeColor="text1"/>
          <w:sz w:val="24"/>
          <w:szCs w:val="24"/>
        </w:rPr>
        <w:t xml:space="preserve"> </w:t>
      </w:r>
      <w:r w:rsidRPr="008A61FC">
        <w:rPr>
          <w:rFonts w:asciiTheme="majorBidi" w:hAnsiTheme="majorBidi" w:cstheme="majorBidi"/>
          <w:iCs/>
          <w:color w:val="000000" w:themeColor="text1"/>
          <w:sz w:val="24"/>
          <w:szCs w:val="24"/>
        </w:rPr>
        <w:t>m</w:t>
      </w:r>
      <w:ins w:id="634" w:author="copyeditor" w:date="2020-02-21T16:47:00Z">
        <w:r w:rsidR="00457EB0">
          <w:rPr>
            <w:rFonts w:asciiTheme="majorBidi" w:hAnsiTheme="majorBidi" w:cstheme="majorBidi"/>
            <w:iCs/>
            <w:color w:val="000000" w:themeColor="text1"/>
            <w:sz w:val="24"/>
            <w:szCs w:val="24"/>
            <w:vertAlign w:val="superscript"/>
          </w:rPr>
          <w:t>−</w:t>
        </w:r>
      </w:ins>
      <w:del w:id="635" w:author="copyeditor" w:date="2020-02-21T16:47:00Z">
        <w:r w:rsidR="006B060D" w:rsidRPr="008A61FC" w:rsidDel="00457EB0">
          <w:rPr>
            <w:rFonts w:asciiTheme="majorBidi" w:hAnsiTheme="majorBidi" w:cstheme="majorBidi"/>
            <w:iCs/>
            <w:color w:val="000000" w:themeColor="text1"/>
            <w:sz w:val="24"/>
            <w:szCs w:val="24"/>
            <w:vertAlign w:val="superscript"/>
          </w:rPr>
          <w:delText>-</w:delText>
        </w:r>
      </w:del>
      <w:r w:rsidR="006B060D" w:rsidRPr="008A61FC">
        <w:rPr>
          <w:rFonts w:asciiTheme="majorBidi" w:hAnsiTheme="majorBidi" w:cstheme="majorBidi"/>
          <w:iCs/>
          <w:color w:val="000000" w:themeColor="text1"/>
          <w:sz w:val="24"/>
          <w:szCs w:val="24"/>
          <w:vertAlign w:val="superscript"/>
        </w:rPr>
        <w:t>1</w:t>
      </w:r>
      <w:r w:rsidRPr="008A61FC">
        <w:rPr>
          <w:rFonts w:asciiTheme="majorBidi" w:hAnsiTheme="majorBidi" w:cstheme="majorBidi"/>
          <w:iCs/>
          <w:color w:val="000000" w:themeColor="text1"/>
          <w:sz w:val="24"/>
          <w:szCs w:val="24"/>
        </w:rPr>
        <w:t>.</w:t>
      </w:r>
      <w:del w:id="636" w:author="copyeditor" w:date="2020-02-21T13:32:00Z">
        <w:r w:rsidRPr="008A61FC" w:rsidDel="003F75D6">
          <w:rPr>
            <w:rFonts w:asciiTheme="majorBidi" w:hAnsiTheme="majorBidi" w:cstheme="majorBidi"/>
            <w:iCs/>
            <w:color w:val="000000" w:themeColor="text1"/>
            <w:sz w:val="24"/>
            <w:szCs w:val="24"/>
          </w:rPr>
          <w:delText xml:space="preserve">  </w:delText>
        </w:r>
      </w:del>
      <w:ins w:id="637" w:author="copyeditor" w:date="2020-02-21T13:32:00Z">
        <w:r w:rsidR="003F75D6">
          <w:rPr>
            <w:rFonts w:asciiTheme="majorBidi" w:hAnsiTheme="majorBidi" w:cstheme="majorBidi"/>
            <w:iCs/>
            <w:color w:val="000000" w:themeColor="text1"/>
            <w:sz w:val="24"/>
            <w:szCs w:val="24"/>
          </w:rPr>
          <w:t xml:space="preserve"> </w:t>
        </w:r>
      </w:ins>
    </w:p>
    <w:p w14:paraId="5B0B89D0" w14:textId="77777777" w:rsidR="00B62299" w:rsidRPr="003F75D6" w:rsidRDefault="00B62299" w:rsidP="001E110F">
      <w:pPr>
        <w:spacing w:after="0" w:line="480" w:lineRule="auto"/>
        <w:rPr>
          <w:rFonts w:asciiTheme="majorBidi" w:hAnsiTheme="majorBidi" w:cstheme="majorBidi"/>
          <w:bCs/>
          <w:i/>
          <w:color w:val="000000" w:themeColor="text1"/>
          <w:sz w:val="24"/>
          <w:szCs w:val="24"/>
          <w:rPrChange w:id="638" w:author="copyeditor" w:date="2020-02-21T13:33:00Z">
            <w:rPr>
              <w:rFonts w:asciiTheme="majorBidi" w:hAnsiTheme="majorBidi" w:cstheme="majorBidi"/>
              <w:b/>
              <w:bCs/>
              <w:i/>
              <w:color w:val="000000" w:themeColor="text1"/>
              <w:sz w:val="24"/>
              <w:szCs w:val="24"/>
            </w:rPr>
          </w:rPrChange>
        </w:rPr>
      </w:pPr>
    </w:p>
    <w:p w14:paraId="017CB4B2" w14:textId="60F61188" w:rsidR="003623FF" w:rsidRPr="003F75D6" w:rsidRDefault="00F60435" w:rsidP="001E110F">
      <w:pPr>
        <w:spacing w:after="0" w:line="480" w:lineRule="auto"/>
        <w:rPr>
          <w:rFonts w:asciiTheme="majorBidi" w:hAnsiTheme="majorBidi" w:cstheme="majorBidi"/>
          <w:bCs/>
          <w:i/>
          <w:color w:val="000000" w:themeColor="text1"/>
          <w:sz w:val="24"/>
          <w:szCs w:val="24"/>
          <w:rPrChange w:id="639" w:author="copyeditor" w:date="2020-02-21T13:33:00Z">
            <w:rPr>
              <w:rFonts w:asciiTheme="majorBidi" w:hAnsiTheme="majorBidi" w:cstheme="majorBidi"/>
              <w:b/>
              <w:bCs/>
              <w:i/>
              <w:color w:val="000000" w:themeColor="text1"/>
              <w:sz w:val="24"/>
              <w:szCs w:val="24"/>
            </w:rPr>
          </w:rPrChange>
        </w:rPr>
      </w:pPr>
      <w:r w:rsidRPr="003F75D6">
        <w:rPr>
          <w:rFonts w:asciiTheme="majorBidi" w:hAnsiTheme="majorBidi" w:cstheme="majorBidi"/>
          <w:bCs/>
          <w:i/>
          <w:color w:val="000000" w:themeColor="text1"/>
          <w:sz w:val="24"/>
          <w:szCs w:val="24"/>
          <w:rPrChange w:id="640" w:author="copyeditor" w:date="2020-02-21T13:33:00Z">
            <w:rPr>
              <w:rFonts w:asciiTheme="majorBidi" w:hAnsiTheme="majorBidi" w:cstheme="majorBidi"/>
              <w:b/>
              <w:bCs/>
              <w:i/>
              <w:color w:val="000000" w:themeColor="text1"/>
              <w:sz w:val="24"/>
              <w:szCs w:val="24"/>
            </w:rPr>
          </w:rPrChange>
        </w:rPr>
        <w:t>Plant Effects</w:t>
      </w:r>
    </w:p>
    <w:p w14:paraId="77AEE066" w14:textId="119C85A4" w:rsidR="00F60435" w:rsidRPr="008A61FC" w:rsidRDefault="009D32E6">
      <w:pPr>
        <w:spacing w:after="0" w:line="480" w:lineRule="auto"/>
        <w:rPr>
          <w:rFonts w:asciiTheme="majorBidi" w:hAnsiTheme="majorBidi" w:cstheme="majorBidi"/>
          <w:b/>
          <w:bCs/>
          <w:i/>
          <w:color w:val="000000" w:themeColor="text1"/>
          <w:sz w:val="24"/>
          <w:szCs w:val="24"/>
        </w:rPr>
        <w:pPrChange w:id="641" w:author="copyeditor" w:date="2020-02-21T13:34:00Z">
          <w:pPr>
            <w:spacing w:after="0" w:line="480" w:lineRule="auto"/>
            <w:jc w:val="both"/>
          </w:pPr>
        </w:pPrChange>
      </w:pPr>
      <w:r w:rsidRPr="008A61FC">
        <w:rPr>
          <w:rFonts w:asciiTheme="majorBidi" w:hAnsiTheme="majorBidi" w:cstheme="majorBidi"/>
          <w:iCs/>
          <w:color w:val="000000" w:themeColor="text1"/>
          <w:sz w:val="24"/>
          <w:szCs w:val="24"/>
        </w:rPr>
        <w:t>OTM</w:t>
      </w:r>
      <w:r w:rsidR="009D10F3" w:rsidRPr="008A61FC">
        <w:rPr>
          <w:rFonts w:asciiTheme="majorBidi" w:hAnsiTheme="majorBidi" w:cstheme="majorBidi"/>
          <w:iCs/>
          <w:color w:val="000000" w:themeColor="text1"/>
          <w:sz w:val="24"/>
          <w:szCs w:val="24"/>
        </w:rPr>
        <w:t xml:space="preserve"> on non-</w:t>
      </w:r>
      <w:r w:rsidR="00B767A4" w:rsidRPr="008A61FC">
        <w:rPr>
          <w:rFonts w:asciiTheme="majorBidi" w:hAnsiTheme="majorBidi" w:cstheme="majorBidi"/>
          <w:iCs/>
          <w:color w:val="000000" w:themeColor="text1"/>
          <w:sz w:val="24"/>
          <w:szCs w:val="24"/>
        </w:rPr>
        <w:t>D</w:t>
      </w:r>
      <w:r w:rsidR="00F23705" w:rsidRPr="008A61FC">
        <w:rPr>
          <w:rFonts w:asciiTheme="majorBidi" w:hAnsiTheme="majorBidi" w:cstheme="majorBidi"/>
          <w:iCs/>
          <w:color w:val="000000" w:themeColor="text1"/>
          <w:sz w:val="24"/>
          <w:szCs w:val="24"/>
        </w:rPr>
        <w:t>R</w:t>
      </w:r>
      <w:r w:rsidR="009D10F3" w:rsidRPr="008A61FC">
        <w:rPr>
          <w:rFonts w:asciiTheme="majorBidi" w:hAnsiTheme="majorBidi" w:cstheme="majorBidi"/>
          <w:iCs/>
          <w:color w:val="000000" w:themeColor="text1"/>
          <w:sz w:val="24"/>
          <w:szCs w:val="24"/>
        </w:rPr>
        <w:t xml:space="preserve"> so</w:t>
      </w:r>
      <w:r w:rsidR="00F60435" w:rsidRPr="008A61FC">
        <w:rPr>
          <w:rFonts w:asciiTheme="majorBidi" w:hAnsiTheme="majorBidi" w:cstheme="majorBidi"/>
          <w:iCs/>
          <w:color w:val="000000" w:themeColor="text1"/>
          <w:sz w:val="24"/>
          <w:szCs w:val="24"/>
        </w:rPr>
        <w:t xml:space="preserve">ybean </w:t>
      </w:r>
      <w:r w:rsidR="009D10F3" w:rsidRPr="008A61FC">
        <w:rPr>
          <w:rFonts w:asciiTheme="majorBidi" w:hAnsiTheme="majorBidi" w:cstheme="majorBidi"/>
          <w:iCs/>
          <w:color w:val="000000" w:themeColor="text1"/>
          <w:sz w:val="24"/>
          <w:szCs w:val="24"/>
        </w:rPr>
        <w:t>was assessed with vis</w:t>
      </w:r>
      <w:r w:rsidR="00B767A4" w:rsidRPr="008A61FC">
        <w:rPr>
          <w:rFonts w:asciiTheme="majorBidi" w:hAnsiTheme="majorBidi" w:cstheme="majorBidi"/>
          <w:iCs/>
          <w:color w:val="000000" w:themeColor="text1"/>
          <w:sz w:val="24"/>
          <w:szCs w:val="24"/>
        </w:rPr>
        <w:t>ual estimation of injury</w:t>
      </w:r>
      <w:r w:rsidR="009D10F3" w:rsidRPr="008A61FC">
        <w:rPr>
          <w:rFonts w:asciiTheme="majorBidi" w:hAnsiTheme="majorBidi" w:cstheme="majorBidi"/>
          <w:iCs/>
          <w:color w:val="000000" w:themeColor="text1"/>
          <w:sz w:val="24"/>
          <w:szCs w:val="24"/>
        </w:rPr>
        <w:t xml:space="preserve"> </w:t>
      </w:r>
      <w:r w:rsidR="00F60435" w:rsidRPr="008A61FC">
        <w:rPr>
          <w:rFonts w:asciiTheme="majorBidi" w:hAnsiTheme="majorBidi" w:cstheme="majorBidi"/>
          <w:iCs/>
          <w:color w:val="000000" w:themeColor="text1"/>
          <w:sz w:val="24"/>
          <w:szCs w:val="24"/>
        </w:rPr>
        <w:t xml:space="preserve">along </w:t>
      </w:r>
      <w:r w:rsidR="008033B7" w:rsidRPr="008A61FC">
        <w:rPr>
          <w:rFonts w:asciiTheme="majorBidi" w:hAnsiTheme="majorBidi" w:cstheme="majorBidi"/>
          <w:iCs/>
          <w:color w:val="000000" w:themeColor="text1"/>
          <w:sz w:val="24"/>
          <w:szCs w:val="24"/>
        </w:rPr>
        <w:t>covered and non</w:t>
      </w:r>
      <w:del w:id="642" w:author="copyeditor" w:date="2020-02-22T19:41:00Z">
        <w:r w:rsidR="008033B7" w:rsidRPr="008A61FC" w:rsidDel="00DC3708">
          <w:rPr>
            <w:rFonts w:asciiTheme="majorBidi" w:hAnsiTheme="majorBidi" w:cstheme="majorBidi"/>
            <w:iCs/>
            <w:color w:val="000000" w:themeColor="text1"/>
            <w:sz w:val="24"/>
            <w:szCs w:val="24"/>
          </w:rPr>
          <w:delText>-</w:delText>
        </w:r>
      </w:del>
      <w:r w:rsidR="008033B7" w:rsidRPr="008A61FC">
        <w:rPr>
          <w:rFonts w:asciiTheme="majorBidi" w:hAnsiTheme="majorBidi" w:cstheme="majorBidi"/>
          <w:iCs/>
          <w:color w:val="000000" w:themeColor="text1"/>
          <w:sz w:val="24"/>
          <w:szCs w:val="24"/>
        </w:rPr>
        <w:t xml:space="preserve">covered </w:t>
      </w:r>
      <w:r w:rsidR="00F60435" w:rsidRPr="008A61FC">
        <w:rPr>
          <w:rFonts w:asciiTheme="majorBidi" w:hAnsiTheme="majorBidi" w:cstheme="majorBidi"/>
          <w:iCs/>
          <w:color w:val="000000" w:themeColor="text1"/>
          <w:sz w:val="24"/>
          <w:szCs w:val="24"/>
        </w:rPr>
        <w:t xml:space="preserve">transects </w:t>
      </w:r>
      <w:r w:rsidR="008033B7" w:rsidRPr="008A61FC">
        <w:rPr>
          <w:rFonts w:asciiTheme="majorBidi" w:hAnsiTheme="majorBidi" w:cstheme="majorBidi"/>
          <w:iCs/>
          <w:color w:val="000000" w:themeColor="text1"/>
          <w:sz w:val="24"/>
          <w:szCs w:val="24"/>
        </w:rPr>
        <w:t xml:space="preserve">downwind and </w:t>
      </w:r>
      <w:r w:rsidR="00F60435" w:rsidRPr="008A61FC">
        <w:rPr>
          <w:rFonts w:asciiTheme="majorBidi" w:hAnsiTheme="majorBidi" w:cstheme="majorBidi"/>
          <w:iCs/>
          <w:color w:val="000000" w:themeColor="text1"/>
          <w:sz w:val="24"/>
          <w:szCs w:val="24"/>
        </w:rPr>
        <w:t xml:space="preserve">perpendicular to the </w:t>
      </w:r>
      <w:r w:rsidR="00684472" w:rsidRPr="008A61FC">
        <w:rPr>
          <w:rFonts w:asciiTheme="majorBidi" w:hAnsiTheme="majorBidi" w:cstheme="majorBidi"/>
          <w:iCs/>
          <w:color w:val="000000" w:themeColor="text1"/>
          <w:sz w:val="24"/>
          <w:szCs w:val="24"/>
        </w:rPr>
        <w:t xml:space="preserve">sprayed </w:t>
      </w:r>
      <w:r w:rsidR="008033B7" w:rsidRPr="008A61FC">
        <w:rPr>
          <w:rFonts w:asciiTheme="majorBidi" w:hAnsiTheme="majorBidi" w:cstheme="majorBidi"/>
          <w:iCs/>
          <w:color w:val="000000" w:themeColor="text1"/>
          <w:sz w:val="24"/>
          <w:szCs w:val="24"/>
        </w:rPr>
        <w:t>area.</w:t>
      </w:r>
      <w:r w:rsidR="00F60435" w:rsidRPr="008A61FC">
        <w:rPr>
          <w:rFonts w:asciiTheme="majorBidi" w:hAnsiTheme="majorBidi" w:cstheme="majorBidi"/>
          <w:iCs/>
          <w:color w:val="000000" w:themeColor="text1"/>
          <w:sz w:val="24"/>
          <w:szCs w:val="24"/>
        </w:rPr>
        <w:t xml:space="preserve"> </w:t>
      </w:r>
      <w:r w:rsidR="008033B7" w:rsidRPr="008A61FC">
        <w:rPr>
          <w:rFonts w:asciiTheme="majorBidi" w:hAnsiTheme="majorBidi" w:cstheme="majorBidi"/>
          <w:color w:val="000000" w:themeColor="text1"/>
          <w:sz w:val="24"/>
          <w:szCs w:val="24"/>
        </w:rPr>
        <w:t>Covered and non</w:t>
      </w:r>
      <w:del w:id="643" w:author="copyeditor" w:date="2020-02-22T19:41:00Z">
        <w:r w:rsidR="008033B7" w:rsidRPr="008A61FC" w:rsidDel="00DC3708">
          <w:rPr>
            <w:rFonts w:asciiTheme="majorBidi" w:hAnsiTheme="majorBidi" w:cstheme="majorBidi"/>
            <w:color w:val="000000" w:themeColor="text1"/>
            <w:sz w:val="24"/>
            <w:szCs w:val="24"/>
          </w:rPr>
          <w:delText>-</w:delText>
        </w:r>
      </w:del>
      <w:r w:rsidR="008033B7" w:rsidRPr="008A61FC">
        <w:rPr>
          <w:rFonts w:asciiTheme="majorBidi" w:hAnsiTheme="majorBidi" w:cstheme="majorBidi"/>
          <w:color w:val="000000" w:themeColor="text1"/>
          <w:sz w:val="24"/>
          <w:szCs w:val="24"/>
        </w:rPr>
        <w:t xml:space="preserve">covered plants were rated starting at </w:t>
      </w:r>
      <w:r w:rsidR="008033B7" w:rsidRPr="008A61FC">
        <w:rPr>
          <w:rFonts w:asciiTheme="majorBidi" w:hAnsiTheme="majorBidi" w:cstheme="majorBidi"/>
          <w:iCs/>
          <w:color w:val="000000" w:themeColor="text1"/>
          <w:sz w:val="24"/>
          <w:szCs w:val="24"/>
        </w:rPr>
        <w:t>15.2 m and every 15.5 m out to 259</w:t>
      </w:r>
      <w:ins w:id="644" w:author="copyeditor" w:date="2020-02-22T19:43:00Z">
        <w:r w:rsidR="006D3145">
          <w:rPr>
            <w:rFonts w:asciiTheme="majorBidi" w:hAnsiTheme="majorBidi" w:cstheme="majorBidi"/>
            <w:iCs/>
            <w:color w:val="000000" w:themeColor="text1"/>
            <w:sz w:val="24"/>
            <w:szCs w:val="24"/>
          </w:rPr>
          <w:t>.0</w:t>
        </w:r>
      </w:ins>
      <w:r w:rsidR="008033B7" w:rsidRPr="008A61FC">
        <w:rPr>
          <w:rFonts w:asciiTheme="majorBidi" w:hAnsiTheme="majorBidi" w:cstheme="majorBidi"/>
          <w:iCs/>
          <w:color w:val="000000" w:themeColor="text1"/>
          <w:sz w:val="24"/>
          <w:szCs w:val="24"/>
        </w:rPr>
        <w:t xml:space="preserve"> m </w:t>
      </w:r>
      <w:ins w:id="645" w:author="copyeditor" w:date="2020-02-22T19:41:00Z">
        <w:r w:rsidR="00DC3708">
          <w:rPr>
            <w:rFonts w:asciiTheme="majorBidi" w:hAnsiTheme="majorBidi" w:cstheme="majorBidi"/>
            <w:iCs/>
            <w:color w:val="000000" w:themeColor="text1"/>
            <w:sz w:val="24"/>
            <w:szCs w:val="24"/>
          </w:rPr>
          <w:t xml:space="preserve">in </w:t>
        </w:r>
      </w:ins>
      <w:del w:id="646" w:author="copyeditor" w:date="2020-02-22T19:41:00Z">
        <w:r w:rsidR="008033B7" w:rsidRPr="008A61FC" w:rsidDel="00DC3708">
          <w:rPr>
            <w:rFonts w:asciiTheme="majorBidi" w:hAnsiTheme="majorBidi" w:cstheme="majorBidi"/>
            <w:iCs/>
            <w:color w:val="000000" w:themeColor="text1"/>
            <w:sz w:val="24"/>
            <w:szCs w:val="24"/>
          </w:rPr>
          <w:delText>(</w:delText>
        </w:r>
      </w:del>
      <w:r w:rsidR="008033B7" w:rsidRPr="008A61FC">
        <w:rPr>
          <w:rFonts w:asciiTheme="majorBidi" w:hAnsiTheme="majorBidi" w:cstheme="majorBidi"/>
          <w:iCs/>
          <w:color w:val="000000" w:themeColor="text1"/>
          <w:sz w:val="24"/>
          <w:szCs w:val="24"/>
        </w:rPr>
        <w:t>A</w:t>
      </w:r>
      <w:r w:rsidR="00775C47" w:rsidRPr="008A61FC">
        <w:rPr>
          <w:rFonts w:asciiTheme="majorBidi" w:hAnsiTheme="majorBidi" w:cstheme="majorBidi"/>
          <w:iCs/>
          <w:color w:val="000000" w:themeColor="text1"/>
          <w:sz w:val="24"/>
          <w:szCs w:val="24"/>
        </w:rPr>
        <w:t>rkansas</w:t>
      </w:r>
      <w:ins w:id="647" w:author="copyeditor" w:date="2020-02-22T19:41:00Z">
        <w:r w:rsidR="00DC3708">
          <w:rPr>
            <w:rFonts w:asciiTheme="majorBidi" w:hAnsiTheme="majorBidi" w:cstheme="majorBidi"/>
            <w:iCs/>
            <w:color w:val="000000" w:themeColor="text1"/>
            <w:sz w:val="24"/>
            <w:szCs w:val="24"/>
          </w:rPr>
          <w:t>;</w:t>
        </w:r>
      </w:ins>
      <w:del w:id="648" w:author="copyeditor" w:date="2020-02-22T19:41:00Z">
        <w:r w:rsidR="008033B7" w:rsidRPr="008A61FC" w:rsidDel="00DC3708">
          <w:rPr>
            <w:rFonts w:asciiTheme="majorBidi" w:hAnsiTheme="majorBidi" w:cstheme="majorBidi"/>
            <w:iCs/>
            <w:color w:val="000000" w:themeColor="text1"/>
            <w:sz w:val="24"/>
            <w:szCs w:val="24"/>
          </w:rPr>
          <w:delText>),</w:delText>
        </w:r>
      </w:del>
      <w:r w:rsidR="008033B7" w:rsidRPr="008A61FC">
        <w:rPr>
          <w:rFonts w:asciiTheme="majorBidi" w:hAnsiTheme="majorBidi" w:cstheme="majorBidi"/>
          <w:iCs/>
          <w:color w:val="000000" w:themeColor="text1"/>
          <w:sz w:val="24"/>
          <w:szCs w:val="24"/>
        </w:rPr>
        <w:t xml:space="preserve"> 1.5 m and every 1.5 m out to </w:t>
      </w:r>
      <w:r w:rsidR="00775C47" w:rsidRPr="008A61FC">
        <w:rPr>
          <w:rFonts w:asciiTheme="majorBidi" w:hAnsiTheme="majorBidi" w:cstheme="majorBidi"/>
          <w:iCs/>
          <w:color w:val="000000" w:themeColor="text1"/>
          <w:sz w:val="24"/>
          <w:szCs w:val="24"/>
        </w:rPr>
        <w:t xml:space="preserve">13.5 m </w:t>
      </w:r>
      <w:ins w:id="649" w:author="copyeditor" w:date="2020-02-22T19:41:00Z">
        <w:r w:rsidR="00DC3708">
          <w:rPr>
            <w:rFonts w:asciiTheme="majorBidi" w:hAnsiTheme="majorBidi" w:cstheme="majorBidi"/>
            <w:iCs/>
            <w:color w:val="000000" w:themeColor="text1"/>
            <w:sz w:val="24"/>
            <w:szCs w:val="24"/>
          </w:rPr>
          <w:t xml:space="preserve">in </w:t>
        </w:r>
      </w:ins>
      <w:del w:id="650" w:author="copyeditor" w:date="2020-02-22T19:41:00Z">
        <w:r w:rsidR="00775C47" w:rsidRPr="008A61FC" w:rsidDel="00DC3708">
          <w:rPr>
            <w:rFonts w:asciiTheme="majorBidi" w:hAnsiTheme="majorBidi" w:cstheme="majorBidi"/>
            <w:iCs/>
            <w:color w:val="000000" w:themeColor="text1"/>
            <w:sz w:val="24"/>
            <w:szCs w:val="24"/>
          </w:rPr>
          <w:delText>(</w:delText>
        </w:r>
      </w:del>
      <w:r w:rsidR="00775C47" w:rsidRPr="008A61FC">
        <w:rPr>
          <w:rFonts w:asciiTheme="majorBidi" w:hAnsiTheme="majorBidi" w:cstheme="majorBidi"/>
          <w:iCs/>
          <w:color w:val="000000" w:themeColor="text1"/>
          <w:sz w:val="24"/>
          <w:szCs w:val="24"/>
        </w:rPr>
        <w:t>Indiana</w:t>
      </w:r>
      <w:ins w:id="651" w:author="copyeditor" w:date="2020-02-22T19:41:00Z">
        <w:r w:rsidR="00DC3708">
          <w:rPr>
            <w:rFonts w:asciiTheme="majorBidi" w:hAnsiTheme="majorBidi" w:cstheme="majorBidi"/>
            <w:iCs/>
            <w:color w:val="000000" w:themeColor="text1"/>
            <w:sz w:val="24"/>
            <w:szCs w:val="24"/>
          </w:rPr>
          <w:t>;</w:t>
        </w:r>
      </w:ins>
      <w:del w:id="652" w:author="copyeditor" w:date="2020-02-22T19:41:00Z">
        <w:r w:rsidR="008033B7" w:rsidRPr="008A61FC" w:rsidDel="00DC3708">
          <w:rPr>
            <w:rFonts w:asciiTheme="majorBidi" w:hAnsiTheme="majorBidi" w:cstheme="majorBidi"/>
            <w:iCs/>
            <w:color w:val="000000" w:themeColor="text1"/>
            <w:sz w:val="24"/>
            <w:szCs w:val="24"/>
          </w:rPr>
          <w:delText>),</w:delText>
        </w:r>
      </w:del>
      <w:r w:rsidR="008033B7" w:rsidRPr="008A61FC">
        <w:rPr>
          <w:rFonts w:asciiTheme="majorBidi" w:hAnsiTheme="majorBidi" w:cstheme="majorBidi"/>
          <w:iCs/>
          <w:color w:val="000000" w:themeColor="text1"/>
          <w:sz w:val="24"/>
          <w:szCs w:val="24"/>
        </w:rPr>
        <w:t xml:space="preserve"> 0.8 m and every 0.8 m out to 15.2 m</w:t>
      </w:r>
      <w:ins w:id="653" w:author="copyeditor" w:date="2020-02-22T19:41:00Z">
        <w:r w:rsidR="00DC3708">
          <w:rPr>
            <w:rFonts w:asciiTheme="majorBidi" w:hAnsiTheme="majorBidi" w:cstheme="majorBidi"/>
            <w:iCs/>
            <w:color w:val="000000" w:themeColor="text1"/>
            <w:sz w:val="24"/>
            <w:szCs w:val="24"/>
          </w:rPr>
          <w:t xml:space="preserve"> in</w:t>
        </w:r>
      </w:ins>
      <w:r w:rsidR="008033B7" w:rsidRPr="008A61FC">
        <w:rPr>
          <w:rFonts w:asciiTheme="majorBidi" w:hAnsiTheme="majorBidi" w:cstheme="majorBidi"/>
          <w:iCs/>
          <w:color w:val="000000" w:themeColor="text1"/>
          <w:sz w:val="24"/>
          <w:szCs w:val="24"/>
        </w:rPr>
        <w:t xml:space="preserve"> </w:t>
      </w:r>
      <w:del w:id="654" w:author="copyeditor" w:date="2020-02-22T19:41:00Z">
        <w:r w:rsidR="008033B7" w:rsidRPr="008A61FC" w:rsidDel="00DC3708">
          <w:rPr>
            <w:rFonts w:asciiTheme="majorBidi" w:hAnsiTheme="majorBidi" w:cstheme="majorBidi"/>
            <w:iCs/>
            <w:color w:val="000000" w:themeColor="text1"/>
            <w:sz w:val="24"/>
            <w:szCs w:val="24"/>
          </w:rPr>
          <w:delText>(</w:delText>
        </w:r>
      </w:del>
      <w:r w:rsidR="008033B7" w:rsidRPr="008A61FC">
        <w:rPr>
          <w:rFonts w:asciiTheme="majorBidi" w:hAnsiTheme="majorBidi" w:cstheme="majorBidi"/>
          <w:iCs/>
          <w:color w:val="000000" w:themeColor="text1"/>
          <w:sz w:val="24"/>
          <w:szCs w:val="24"/>
        </w:rPr>
        <w:t>M</w:t>
      </w:r>
      <w:r w:rsidR="00775C47" w:rsidRPr="008A61FC">
        <w:rPr>
          <w:rFonts w:asciiTheme="majorBidi" w:hAnsiTheme="majorBidi" w:cstheme="majorBidi"/>
          <w:iCs/>
          <w:color w:val="000000" w:themeColor="text1"/>
          <w:sz w:val="24"/>
          <w:szCs w:val="24"/>
        </w:rPr>
        <w:t>ichigan</w:t>
      </w:r>
      <w:ins w:id="655" w:author="copyeditor" w:date="2020-02-22T19:41:00Z">
        <w:r w:rsidR="00DC3708">
          <w:rPr>
            <w:rFonts w:asciiTheme="majorBidi" w:hAnsiTheme="majorBidi" w:cstheme="majorBidi"/>
            <w:iCs/>
            <w:color w:val="000000" w:themeColor="text1"/>
            <w:sz w:val="24"/>
            <w:szCs w:val="24"/>
          </w:rPr>
          <w:t>;</w:t>
        </w:r>
      </w:ins>
      <w:del w:id="656" w:author="copyeditor" w:date="2020-02-22T19:41:00Z">
        <w:r w:rsidR="008033B7" w:rsidRPr="008A61FC" w:rsidDel="00DC3708">
          <w:rPr>
            <w:rFonts w:asciiTheme="majorBidi" w:hAnsiTheme="majorBidi" w:cstheme="majorBidi"/>
            <w:iCs/>
            <w:color w:val="000000" w:themeColor="text1"/>
            <w:sz w:val="24"/>
            <w:szCs w:val="24"/>
          </w:rPr>
          <w:delText>),</w:delText>
        </w:r>
      </w:del>
      <w:r w:rsidR="008033B7" w:rsidRPr="008A61FC">
        <w:rPr>
          <w:rFonts w:asciiTheme="majorBidi" w:hAnsiTheme="majorBidi" w:cstheme="majorBidi"/>
          <w:iCs/>
          <w:color w:val="000000" w:themeColor="text1"/>
          <w:sz w:val="24"/>
          <w:szCs w:val="24"/>
        </w:rPr>
        <w:t xml:space="preserve"> 4.6 m and every 1.5 m out to 15.2 m </w:t>
      </w:r>
      <w:ins w:id="657" w:author="copyeditor" w:date="2020-02-22T19:41:00Z">
        <w:r w:rsidR="00DC3708">
          <w:rPr>
            <w:rFonts w:asciiTheme="majorBidi" w:hAnsiTheme="majorBidi" w:cstheme="majorBidi"/>
            <w:iCs/>
            <w:color w:val="000000" w:themeColor="text1"/>
            <w:sz w:val="24"/>
            <w:szCs w:val="24"/>
          </w:rPr>
          <w:t xml:space="preserve">in </w:t>
        </w:r>
      </w:ins>
      <w:del w:id="658" w:author="copyeditor" w:date="2020-02-22T19:41:00Z">
        <w:r w:rsidR="008033B7" w:rsidRPr="008A61FC" w:rsidDel="00DC3708">
          <w:rPr>
            <w:rFonts w:asciiTheme="majorBidi" w:hAnsiTheme="majorBidi" w:cstheme="majorBidi"/>
            <w:iCs/>
            <w:color w:val="000000" w:themeColor="text1"/>
            <w:sz w:val="24"/>
            <w:szCs w:val="24"/>
          </w:rPr>
          <w:delText>(</w:delText>
        </w:r>
      </w:del>
      <w:r w:rsidR="008033B7" w:rsidRPr="008A61FC">
        <w:rPr>
          <w:rFonts w:asciiTheme="majorBidi" w:hAnsiTheme="majorBidi" w:cstheme="majorBidi"/>
          <w:iCs/>
          <w:color w:val="000000" w:themeColor="text1"/>
          <w:sz w:val="24"/>
          <w:szCs w:val="24"/>
        </w:rPr>
        <w:t>N</w:t>
      </w:r>
      <w:r w:rsidR="00775C47" w:rsidRPr="008A61FC">
        <w:rPr>
          <w:rFonts w:asciiTheme="majorBidi" w:hAnsiTheme="majorBidi" w:cstheme="majorBidi"/>
          <w:iCs/>
          <w:color w:val="000000" w:themeColor="text1"/>
          <w:sz w:val="24"/>
          <w:szCs w:val="24"/>
        </w:rPr>
        <w:t>ebraska</w:t>
      </w:r>
      <w:ins w:id="659" w:author="copyeditor" w:date="2020-02-22T19:41:00Z">
        <w:r w:rsidR="00DC3708">
          <w:rPr>
            <w:rFonts w:asciiTheme="majorBidi" w:hAnsiTheme="majorBidi" w:cstheme="majorBidi"/>
            <w:iCs/>
            <w:color w:val="000000" w:themeColor="text1"/>
            <w:sz w:val="24"/>
            <w:szCs w:val="24"/>
          </w:rPr>
          <w:t>;</w:t>
        </w:r>
      </w:ins>
      <w:del w:id="660" w:author="copyeditor" w:date="2020-02-22T19:41:00Z">
        <w:r w:rsidR="008033B7" w:rsidRPr="008A61FC" w:rsidDel="00DC3708">
          <w:rPr>
            <w:rFonts w:asciiTheme="majorBidi" w:hAnsiTheme="majorBidi" w:cstheme="majorBidi"/>
            <w:iCs/>
            <w:color w:val="000000" w:themeColor="text1"/>
            <w:sz w:val="24"/>
            <w:szCs w:val="24"/>
          </w:rPr>
          <w:delText>),</w:delText>
        </w:r>
      </w:del>
      <w:r w:rsidR="008033B7" w:rsidRPr="008A61FC">
        <w:rPr>
          <w:rFonts w:asciiTheme="majorBidi" w:hAnsiTheme="majorBidi" w:cstheme="majorBidi"/>
          <w:iCs/>
          <w:color w:val="000000" w:themeColor="text1"/>
          <w:sz w:val="24"/>
          <w:szCs w:val="24"/>
        </w:rPr>
        <w:t xml:space="preserve"> 5, 10, 15, 20, 30, 45, 60, 75, and 90 m </w:t>
      </w:r>
      <w:ins w:id="661" w:author="copyeditor" w:date="2020-02-22T19:41:00Z">
        <w:r w:rsidR="00DC3708">
          <w:rPr>
            <w:rFonts w:asciiTheme="majorBidi" w:hAnsiTheme="majorBidi" w:cstheme="majorBidi"/>
            <w:iCs/>
            <w:color w:val="000000" w:themeColor="text1"/>
            <w:sz w:val="24"/>
            <w:szCs w:val="24"/>
          </w:rPr>
          <w:t xml:space="preserve">in </w:t>
        </w:r>
      </w:ins>
      <w:del w:id="662" w:author="copyeditor" w:date="2020-02-22T19:41:00Z">
        <w:r w:rsidR="008033B7" w:rsidRPr="008A61FC" w:rsidDel="00DC3708">
          <w:rPr>
            <w:rFonts w:asciiTheme="majorBidi" w:hAnsiTheme="majorBidi" w:cstheme="majorBidi"/>
            <w:iCs/>
            <w:color w:val="000000" w:themeColor="text1"/>
            <w:sz w:val="24"/>
            <w:szCs w:val="24"/>
          </w:rPr>
          <w:delText>(</w:delText>
        </w:r>
      </w:del>
      <w:r w:rsidR="008033B7" w:rsidRPr="008A61FC">
        <w:rPr>
          <w:rFonts w:asciiTheme="majorBidi" w:hAnsiTheme="majorBidi" w:cstheme="majorBidi"/>
          <w:iCs/>
          <w:color w:val="000000" w:themeColor="text1"/>
          <w:sz w:val="24"/>
          <w:szCs w:val="24"/>
        </w:rPr>
        <w:t>O</w:t>
      </w:r>
      <w:r w:rsidR="00775C47" w:rsidRPr="008A61FC">
        <w:rPr>
          <w:rFonts w:asciiTheme="majorBidi" w:hAnsiTheme="majorBidi" w:cstheme="majorBidi"/>
          <w:iCs/>
          <w:color w:val="000000" w:themeColor="text1"/>
          <w:sz w:val="24"/>
          <w:szCs w:val="24"/>
        </w:rPr>
        <w:t>ntario</w:t>
      </w:r>
      <w:ins w:id="663" w:author="copyeditor" w:date="2020-02-22T19:41:00Z">
        <w:r w:rsidR="00DC3708">
          <w:rPr>
            <w:rFonts w:asciiTheme="majorBidi" w:hAnsiTheme="majorBidi" w:cstheme="majorBidi"/>
            <w:iCs/>
            <w:color w:val="000000" w:themeColor="text1"/>
            <w:sz w:val="24"/>
            <w:szCs w:val="24"/>
          </w:rPr>
          <w:t>;</w:t>
        </w:r>
      </w:ins>
      <w:del w:id="664" w:author="copyeditor" w:date="2020-02-22T19:41:00Z">
        <w:r w:rsidR="008033B7" w:rsidRPr="008A61FC" w:rsidDel="00DC3708">
          <w:rPr>
            <w:rFonts w:asciiTheme="majorBidi" w:hAnsiTheme="majorBidi" w:cstheme="majorBidi"/>
            <w:iCs/>
            <w:color w:val="000000" w:themeColor="text1"/>
            <w:sz w:val="24"/>
            <w:szCs w:val="24"/>
          </w:rPr>
          <w:delText>),</w:delText>
        </w:r>
      </w:del>
      <w:r w:rsidR="008033B7" w:rsidRPr="008A61FC">
        <w:rPr>
          <w:rFonts w:asciiTheme="majorBidi" w:hAnsiTheme="majorBidi" w:cstheme="majorBidi"/>
          <w:iCs/>
          <w:color w:val="000000" w:themeColor="text1"/>
          <w:sz w:val="24"/>
          <w:szCs w:val="24"/>
        </w:rPr>
        <w:t xml:space="preserve"> </w:t>
      </w:r>
      <w:r w:rsidR="008033B7" w:rsidRPr="008A61FC">
        <w:rPr>
          <w:rFonts w:asciiTheme="majorBidi" w:hAnsiTheme="majorBidi" w:cstheme="majorBidi"/>
          <w:iCs/>
          <w:color w:val="000000" w:themeColor="text1"/>
          <w:sz w:val="24"/>
          <w:szCs w:val="24"/>
        </w:rPr>
        <w:lastRenderedPageBreak/>
        <w:t>and 0.5 m and every 0.5 m out to 10</w:t>
      </w:r>
      <w:ins w:id="665" w:author="copyeditor" w:date="2020-02-22T19:43:00Z">
        <w:r w:rsidR="006D3145">
          <w:rPr>
            <w:rFonts w:asciiTheme="majorBidi" w:hAnsiTheme="majorBidi" w:cstheme="majorBidi"/>
            <w:iCs/>
            <w:color w:val="000000" w:themeColor="text1"/>
            <w:sz w:val="24"/>
            <w:szCs w:val="24"/>
          </w:rPr>
          <w:t>.0</w:t>
        </w:r>
      </w:ins>
      <w:r w:rsidR="008033B7" w:rsidRPr="008A61FC">
        <w:rPr>
          <w:rFonts w:asciiTheme="majorBidi" w:hAnsiTheme="majorBidi" w:cstheme="majorBidi"/>
          <w:iCs/>
          <w:color w:val="000000" w:themeColor="text1"/>
          <w:sz w:val="24"/>
          <w:szCs w:val="24"/>
        </w:rPr>
        <w:t xml:space="preserve"> m </w:t>
      </w:r>
      <w:ins w:id="666" w:author="copyeditor" w:date="2020-02-22T19:41:00Z">
        <w:r w:rsidR="00DC3708">
          <w:rPr>
            <w:rFonts w:asciiTheme="majorBidi" w:hAnsiTheme="majorBidi" w:cstheme="majorBidi"/>
            <w:iCs/>
            <w:color w:val="000000" w:themeColor="text1"/>
            <w:sz w:val="24"/>
            <w:szCs w:val="24"/>
          </w:rPr>
          <w:t xml:space="preserve">in </w:t>
        </w:r>
      </w:ins>
      <w:del w:id="667" w:author="copyeditor" w:date="2020-02-22T19:41:00Z">
        <w:r w:rsidR="008033B7" w:rsidRPr="008A61FC" w:rsidDel="00DC3708">
          <w:rPr>
            <w:rFonts w:asciiTheme="majorBidi" w:hAnsiTheme="majorBidi" w:cstheme="majorBidi"/>
            <w:iCs/>
            <w:color w:val="000000" w:themeColor="text1"/>
            <w:sz w:val="24"/>
            <w:szCs w:val="24"/>
          </w:rPr>
          <w:delText>(</w:delText>
        </w:r>
      </w:del>
      <w:r w:rsidR="008033B7" w:rsidRPr="008A61FC">
        <w:rPr>
          <w:rFonts w:asciiTheme="majorBidi" w:hAnsiTheme="majorBidi" w:cstheme="majorBidi"/>
          <w:iCs/>
          <w:color w:val="000000" w:themeColor="text1"/>
          <w:sz w:val="24"/>
          <w:szCs w:val="24"/>
        </w:rPr>
        <w:t>W</w:t>
      </w:r>
      <w:r w:rsidR="00775C47" w:rsidRPr="008A61FC">
        <w:rPr>
          <w:rFonts w:asciiTheme="majorBidi" w:hAnsiTheme="majorBidi" w:cstheme="majorBidi"/>
          <w:iCs/>
          <w:color w:val="000000" w:themeColor="text1"/>
          <w:sz w:val="24"/>
          <w:szCs w:val="24"/>
        </w:rPr>
        <w:t>isconsin</w:t>
      </w:r>
      <w:del w:id="668" w:author="copyeditor" w:date="2020-02-22T19:41:00Z">
        <w:r w:rsidR="008033B7" w:rsidRPr="008A61FC" w:rsidDel="00DC3708">
          <w:rPr>
            <w:rFonts w:asciiTheme="majorBidi" w:hAnsiTheme="majorBidi" w:cstheme="majorBidi"/>
            <w:iCs/>
            <w:color w:val="000000" w:themeColor="text1"/>
            <w:sz w:val="24"/>
            <w:szCs w:val="24"/>
          </w:rPr>
          <w:delText>)</w:delText>
        </w:r>
      </w:del>
      <w:r w:rsidR="008033B7" w:rsidRPr="008A61FC">
        <w:rPr>
          <w:rFonts w:asciiTheme="majorBidi" w:hAnsiTheme="majorBidi" w:cstheme="majorBidi"/>
          <w:iCs/>
          <w:color w:val="000000" w:themeColor="text1"/>
          <w:sz w:val="24"/>
          <w:szCs w:val="24"/>
        </w:rPr>
        <w:t>. Plants were covered just before the applications using tarps with dimensions of 16</w:t>
      </w:r>
      <w:ins w:id="669" w:author="copyeditor" w:date="2020-02-22T19:43:00Z">
        <w:r w:rsidR="006D3145">
          <w:rPr>
            <w:rFonts w:asciiTheme="majorBidi" w:hAnsiTheme="majorBidi" w:cstheme="majorBidi"/>
            <w:iCs/>
            <w:color w:val="000000" w:themeColor="text1"/>
            <w:sz w:val="24"/>
            <w:szCs w:val="24"/>
          </w:rPr>
          <w:t>.0</w:t>
        </w:r>
      </w:ins>
      <w:r w:rsidR="008033B7" w:rsidRPr="008A61FC">
        <w:rPr>
          <w:rFonts w:asciiTheme="majorBidi" w:hAnsiTheme="majorBidi" w:cstheme="majorBidi"/>
          <w:iCs/>
          <w:color w:val="000000" w:themeColor="text1"/>
          <w:sz w:val="24"/>
          <w:szCs w:val="24"/>
        </w:rPr>
        <w:t xml:space="preserve"> </w:t>
      </w:r>
      <w:ins w:id="670" w:author="copyeditor" w:date="2020-02-22T19:42:00Z">
        <w:r w:rsidR="00DC3708">
          <w:rPr>
            <w:rFonts w:asciiTheme="majorBidi" w:hAnsiTheme="majorBidi" w:cstheme="majorBidi"/>
            <w:iCs/>
            <w:color w:val="000000" w:themeColor="text1"/>
            <w:sz w:val="24"/>
            <w:szCs w:val="24"/>
          </w:rPr>
          <w:t>by</w:t>
        </w:r>
      </w:ins>
      <w:del w:id="671" w:author="copyeditor" w:date="2020-02-22T19:42:00Z">
        <w:r w:rsidR="008033B7" w:rsidRPr="008A61FC" w:rsidDel="00DC3708">
          <w:rPr>
            <w:rFonts w:asciiTheme="majorBidi" w:hAnsiTheme="majorBidi" w:cstheme="majorBidi"/>
            <w:iCs/>
            <w:color w:val="000000" w:themeColor="text1"/>
            <w:sz w:val="24"/>
            <w:szCs w:val="24"/>
          </w:rPr>
          <w:delText>x</w:delText>
        </w:r>
      </w:del>
      <w:r w:rsidR="008033B7" w:rsidRPr="008A61FC">
        <w:rPr>
          <w:rFonts w:asciiTheme="majorBidi" w:hAnsiTheme="majorBidi" w:cstheme="majorBidi"/>
          <w:iCs/>
          <w:color w:val="000000" w:themeColor="text1"/>
          <w:sz w:val="24"/>
          <w:szCs w:val="24"/>
        </w:rPr>
        <w:t xml:space="preserve"> 3</w:t>
      </w:r>
      <w:ins w:id="672" w:author="copyeditor" w:date="2020-02-22T19:43:00Z">
        <w:r w:rsidR="006D3145">
          <w:rPr>
            <w:rFonts w:asciiTheme="majorBidi" w:hAnsiTheme="majorBidi" w:cstheme="majorBidi"/>
            <w:iCs/>
            <w:color w:val="000000" w:themeColor="text1"/>
            <w:sz w:val="24"/>
            <w:szCs w:val="24"/>
          </w:rPr>
          <w:t>.0</w:t>
        </w:r>
      </w:ins>
      <w:r w:rsidR="008033B7" w:rsidRPr="008A61FC">
        <w:rPr>
          <w:rFonts w:asciiTheme="majorBidi" w:hAnsiTheme="majorBidi" w:cstheme="majorBidi"/>
          <w:iCs/>
          <w:color w:val="000000" w:themeColor="text1"/>
          <w:sz w:val="24"/>
          <w:szCs w:val="24"/>
        </w:rPr>
        <w:t xml:space="preserve"> </w:t>
      </w:r>
      <w:ins w:id="673" w:author="copyeditor" w:date="2020-02-22T19:42:00Z">
        <w:r w:rsidR="00DC3708">
          <w:rPr>
            <w:rFonts w:asciiTheme="majorBidi" w:hAnsiTheme="majorBidi" w:cstheme="majorBidi"/>
            <w:iCs/>
            <w:color w:val="000000" w:themeColor="text1"/>
            <w:sz w:val="24"/>
            <w:szCs w:val="24"/>
          </w:rPr>
          <w:t>by</w:t>
        </w:r>
      </w:ins>
      <w:del w:id="674" w:author="copyeditor" w:date="2020-02-22T19:42:00Z">
        <w:r w:rsidR="008033B7" w:rsidRPr="008A61FC" w:rsidDel="00DC3708">
          <w:rPr>
            <w:rFonts w:asciiTheme="majorBidi" w:hAnsiTheme="majorBidi" w:cstheme="majorBidi"/>
            <w:iCs/>
            <w:color w:val="000000" w:themeColor="text1"/>
            <w:sz w:val="24"/>
            <w:szCs w:val="24"/>
          </w:rPr>
          <w:delText>x</w:delText>
        </w:r>
      </w:del>
      <w:r w:rsidR="008033B7" w:rsidRPr="008A61FC">
        <w:rPr>
          <w:rFonts w:asciiTheme="majorBidi" w:hAnsiTheme="majorBidi" w:cstheme="majorBidi"/>
          <w:iCs/>
          <w:color w:val="000000" w:themeColor="text1"/>
          <w:sz w:val="24"/>
          <w:szCs w:val="24"/>
        </w:rPr>
        <w:t xml:space="preserve"> 1.5 m elevated off the soybean canopy by a </w:t>
      </w:r>
      <w:ins w:id="675" w:author="copyeditor" w:date="2020-02-22T19:42:00Z">
        <w:r w:rsidR="00DC3708">
          <w:rPr>
            <w:rFonts w:asciiTheme="majorBidi" w:hAnsiTheme="majorBidi" w:cstheme="majorBidi"/>
            <w:iCs/>
            <w:color w:val="000000" w:themeColor="text1"/>
            <w:sz w:val="24"/>
            <w:szCs w:val="24"/>
          </w:rPr>
          <w:t>polyvinyl chloride</w:t>
        </w:r>
      </w:ins>
      <w:del w:id="676" w:author="copyeditor" w:date="2020-02-22T19:42:00Z">
        <w:r w:rsidR="008033B7" w:rsidRPr="008A61FC" w:rsidDel="00DC3708">
          <w:rPr>
            <w:rFonts w:asciiTheme="majorBidi" w:hAnsiTheme="majorBidi" w:cstheme="majorBidi"/>
            <w:iCs/>
            <w:color w:val="000000" w:themeColor="text1"/>
            <w:sz w:val="24"/>
            <w:szCs w:val="24"/>
          </w:rPr>
          <w:delText>PVC</w:delText>
        </w:r>
      </w:del>
      <w:r w:rsidR="008033B7" w:rsidRPr="008A61FC">
        <w:rPr>
          <w:rFonts w:asciiTheme="majorBidi" w:hAnsiTheme="majorBidi" w:cstheme="majorBidi"/>
          <w:iCs/>
          <w:color w:val="000000" w:themeColor="text1"/>
          <w:sz w:val="24"/>
          <w:szCs w:val="24"/>
        </w:rPr>
        <w:t xml:space="preserve"> pipe frame </w:t>
      </w:r>
      <w:ins w:id="677" w:author="copyeditor" w:date="2020-02-22T19:42:00Z">
        <w:r w:rsidR="006D3145">
          <w:rPr>
            <w:rFonts w:asciiTheme="majorBidi" w:hAnsiTheme="majorBidi" w:cstheme="majorBidi"/>
            <w:iCs/>
            <w:color w:val="000000" w:themeColor="text1"/>
            <w:sz w:val="24"/>
            <w:szCs w:val="24"/>
          </w:rPr>
          <w:t>at</w:t>
        </w:r>
      </w:ins>
      <w:del w:id="678" w:author="copyeditor" w:date="2020-02-22T19:42:00Z">
        <w:r w:rsidR="008033B7" w:rsidRPr="008A61FC" w:rsidDel="006D3145">
          <w:rPr>
            <w:rFonts w:asciiTheme="majorBidi" w:hAnsiTheme="majorBidi" w:cstheme="majorBidi"/>
            <w:iCs/>
            <w:color w:val="000000" w:themeColor="text1"/>
            <w:sz w:val="24"/>
            <w:szCs w:val="24"/>
          </w:rPr>
          <w:delText>in</w:delText>
        </w:r>
      </w:del>
      <w:r w:rsidR="008033B7" w:rsidRPr="008A61FC">
        <w:rPr>
          <w:rFonts w:asciiTheme="majorBidi" w:hAnsiTheme="majorBidi" w:cstheme="majorBidi"/>
          <w:iCs/>
          <w:color w:val="000000" w:themeColor="text1"/>
          <w:sz w:val="24"/>
          <w:szCs w:val="24"/>
        </w:rPr>
        <w:t xml:space="preserve"> all sites except Arkansas (Figure 1). </w:t>
      </w:r>
      <w:r w:rsidR="00BE61DB" w:rsidRPr="008A61FC">
        <w:rPr>
          <w:rFonts w:asciiTheme="majorBidi" w:hAnsiTheme="majorBidi" w:cstheme="majorBidi"/>
          <w:iCs/>
          <w:color w:val="000000" w:themeColor="text1"/>
          <w:sz w:val="24"/>
          <w:szCs w:val="24"/>
        </w:rPr>
        <w:t>In Arkansas</w:t>
      </w:r>
      <w:r w:rsidR="001F5238" w:rsidRPr="008A61FC">
        <w:rPr>
          <w:rFonts w:asciiTheme="majorBidi" w:hAnsiTheme="majorBidi" w:cstheme="majorBidi"/>
          <w:iCs/>
          <w:color w:val="000000" w:themeColor="text1"/>
          <w:sz w:val="24"/>
          <w:szCs w:val="24"/>
        </w:rPr>
        <w:t xml:space="preserve">, the tarps were 7.6 </w:t>
      </w:r>
      <w:ins w:id="679" w:author="copyeditor" w:date="2020-02-22T19:42:00Z">
        <w:r w:rsidR="006D3145">
          <w:rPr>
            <w:rFonts w:asciiTheme="majorBidi" w:hAnsiTheme="majorBidi" w:cstheme="majorBidi"/>
            <w:iCs/>
            <w:color w:val="000000" w:themeColor="text1"/>
            <w:sz w:val="24"/>
            <w:szCs w:val="24"/>
          </w:rPr>
          <w:t>by</w:t>
        </w:r>
      </w:ins>
      <w:del w:id="680" w:author="copyeditor" w:date="2020-02-22T19:42:00Z">
        <w:r w:rsidR="001F5238" w:rsidRPr="008A61FC" w:rsidDel="006D3145">
          <w:rPr>
            <w:rFonts w:asciiTheme="majorBidi" w:hAnsiTheme="majorBidi" w:cstheme="majorBidi"/>
            <w:iCs/>
            <w:color w:val="000000" w:themeColor="text1"/>
            <w:sz w:val="24"/>
            <w:szCs w:val="24"/>
          </w:rPr>
          <w:delText>x</w:delText>
        </w:r>
      </w:del>
      <w:r w:rsidR="001F5238" w:rsidRPr="008A61FC">
        <w:rPr>
          <w:rFonts w:asciiTheme="majorBidi" w:hAnsiTheme="majorBidi" w:cstheme="majorBidi"/>
          <w:iCs/>
          <w:color w:val="000000" w:themeColor="text1"/>
          <w:sz w:val="24"/>
          <w:szCs w:val="24"/>
        </w:rPr>
        <w:t xml:space="preserve"> 3</w:t>
      </w:r>
      <w:ins w:id="681" w:author="copyeditor" w:date="2020-02-22T19:42:00Z">
        <w:r w:rsidR="006D3145">
          <w:rPr>
            <w:rFonts w:asciiTheme="majorBidi" w:hAnsiTheme="majorBidi" w:cstheme="majorBidi"/>
            <w:iCs/>
            <w:color w:val="000000" w:themeColor="text1"/>
            <w:sz w:val="24"/>
            <w:szCs w:val="24"/>
          </w:rPr>
          <w:t>.0</w:t>
        </w:r>
      </w:ins>
      <w:r w:rsidR="001F5238" w:rsidRPr="008A61FC">
        <w:rPr>
          <w:rFonts w:asciiTheme="majorBidi" w:hAnsiTheme="majorBidi" w:cstheme="majorBidi"/>
          <w:iCs/>
          <w:color w:val="000000" w:themeColor="text1"/>
          <w:sz w:val="24"/>
          <w:szCs w:val="24"/>
        </w:rPr>
        <w:t xml:space="preserve"> </w:t>
      </w:r>
      <w:ins w:id="682" w:author="copyeditor" w:date="2020-02-22T19:42:00Z">
        <w:r w:rsidR="006D3145">
          <w:rPr>
            <w:rFonts w:asciiTheme="majorBidi" w:hAnsiTheme="majorBidi" w:cstheme="majorBidi"/>
            <w:iCs/>
            <w:color w:val="000000" w:themeColor="text1"/>
            <w:sz w:val="24"/>
            <w:szCs w:val="24"/>
          </w:rPr>
          <w:t>by</w:t>
        </w:r>
      </w:ins>
      <w:del w:id="683" w:author="copyeditor" w:date="2020-02-22T19:42:00Z">
        <w:r w:rsidR="001F5238" w:rsidRPr="008A61FC" w:rsidDel="006D3145">
          <w:rPr>
            <w:rFonts w:asciiTheme="majorBidi" w:hAnsiTheme="majorBidi" w:cstheme="majorBidi"/>
            <w:iCs/>
            <w:color w:val="000000" w:themeColor="text1"/>
            <w:sz w:val="24"/>
            <w:szCs w:val="24"/>
          </w:rPr>
          <w:delText>x</w:delText>
        </w:r>
      </w:del>
      <w:r w:rsidR="001F5238" w:rsidRPr="008A61FC">
        <w:rPr>
          <w:rFonts w:asciiTheme="majorBidi" w:hAnsiTheme="majorBidi" w:cstheme="majorBidi"/>
          <w:iCs/>
          <w:color w:val="000000" w:themeColor="text1"/>
          <w:sz w:val="24"/>
          <w:szCs w:val="24"/>
        </w:rPr>
        <w:t xml:space="preserve"> 1.5 m beginning 3</w:t>
      </w:r>
      <w:ins w:id="684" w:author="copyeditor" w:date="2020-02-22T19:43:00Z">
        <w:r w:rsidR="006D3145">
          <w:rPr>
            <w:rFonts w:asciiTheme="majorBidi" w:hAnsiTheme="majorBidi" w:cstheme="majorBidi"/>
            <w:iCs/>
            <w:color w:val="000000" w:themeColor="text1"/>
            <w:sz w:val="24"/>
            <w:szCs w:val="24"/>
          </w:rPr>
          <w:t>.0</w:t>
        </w:r>
      </w:ins>
      <w:r w:rsidR="001F5238" w:rsidRPr="008A61FC">
        <w:rPr>
          <w:rFonts w:asciiTheme="majorBidi" w:hAnsiTheme="majorBidi" w:cstheme="majorBidi"/>
          <w:iCs/>
          <w:color w:val="000000" w:themeColor="text1"/>
          <w:sz w:val="24"/>
          <w:szCs w:val="24"/>
        </w:rPr>
        <w:t xml:space="preserve"> m from the </w:t>
      </w:r>
      <w:r w:rsidR="00987C85" w:rsidRPr="008A61FC">
        <w:rPr>
          <w:rFonts w:asciiTheme="majorBidi" w:hAnsiTheme="majorBidi" w:cstheme="majorBidi"/>
          <w:iCs/>
          <w:color w:val="000000" w:themeColor="text1"/>
          <w:sz w:val="24"/>
          <w:szCs w:val="24"/>
        </w:rPr>
        <w:t xml:space="preserve">sprayed area </w:t>
      </w:r>
      <w:r w:rsidR="00DA381C" w:rsidRPr="008A61FC">
        <w:rPr>
          <w:rFonts w:asciiTheme="majorBidi" w:hAnsiTheme="majorBidi" w:cstheme="majorBidi"/>
          <w:iCs/>
          <w:color w:val="000000" w:themeColor="text1"/>
          <w:sz w:val="24"/>
          <w:szCs w:val="24"/>
        </w:rPr>
        <w:t xml:space="preserve">in three downwind transects. The tarp at this site was </w:t>
      </w:r>
      <w:r w:rsidR="00BE61DB" w:rsidRPr="008A61FC">
        <w:rPr>
          <w:rFonts w:asciiTheme="majorBidi" w:hAnsiTheme="majorBidi" w:cstheme="majorBidi"/>
          <w:iCs/>
          <w:color w:val="000000" w:themeColor="text1"/>
          <w:sz w:val="24"/>
          <w:szCs w:val="24"/>
        </w:rPr>
        <w:t>rested on the plants to ensure no risk for physical drift</w:t>
      </w:r>
      <w:r w:rsidR="001F5238" w:rsidRPr="008A61FC">
        <w:rPr>
          <w:rFonts w:asciiTheme="majorBidi" w:hAnsiTheme="majorBidi" w:cstheme="majorBidi"/>
          <w:iCs/>
          <w:color w:val="000000" w:themeColor="text1"/>
          <w:sz w:val="24"/>
          <w:szCs w:val="24"/>
        </w:rPr>
        <w:t>.</w:t>
      </w:r>
      <w:r w:rsidR="008037CA" w:rsidRPr="008A61FC">
        <w:rPr>
          <w:rFonts w:asciiTheme="majorBidi" w:hAnsiTheme="majorBidi" w:cstheme="majorBidi"/>
          <w:iCs/>
          <w:color w:val="000000" w:themeColor="text1"/>
          <w:sz w:val="24"/>
          <w:szCs w:val="24"/>
        </w:rPr>
        <w:t xml:space="preserve"> In Arkansas,</w:t>
      </w:r>
      <w:r w:rsidR="001F5238" w:rsidRPr="008A61FC">
        <w:rPr>
          <w:rFonts w:asciiTheme="majorBidi" w:hAnsiTheme="majorBidi" w:cstheme="majorBidi"/>
          <w:iCs/>
          <w:color w:val="000000" w:themeColor="text1"/>
          <w:sz w:val="24"/>
          <w:szCs w:val="24"/>
        </w:rPr>
        <w:t xml:space="preserve"> 19</w:t>
      </w:r>
      <w:ins w:id="685" w:author="copyeditor" w:date="2020-02-22T19:44:00Z">
        <w:r w:rsidR="00351386">
          <w:rPr>
            <w:rFonts w:asciiTheme="majorBidi" w:hAnsiTheme="majorBidi" w:cstheme="majorBidi"/>
            <w:iCs/>
            <w:color w:val="000000" w:themeColor="text1"/>
            <w:sz w:val="24"/>
            <w:szCs w:val="24"/>
          </w:rPr>
          <w:t>-</w:t>
        </w:r>
      </w:ins>
      <w:del w:id="686" w:author="copyeditor" w:date="2020-02-22T19:44:00Z">
        <w:r w:rsidR="001F5238" w:rsidRPr="008A61FC" w:rsidDel="00351386">
          <w:rPr>
            <w:rFonts w:asciiTheme="majorBidi" w:hAnsiTheme="majorBidi" w:cstheme="majorBidi"/>
            <w:iCs/>
            <w:color w:val="000000" w:themeColor="text1"/>
            <w:sz w:val="24"/>
            <w:szCs w:val="24"/>
          </w:rPr>
          <w:delText xml:space="preserve"> </w:delText>
        </w:r>
      </w:del>
      <w:r w:rsidR="001F5238" w:rsidRPr="008A61FC">
        <w:rPr>
          <w:rFonts w:asciiTheme="majorBidi" w:hAnsiTheme="majorBidi" w:cstheme="majorBidi"/>
          <w:iCs/>
          <w:color w:val="000000" w:themeColor="text1"/>
          <w:sz w:val="24"/>
          <w:szCs w:val="24"/>
        </w:rPr>
        <w:t>L buckets cove</w:t>
      </w:r>
      <w:r w:rsidR="007C7968" w:rsidRPr="008A61FC">
        <w:rPr>
          <w:rFonts w:asciiTheme="majorBidi" w:hAnsiTheme="majorBidi" w:cstheme="majorBidi"/>
          <w:iCs/>
          <w:color w:val="000000" w:themeColor="text1"/>
          <w:sz w:val="24"/>
          <w:szCs w:val="24"/>
        </w:rPr>
        <w:t xml:space="preserve">ring </w:t>
      </w:r>
      <w:ins w:id="687" w:author="copyeditor" w:date="2020-02-22T19:44:00Z">
        <w:r w:rsidR="00351386">
          <w:rPr>
            <w:rFonts w:asciiTheme="majorBidi" w:hAnsiTheme="majorBidi" w:cstheme="majorBidi"/>
            <w:iCs/>
            <w:color w:val="000000" w:themeColor="text1"/>
            <w:sz w:val="24"/>
            <w:szCs w:val="24"/>
          </w:rPr>
          <w:t>three</w:t>
        </w:r>
      </w:ins>
      <w:del w:id="688" w:author="copyeditor" w:date="2020-02-22T19:44:00Z">
        <w:r w:rsidR="007C7968" w:rsidRPr="008A61FC" w:rsidDel="00351386">
          <w:rPr>
            <w:rFonts w:asciiTheme="majorBidi" w:hAnsiTheme="majorBidi" w:cstheme="majorBidi"/>
            <w:iCs/>
            <w:color w:val="000000" w:themeColor="text1"/>
            <w:sz w:val="24"/>
            <w:szCs w:val="24"/>
          </w:rPr>
          <w:delText>3</w:delText>
        </w:r>
      </w:del>
      <w:r w:rsidR="007C7968" w:rsidRPr="008A61FC">
        <w:rPr>
          <w:rFonts w:asciiTheme="majorBidi" w:hAnsiTheme="majorBidi" w:cstheme="majorBidi"/>
          <w:iCs/>
          <w:color w:val="000000" w:themeColor="text1"/>
          <w:sz w:val="24"/>
          <w:szCs w:val="24"/>
        </w:rPr>
        <w:t xml:space="preserve"> non-DR</w:t>
      </w:r>
      <w:r w:rsidR="001F5238" w:rsidRPr="008A61FC">
        <w:rPr>
          <w:rFonts w:asciiTheme="majorBidi" w:hAnsiTheme="majorBidi" w:cstheme="majorBidi"/>
          <w:iCs/>
          <w:color w:val="000000" w:themeColor="text1"/>
          <w:sz w:val="24"/>
          <w:szCs w:val="24"/>
        </w:rPr>
        <w:t xml:space="preserve"> soybean plants were </w:t>
      </w:r>
      <w:r w:rsidR="00775C47" w:rsidRPr="008A61FC">
        <w:rPr>
          <w:rFonts w:asciiTheme="majorBidi" w:hAnsiTheme="majorBidi" w:cstheme="majorBidi"/>
          <w:iCs/>
          <w:color w:val="000000" w:themeColor="text1"/>
          <w:sz w:val="24"/>
          <w:szCs w:val="24"/>
        </w:rPr>
        <w:t xml:space="preserve">used </w:t>
      </w:r>
      <w:r w:rsidR="00DA381C" w:rsidRPr="008A61FC">
        <w:rPr>
          <w:rFonts w:asciiTheme="majorBidi" w:hAnsiTheme="majorBidi" w:cstheme="majorBidi"/>
          <w:iCs/>
          <w:color w:val="000000" w:themeColor="text1"/>
          <w:sz w:val="24"/>
          <w:szCs w:val="24"/>
        </w:rPr>
        <w:t>similar to that used in other dicamba research (Jones et al. 2019)</w:t>
      </w:r>
      <w:r w:rsidR="00F776E7" w:rsidRPr="008A61FC">
        <w:rPr>
          <w:rFonts w:asciiTheme="majorBidi" w:hAnsiTheme="majorBidi" w:cstheme="majorBidi"/>
          <w:iCs/>
          <w:color w:val="000000" w:themeColor="text1"/>
          <w:sz w:val="24"/>
          <w:szCs w:val="24"/>
        </w:rPr>
        <w:t>.</w:t>
      </w:r>
    </w:p>
    <w:p w14:paraId="52ACD724" w14:textId="779C1FAB" w:rsidR="00BE61DB" w:rsidRPr="008A61FC" w:rsidRDefault="00705FCE" w:rsidP="001E110F">
      <w:pPr>
        <w:spacing w:after="0" w:line="480" w:lineRule="auto"/>
        <w:ind w:firstLine="432"/>
        <w:rPr>
          <w:rFonts w:asciiTheme="majorBidi" w:hAnsiTheme="majorBidi" w:cstheme="majorBidi"/>
          <w:color w:val="000000" w:themeColor="text1"/>
          <w:sz w:val="24"/>
          <w:szCs w:val="24"/>
        </w:rPr>
      </w:pPr>
      <w:del w:id="689" w:author="copyeditor" w:date="2020-02-22T19:45:00Z">
        <w:r w:rsidRPr="008A61FC" w:rsidDel="00D65550">
          <w:rPr>
            <w:rFonts w:asciiTheme="majorBidi" w:hAnsiTheme="majorBidi" w:cstheme="majorBidi"/>
            <w:color w:val="000000" w:themeColor="text1"/>
            <w:sz w:val="24"/>
            <w:szCs w:val="24"/>
          </w:rPr>
          <w:delText xml:space="preserve"> </w:delText>
        </w:r>
      </w:del>
      <w:r w:rsidRPr="008A61FC">
        <w:rPr>
          <w:rFonts w:asciiTheme="majorBidi" w:hAnsiTheme="majorBidi" w:cstheme="majorBidi"/>
          <w:color w:val="000000" w:themeColor="text1"/>
          <w:sz w:val="24"/>
          <w:szCs w:val="24"/>
        </w:rPr>
        <w:t>Plant injury ratings were collected at 28 d</w:t>
      </w:r>
      <w:del w:id="690" w:author="copyeditor" w:date="2020-02-22T19:45:00Z">
        <w:r w:rsidRPr="008A61FC" w:rsidDel="00D65550">
          <w:rPr>
            <w:rFonts w:asciiTheme="majorBidi" w:hAnsiTheme="majorBidi" w:cstheme="majorBidi"/>
            <w:color w:val="000000" w:themeColor="text1"/>
            <w:sz w:val="24"/>
            <w:szCs w:val="24"/>
          </w:rPr>
          <w:delText>ays</w:delText>
        </w:r>
      </w:del>
      <w:r w:rsidRPr="008A61FC">
        <w:rPr>
          <w:rFonts w:asciiTheme="majorBidi" w:hAnsiTheme="majorBidi" w:cstheme="majorBidi"/>
          <w:color w:val="000000" w:themeColor="text1"/>
          <w:sz w:val="24"/>
          <w:szCs w:val="24"/>
        </w:rPr>
        <w:t xml:space="preserve"> after application (DAA) in Wisconsin and 21 DAA </w:t>
      </w:r>
      <w:del w:id="691" w:author="copyeditor" w:date="2020-02-22T19:45:00Z">
        <w:r w:rsidRPr="008A61FC" w:rsidDel="00D65550">
          <w:rPr>
            <w:rFonts w:asciiTheme="majorBidi" w:hAnsiTheme="majorBidi" w:cstheme="majorBidi"/>
            <w:color w:val="000000" w:themeColor="text1"/>
            <w:sz w:val="24"/>
            <w:szCs w:val="24"/>
          </w:rPr>
          <w:delText xml:space="preserve">in </w:delText>
        </w:r>
      </w:del>
      <w:ins w:id="692" w:author="copyeditor" w:date="2020-02-22T19:45:00Z">
        <w:r w:rsidR="00D65550">
          <w:rPr>
            <w:rFonts w:asciiTheme="majorBidi" w:hAnsiTheme="majorBidi" w:cstheme="majorBidi"/>
            <w:color w:val="000000" w:themeColor="text1"/>
            <w:sz w:val="24"/>
            <w:szCs w:val="24"/>
          </w:rPr>
          <w:t>at</w:t>
        </w:r>
        <w:r w:rsidR="00D65550" w:rsidRPr="008A61FC">
          <w:rPr>
            <w:rFonts w:asciiTheme="majorBidi" w:hAnsiTheme="majorBidi" w:cstheme="majorBidi"/>
            <w:color w:val="000000" w:themeColor="text1"/>
            <w:sz w:val="24"/>
            <w:szCs w:val="24"/>
          </w:rPr>
          <w:t xml:space="preserve"> </w:t>
        </w:r>
      </w:ins>
      <w:r w:rsidRPr="008A61FC">
        <w:rPr>
          <w:rFonts w:asciiTheme="majorBidi" w:hAnsiTheme="majorBidi" w:cstheme="majorBidi"/>
          <w:color w:val="000000" w:themeColor="text1"/>
          <w:sz w:val="24"/>
          <w:szCs w:val="24"/>
        </w:rPr>
        <w:t>all other sites. Three soybean plants at each distance in the covered and non</w:t>
      </w:r>
      <w:del w:id="693" w:author="copyeditor" w:date="2020-02-22T19:45:00Z">
        <w:r w:rsidRPr="008A61FC" w:rsidDel="00D65550">
          <w:rPr>
            <w:rFonts w:asciiTheme="majorBidi" w:hAnsiTheme="majorBidi" w:cstheme="majorBidi"/>
            <w:color w:val="000000" w:themeColor="text1"/>
            <w:sz w:val="24"/>
            <w:szCs w:val="24"/>
          </w:rPr>
          <w:delText>-</w:delText>
        </w:r>
      </w:del>
      <w:r w:rsidRPr="008A61FC">
        <w:rPr>
          <w:rFonts w:asciiTheme="majorBidi" w:hAnsiTheme="majorBidi" w:cstheme="majorBidi"/>
          <w:color w:val="000000" w:themeColor="text1"/>
          <w:sz w:val="24"/>
          <w:szCs w:val="24"/>
        </w:rPr>
        <w:t xml:space="preserve">covered areas were </w:t>
      </w:r>
      <w:r w:rsidR="00775C47" w:rsidRPr="008A61FC">
        <w:rPr>
          <w:rFonts w:asciiTheme="majorBidi" w:hAnsiTheme="majorBidi" w:cstheme="majorBidi"/>
          <w:color w:val="000000" w:themeColor="text1"/>
          <w:sz w:val="24"/>
          <w:szCs w:val="24"/>
        </w:rPr>
        <w:t xml:space="preserve">randomly </w:t>
      </w:r>
      <w:r w:rsidRPr="008A61FC">
        <w:rPr>
          <w:rFonts w:asciiTheme="majorBidi" w:hAnsiTheme="majorBidi" w:cstheme="majorBidi"/>
          <w:color w:val="000000" w:themeColor="text1"/>
          <w:sz w:val="24"/>
          <w:szCs w:val="24"/>
        </w:rPr>
        <w:t>selected and visually rated on a 0 to 100 scale, with 0 representing no crop injury and 100 representing complete plant death.</w:t>
      </w:r>
    </w:p>
    <w:p w14:paraId="7BE7AF96" w14:textId="34C79749" w:rsidR="00294DD6" w:rsidRPr="008A61FC" w:rsidRDefault="00BE61DB" w:rsidP="001E110F">
      <w:pPr>
        <w:spacing w:after="0" w:line="480" w:lineRule="auto"/>
        <w:ind w:firstLine="432"/>
        <w:rPr>
          <w:rFonts w:asciiTheme="majorBidi" w:hAnsiTheme="majorBidi" w:cstheme="majorBidi"/>
          <w:iCs/>
          <w:color w:val="000000" w:themeColor="text1"/>
          <w:sz w:val="24"/>
          <w:szCs w:val="24"/>
        </w:rPr>
      </w:pPr>
      <w:r w:rsidRPr="008A61FC">
        <w:rPr>
          <w:rFonts w:asciiTheme="majorBidi" w:hAnsiTheme="majorBidi" w:cstheme="majorBidi"/>
          <w:color w:val="000000" w:themeColor="text1"/>
          <w:sz w:val="24"/>
          <w:szCs w:val="24"/>
        </w:rPr>
        <w:t xml:space="preserve">In Arkansas, the periphery of </w:t>
      </w:r>
      <w:r w:rsidR="007C7968" w:rsidRPr="008A61FC">
        <w:rPr>
          <w:rFonts w:asciiTheme="majorBidi" w:hAnsiTheme="majorBidi" w:cstheme="majorBidi"/>
          <w:color w:val="000000" w:themeColor="text1"/>
          <w:sz w:val="24"/>
          <w:szCs w:val="24"/>
        </w:rPr>
        <w:t xml:space="preserve">5% injury was mapped using a global positioning unit at </w:t>
      </w:r>
      <w:r w:rsidR="00912173" w:rsidRPr="008A61FC">
        <w:rPr>
          <w:rFonts w:asciiTheme="majorBidi" w:hAnsiTheme="majorBidi" w:cstheme="majorBidi"/>
          <w:color w:val="000000" w:themeColor="text1"/>
          <w:sz w:val="24"/>
          <w:szCs w:val="24"/>
        </w:rPr>
        <w:t>21 DAA</w:t>
      </w:r>
      <w:r w:rsidR="007C7968" w:rsidRPr="008A61FC">
        <w:rPr>
          <w:rFonts w:asciiTheme="majorBidi" w:hAnsiTheme="majorBidi" w:cstheme="majorBidi"/>
          <w:color w:val="000000" w:themeColor="text1"/>
          <w:sz w:val="24"/>
          <w:szCs w:val="24"/>
        </w:rPr>
        <w:t>.</w:t>
      </w:r>
      <w:r w:rsidR="00820B8F" w:rsidRPr="008A61FC">
        <w:rPr>
          <w:rFonts w:asciiTheme="majorBidi" w:hAnsiTheme="majorBidi" w:cstheme="majorBidi"/>
          <w:color w:val="000000" w:themeColor="text1"/>
          <w:sz w:val="24"/>
          <w:szCs w:val="24"/>
        </w:rPr>
        <w:t xml:space="preserve"> </w:t>
      </w:r>
      <w:r w:rsidR="007C7968" w:rsidRPr="008A61FC">
        <w:rPr>
          <w:rFonts w:asciiTheme="majorBidi" w:hAnsiTheme="majorBidi" w:cstheme="majorBidi"/>
          <w:color w:val="000000" w:themeColor="text1"/>
          <w:sz w:val="24"/>
          <w:szCs w:val="24"/>
        </w:rPr>
        <w:t xml:space="preserve">The area on non-DR soybean injured by dicamba to a 5% or greater level was determined </w:t>
      </w:r>
      <w:ins w:id="694" w:author="copyeditor" w:date="2020-02-22T19:45:00Z">
        <w:r w:rsidR="00D65550">
          <w:rPr>
            <w:rFonts w:asciiTheme="majorBidi" w:hAnsiTheme="majorBidi" w:cstheme="majorBidi"/>
            <w:color w:val="000000" w:themeColor="text1"/>
            <w:sz w:val="24"/>
            <w:szCs w:val="24"/>
          </w:rPr>
          <w:t>using</w:t>
        </w:r>
      </w:ins>
      <w:del w:id="695" w:author="copyeditor" w:date="2020-02-22T19:45:00Z">
        <w:r w:rsidR="007C7968" w:rsidRPr="008A61FC" w:rsidDel="00D65550">
          <w:rPr>
            <w:rFonts w:asciiTheme="majorBidi" w:hAnsiTheme="majorBidi" w:cstheme="majorBidi"/>
            <w:color w:val="000000" w:themeColor="text1"/>
            <w:sz w:val="24"/>
            <w:szCs w:val="24"/>
          </w:rPr>
          <w:delText>in</w:delText>
        </w:r>
      </w:del>
      <w:r w:rsidR="007C7968" w:rsidRPr="008A61FC">
        <w:rPr>
          <w:rFonts w:asciiTheme="majorBidi" w:hAnsiTheme="majorBidi" w:cstheme="majorBidi"/>
          <w:color w:val="000000" w:themeColor="text1"/>
          <w:sz w:val="24"/>
          <w:szCs w:val="24"/>
        </w:rPr>
        <w:t xml:space="preserve"> Google Earth</w:t>
      </w:r>
      <w:r w:rsidR="006308AA" w:rsidRPr="008A61FC">
        <w:rPr>
          <w:rFonts w:asciiTheme="majorBidi" w:hAnsiTheme="majorBidi" w:cstheme="majorBidi"/>
          <w:color w:val="000000" w:themeColor="text1"/>
          <w:sz w:val="24"/>
          <w:szCs w:val="24"/>
        </w:rPr>
        <w:t xml:space="preserve"> (Google, Mountain View, CA</w:t>
      </w:r>
      <w:del w:id="696" w:author="copyeditor" w:date="2020-02-22T19:45:00Z">
        <w:r w:rsidR="006308AA" w:rsidRPr="008A61FC" w:rsidDel="00D65550">
          <w:rPr>
            <w:rFonts w:asciiTheme="majorBidi" w:hAnsiTheme="majorBidi" w:cstheme="majorBidi"/>
            <w:color w:val="000000" w:themeColor="text1"/>
            <w:sz w:val="24"/>
            <w:szCs w:val="24"/>
          </w:rPr>
          <w:delText>, USA</w:delText>
        </w:r>
      </w:del>
      <w:r w:rsidR="006308AA" w:rsidRPr="008A61FC">
        <w:rPr>
          <w:rFonts w:asciiTheme="majorBidi" w:hAnsiTheme="majorBidi" w:cstheme="majorBidi"/>
          <w:color w:val="000000" w:themeColor="text1"/>
          <w:sz w:val="24"/>
          <w:szCs w:val="24"/>
        </w:rPr>
        <w:t>)</w:t>
      </w:r>
      <w:r w:rsidR="007C7968" w:rsidRPr="008A61FC">
        <w:rPr>
          <w:rFonts w:asciiTheme="majorBidi" w:hAnsiTheme="majorBidi" w:cstheme="majorBidi"/>
          <w:color w:val="000000" w:themeColor="text1"/>
          <w:sz w:val="24"/>
          <w:szCs w:val="24"/>
        </w:rPr>
        <w:t>.</w:t>
      </w:r>
    </w:p>
    <w:p w14:paraId="41C39AAC" w14:textId="77777777" w:rsidR="00517D45" w:rsidRPr="008A61FC" w:rsidRDefault="00517D45" w:rsidP="001E110F">
      <w:pPr>
        <w:spacing w:after="0" w:line="480" w:lineRule="auto"/>
        <w:rPr>
          <w:rFonts w:asciiTheme="majorBidi" w:hAnsiTheme="majorBidi" w:cstheme="majorBidi"/>
          <w:b/>
          <w:bCs/>
          <w:i/>
          <w:color w:val="000000" w:themeColor="text1"/>
          <w:sz w:val="24"/>
          <w:szCs w:val="24"/>
        </w:rPr>
      </w:pPr>
    </w:p>
    <w:p w14:paraId="7BA10160" w14:textId="683B3094" w:rsidR="003623FF" w:rsidRPr="00154220" w:rsidRDefault="00FA23EF" w:rsidP="001E110F">
      <w:pPr>
        <w:spacing w:after="0" w:line="480" w:lineRule="auto"/>
        <w:rPr>
          <w:rFonts w:asciiTheme="majorBidi" w:hAnsiTheme="majorBidi" w:cstheme="majorBidi"/>
          <w:bCs/>
          <w:i/>
          <w:color w:val="000000" w:themeColor="text1"/>
          <w:sz w:val="24"/>
          <w:szCs w:val="24"/>
          <w:rPrChange w:id="697" w:author="copyeditor" w:date="2020-02-21T13:35:00Z">
            <w:rPr>
              <w:rFonts w:asciiTheme="majorBidi" w:hAnsiTheme="majorBidi" w:cstheme="majorBidi"/>
              <w:b/>
              <w:bCs/>
              <w:i/>
              <w:color w:val="000000" w:themeColor="text1"/>
              <w:sz w:val="24"/>
              <w:szCs w:val="24"/>
            </w:rPr>
          </w:rPrChange>
        </w:rPr>
      </w:pPr>
      <w:r w:rsidRPr="00154220">
        <w:rPr>
          <w:rFonts w:asciiTheme="majorBidi" w:hAnsiTheme="majorBidi" w:cstheme="majorBidi"/>
          <w:bCs/>
          <w:i/>
          <w:color w:val="000000" w:themeColor="text1"/>
          <w:sz w:val="24"/>
          <w:szCs w:val="24"/>
          <w:rPrChange w:id="698" w:author="copyeditor" w:date="2020-02-21T13:35:00Z">
            <w:rPr>
              <w:rFonts w:asciiTheme="majorBidi" w:hAnsiTheme="majorBidi" w:cstheme="majorBidi"/>
              <w:b/>
              <w:bCs/>
              <w:i/>
              <w:color w:val="000000" w:themeColor="text1"/>
              <w:sz w:val="24"/>
              <w:szCs w:val="24"/>
            </w:rPr>
          </w:rPrChange>
        </w:rPr>
        <w:t>Statistical Analysis</w:t>
      </w:r>
    </w:p>
    <w:p w14:paraId="361D04B1" w14:textId="703B4295" w:rsidR="00727B6A" w:rsidRPr="008A61FC" w:rsidRDefault="00727B6A" w:rsidP="001E110F">
      <w:pPr>
        <w:spacing w:after="0" w:line="480" w:lineRule="auto"/>
        <w:rPr>
          <w:rFonts w:asciiTheme="majorBidi" w:hAnsiTheme="majorBidi" w:cstheme="majorBidi"/>
          <w:b/>
          <w:bCs/>
          <w:i/>
          <w:color w:val="000000" w:themeColor="text1"/>
          <w:sz w:val="24"/>
          <w:szCs w:val="24"/>
        </w:rPr>
      </w:pPr>
      <w:r w:rsidRPr="008A61FC">
        <w:rPr>
          <w:rFonts w:asciiTheme="majorBidi" w:hAnsiTheme="majorBidi" w:cstheme="majorBidi"/>
          <w:bCs/>
          <w:color w:val="000000" w:themeColor="text1"/>
          <w:sz w:val="24"/>
          <w:szCs w:val="24"/>
        </w:rPr>
        <w:t xml:space="preserve">The three-parameter log-logistic </w:t>
      </w:r>
      <w:r w:rsidR="00C4748C" w:rsidRPr="008A61FC">
        <w:rPr>
          <w:rFonts w:asciiTheme="majorBidi" w:hAnsiTheme="majorBidi" w:cstheme="majorBidi"/>
          <w:bCs/>
          <w:color w:val="000000" w:themeColor="text1"/>
          <w:sz w:val="24"/>
          <w:szCs w:val="24"/>
        </w:rPr>
        <w:t xml:space="preserve">model </w:t>
      </w:r>
      <w:r w:rsidRPr="008A61FC">
        <w:rPr>
          <w:rFonts w:asciiTheme="majorBidi" w:hAnsiTheme="majorBidi" w:cstheme="majorBidi"/>
          <w:bCs/>
          <w:color w:val="000000" w:themeColor="text1"/>
          <w:sz w:val="24"/>
          <w:szCs w:val="24"/>
        </w:rPr>
        <w:t>(</w:t>
      </w:r>
      <w:r w:rsidRPr="008A61FC">
        <w:rPr>
          <w:rFonts w:asciiTheme="majorBidi" w:hAnsiTheme="majorBidi" w:cstheme="majorBidi"/>
          <w:bCs/>
          <w:i/>
          <w:color w:val="000000" w:themeColor="text1"/>
          <w:sz w:val="24"/>
          <w:szCs w:val="24"/>
        </w:rPr>
        <w:t>drm</w:t>
      </w:r>
      <w:r w:rsidRPr="008A61FC">
        <w:rPr>
          <w:rFonts w:asciiTheme="majorBidi" w:hAnsiTheme="majorBidi" w:cstheme="majorBidi"/>
          <w:bCs/>
          <w:color w:val="000000" w:themeColor="text1"/>
          <w:sz w:val="24"/>
          <w:szCs w:val="24"/>
        </w:rPr>
        <w:t xml:space="preserve"> function) of the </w:t>
      </w:r>
      <w:r w:rsidRPr="008A61FC">
        <w:rPr>
          <w:rFonts w:asciiTheme="majorBidi" w:hAnsiTheme="majorBidi" w:cstheme="majorBidi"/>
          <w:bCs/>
          <w:i/>
          <w:color w:val="000000" w:themeColor="text1"/>
          <w:sz w:val="24"/>
          <w:szCs w:val="24"/>
        </w:rPr>
        <w:t>drc</w:t>
      </w:r>
      <w:r w:rsidRPr="008A61FC">
        <w:rPr>
          <w:rFonts w:asciiTheme="majorBidi" w:hAnsiTheme="majorBidi" w:cstheme="majorBidi"/>
          <w:bCs/>
          <w:color w:val="000000" w:themeColor="text1"/>
          <w:sz w:val="24"/>
          <w:szCs w:val="24"/>
        </w:rPr>
        <w:t xml:space="preserve"> package in R statistical software (Ritz et al. 2015)</w:t>
      </w:r>
      <w:r w:rsidR="00C4748C" w:rsidRPr="008A61FC">
        <w:rPr>
          <w:rFonts w:asciiTheme="majorBidi" w:hAnsiTheme="majorBidi" w:cstheme="majorBidi"/>
          <w:bCs/>
          <w:color w:val="000000" w:themeColor="text1"/>
          <w:sz w:val="24"/>
          <w:szCs w:val="24"/>
        </w:rPr>
        <w:t xml:space="preserve"> was fitted to the data</w:t>
      </w:r>
      <w:ins w:id="699" w:author="copyeditor" w:date="2020-02-22T19:46:00Z">
        <w:r w:rsidR="00D65550">
          <w:rPr>
            <w:rFonts w:asciiTheme="majorBidi" w:hAnsiTheme="majorBidi" w:cstheme="majorBidi"/>
            <w:bCs/>
            <w:color w:val="000000" w:themeColor="text1"/>
            <w:sz w:val="24"/>
            <w:szCs w:val="24"/>
          </w:rPr>
          <w:t xml:space="preserve"> </w:t>
        </w:r>
      </w:ins>
      <w:r w:rsidR="00C4748C" w:rsidRPr="008A61FC">
        <w:rPr>
          <w:rFonts w:asciiTheme="majorBidi" w:hAnsiTheme="majorBidi" w:cstheme="majorBidi"/>
          <w:bCs/>
          <w:color w:val="000000" w:themeColor="text1"/>
          <w:sz w:val="24"/>
          <w:szCs w:val="24"/>
        </w:rPr>
        <w:t xml:space="preserve">set of </w:t>
      </w:r>
      <w:ins w:id="700" w:author="copyeditor" w:date="2020-02-22T19:46:00Z">
        <w:r w:rsidR="00D65550">
          <w:rPr>
            <w:rFonts w:asciiTheme="majorBidi" w:hAnsiTheme="majorBidi" w:cstheme="majorBidi"/>
            <w:bCs/>
            <w:color w:val="000000" w:themeColor="text1"/>
            <w:sz w:val="24"/>
            <w:szCs w:val="24"/>
          </w:rPr>
          <w:t xml:space="preserve">percent </w:t>
        </w:r>
      </w:ins>
      <w:r w:rsidR="00C4748C" w:rsidRPr="008A61FC">
        <w:rPr>
          <w:rFonts w:asciiTheme="majorBidi" w:hAnsiTheme="majorBidi" w:cstheme="majorBidi"/>
          <w:bCs/>
          <w:color w:val="000000" w:themeColor="text1"/>
          <w:sz w:val="24"/>
          <w:szCs w:val="24"/>
        </w:rPr>
        <w:t>dicamba injury</w:t>
      </w:r>
      <w:del w:id="701" w:author="copyeditor" w:date="2020-02-22T19:46:00Z">
        <w:r w:rsidR="00C4748C" w:rsidRPr="008A61FC" w:rsidDel="00D65550">
          <w:rPr>
            <w:rFonts w:asciiTheme="majorBidi" w:hAnsiTheme="majorBidi" w:cstheme="majorBidi"/>
            <w:bCs/>
            <w:color w:val="000000" w:themeColor="text1"/>
            <w:sz w:val="24"/>
            <w:szCs w:val="24"/>
          </w:rPr>
          <w:delText xml:space="preserve"> (%)</w:delText>
        </w:r>
      </w:del>
      <w:r w:rsidR="00C4748C" w:rsidRPr="008A61FC">
        <w:rPr>
          <w:rFonts w:asciiTheme="majorBidi" w:hAnsiTheme="majorBidi" w:cstheme="majorBidi"/>
          <w:bCs/>
          <w:color w:val="000000" w:themeColor="text1"/>
          <w:sz w:val="24"/>
          <w:szCs w:val="24"/>
        </w:rPr>
        <w:t xml:space="preserve"> and dicamba deposition (</w:t>
      </w:r>
      <w:ins w:id="702" w:author="Maxwel" w:date="2020-03-23T15:20:00Z">
        <w:r w:rsidR="00AD1637" w:rsidRPr="00222A34">
          <w:rPr>
            <w:rFonts w:ascii="Times New Roman" w:eastAsia="Times New Roman" w:hAnsi="Times New Roman" w:cs="Times New Roman"/>
            <w:bCs/>
            <w:color w:val="222222"/>
            <w:sz w:val="24"/>
            <w:szCs w:val="24"/>
            <w:lang w:val="el-GR"/>
          </w:rPr>
          <w:t>η</w:t>
        </w:r>
      </w:ins>
      <w:del w:id="703" w:author="Maxwel" w:date="2020-03-23T15:20:00Z">
        <w:r w:rsidR="00C4748C" w:rsidRPr="008A61FC" w:rsidDel="00AD1637">
          <w:rPr>
            <w:rFonts w:asciiTheme="majorBidi" w:eastAsia="Times New Roman" w:hAnsiTheme="majorBidi" w:cstheme="majorBidi"/>
            <w:color w:val="000000" w:themeColor="text1"/>
            <w:sz w:val="24"/>
            <w:szCs w:val="24"/>
          </w:rPr>
          <w:delText>n</w:delText>
        </w:r>
      </w:del>
      <w:r w:rsidR="00C4748C" w:rsidRPr="008A61FC">
        <w:rPr>
          <w:rFonts w:asciiTheme="majorBidi" w:eastAsia="Times New Roman" w:hAnsiTheme="majorBidi" w:cstheme="majorBidi"/>
          <w:color w:val="000000" w:themeColor="text1"/>
          <w:sz w:val="24"/>
          <w:szCs w:val="24"/>
        </w:rPr>
        <w:t>g filter</w:t>
      </w:r>
      <w:ins w:id="704" w:author="copyeditor" w:date="2020-02-21T16:47:00Z">
        <w:r w:rsidR="00457EB0">
          <w:rPr>
            <w:rFonts w:asciiTheme="majorBidi" w:hAnsiTheme="majorBidi" w:cstheme="majorBidi"/>
            <w:iCs/>
            <w:color w:val="000000" w:themeColor="text1"/>
            <w:sz w:val="24"/>
            <w:szCs w:val="24"/>
            <w:vertAlign w:val="superscript"/>
          </w:rPr>
          <w:t>−</w:t>
        </w:r>
      </w:ins>
      <w:del w:id="705" w:author="copyeditor" w:date="2020-02-21T16:47:00Z">
        <w:r w:rsidR="00C4748C" w:rsidRPr="008A61FC" w:rsidDel="00457EB0">
          <w:rPr>
            <w:rFonts w:asciiTheme="majorBidi" w:eastAsia="Times New Roman" w:hAnsiTheme="majorBidi" w:cstheme="majorBidi"/>
            <w:color w:val="000000" w:themeColor="text1"/>
            <w:sz w:val="24"/>
            <w:szCs w:val="24"/>
            <w:vertAlign w:val="superscript"/>
          </w:rPr>
          <w:delText>-</w:delText>
        </w:r>
      </w:del>
      <w:r w:rsidR="00C4748C" w:rsidRPr="008A61FC">
        <w:rPr>
          <w:rFonts w:asciiTheme="majorBidi" w:eastAsia="Times New Roman" w:hAnsiTheme="majorBidi" w:cstheme="majorBidi"/>
          <w:color w:val="000000" w:themeColor="text1"/>
          <w:sz w:val="24"/>
          <w:szCs w:val="24"/>
          <w:vertAlign w:val="superscript"/>
        </w:rPr>
        <w:t>1</w:t>
      </w:r>
      <w:r w:rsidR="00C4748C" w:rsidRPr="008A61FC">
        <w:rPr>
          <w:rFonts w:asciiTheme="majorBidi" w:hAnsiTheme="majorBidi" w:cstheme="majorBidi"/>
          <w:bCs/>
          <w:color w:val="000000" w:themeColor="text1"/>
          <w:sz w:val="24"/>
          <w:szCs w:val="24"/>
        </w:rPr>
        <w:t>) on non-DR soybean</w:t>
      </w:r>
      <w:ins w:id="706" w:author="copyeditor" w:date="2020-02-22T19:46:00Z">
        <w:r w:rsidR="00D65550">
          <w:rPr>
            <w:rFonts w:asciiTheme="majorBidi" w:hAnsiTheme="majorBidi" w:cstheme="majorBidi"/>
            <w:bCs/>
            <w:color w:val="000000" w:themeColor="text1"/>
            <w:sz w:val="24"/>
            <w:szCs w:val="24"/>
          </w:rPr>
          <w:t xml:space="preserve">, as shown in </w:t>
        </w:r>
        <w:r w:rsidR="00D65550" w:rsidRPr="00D65550">
          <w:rPr>
            <w:rFonts w:asciiTheme="majorBidi" w:hAnsiTheme="majorBidi" w:cstheme="majorBidi"/>
            <w:bCs/>
            <w:color w:val="000000" w:themeColor="text1"/>
            <w:sz w:val="24"/>
            <w:szCs w:val="24"/>
            <w:highlight w:val="yellow"/>
            <w:rPrChange w:id="707" w:author="copyeditor" w:date="2020-02-22T19:46:00Z">
              <w:rPr>
                <w:rFonts w:asciiTheme="majorBidi" w:hAnsiTheme="majorBidi" w:cstheme="majorBidi"/>
                <w:bCs/>
                <w:color w:val="000000" w:themeColor="text1"/>
                <w:sz w:val="24"/>
                <w:szCs w:val="24"/>
              </w:rPr>
            </w:rPrChange>
          </w:rPr>
          <w:t>Equation 1</w:t>
        </w:r>
      </w:ins>
      <w:r w:rsidRPr="008A61FC">
        <w:rPr>
          <w:rFonts w:asciiTheme="majorBidi" w:hAnsiTheme="majorBidi" w:cstheme="majorBidi"/>
          <w:bCs/>
          <w:color w:val="000000" w:themeColor="text1"/>
          <w:sz w:val="24"/>
          <w:szCs w:val="24"/>
        </w:rPr>
        <w:t>:</w:t>
      </w:r>
    </w:p>
    <w:p w14:paraId="45272D4D" w14:textId="752ECC99" w:rsidR="003A032B" w:rsidRPr="008A61FC" w:rsidRDefault="003A032B" w:rsidP="00C21C84">
      <w:pPr>
        <w:spacing w:after="0" w:line="480" w:lineRule="auto"/>
        <w:jc w:val="center"/>
        <w:rPr>
          <w:rFonts w:asciiTheme="majorBidi" w:eastAsiaTheme="minorEastAsia" w:hAnsiTheme="majorBidi" w:cstheme="majorBidi"/>
          <w:bCs/>
          <w:color w:val="000000" w:themeColor="text1"/>
          <w:sz w:val="24"/>
          <w:szCs w:val="24"/>
        </w:rPr>
      </w:pPr>
      <m:oMath>
        <m:r>
          <w:rPr>
            <w:rFonts w:ascii="Cambria Math" w:hAnsi="Cambria Math" w:cstheme="majorBidi"/>
            <w:color w:val="000000" w:themeColor="text1"/>
            <w:sz w:val="24"/>
            <w:szCs w:val="24"/>
          </w:rPr>
          <m:t>Y (</m:t>
        </m:r>
        <m:r>
          <m:rPr>
            <m:sty m:val="p"/>
          </m:rPr>
          <w:rPr>
            <w:rFonts w:ascii="Cambria Math" w:hAnsi="Cambria Math" w:cstheme="majorBidi"/>
            <w:color w:val="000000" w:themeColor="text1"/>
            <w:sz w:val="24"/>
            <w:szCs w:val="24"/>
          </w:rPr>
          <m:t>x</m:t>
        </m:r>
        <m:r>
          <w:rPr>
            <w:rFonts w:ascii="Cambria Math" w:hAnsi="Cambria Math" w:cstheme="majorBidi"/>
            <w:color w:val="000000" w:themeColor="text1"/>
            <w:sz w:val="24"/>
            <w:szCs w:val="24"/>
          </w:rPr>
          <m:t>)</m:t>
        </m:r>
        <m:r>
          <m:rPr>
            <m:sty m:val="p"/>
          </m:rPr>
          <w:rPr>
            <w:rFonts w:ascii="Cambria Math" w:hAnsi="Cambria Math" w:cstheme="majorBidi"/>
            <w:color w:val="000000" w:themeColor="text1"/>
            <w:sz w:val="24"/>
            <w:szCs w:val="24"/>
          </w:rPr>
          <m:t>=</m:t>
        </m:r>
        <m:f>
          <m:fPr>
            <m:ctrlPr>
              <w:rPr>
                <w:rFonts w:ascii="Cambria Math" w:hAnsi="Cambria Math" w:cstheme="majorBidi"/>
                <w:bCs/>
                <w:color w:val="000000" w:themeColor="text1"/>
                <w:sz w:val="24"/>
                <w:szCs w:val="24"/>
              </w:rPr>
            </m:ctrlPr>
          </m:fPr>
          <m:num>
            <m:r>
              <w:rPr>
                <w:rFonts w:ascii="Cambria Math" w:hAnsi="Cambria Math" w:cstheme="majorBidi"/>
                <w:color w:val="000000" w:themeColor="text1"/>
                <w:sz w:val="24"/>
                <w:szCs w:val="24"/>
              </w:rPr>
              <m:t>d</m:t>
            </m:r>
          </m:num>
          <m:den>
            <m:r>
              <m:rPr>
                <m:sty m:val="p"/>
              </m:rPr>
              <w:rPr>
                <w:rFonts w:ascii="Cambria Math" w:hAnsi="Cambria Math" w:cstheme="majorBidi"/>
                <w:color w:val="000000" w:themeColor="text1"/>
                <w:sz w:val="24"/>
                <w:szCs w:val="24"/>
              </w:rPr>
              <m:t>1+exp⁡(</m:t>
            </m:r>
            <m:r>
              <w:rPr>
                <w:rFonts w:ascii="Cambria Math" w:hAnsi="Cambria Math" w:cstheme="majorBidi"/>
                <w:color w:val="000000" w:themeColor="text1"/>
                <w:sz w:val="24"/>
                <w:szCs w:val="24"/>
              </w:rPr>
              <m:t>b</m:t>
            </m:r>
            <m:r>
              <m:rPr>
                <m:sty m:val="p"/>
              </m:rPr>
              <w:rPr>
                <w:rFonts w:ascii="Cambria Math" w:hAnsi="Cambria Math" w:cstheme="majorBidi"/>
                <w:color w:val="000000" w:themeColor="text1"/>
                <w:sz w:val="24"/>
                <w:szCs w:val="24"/>
              </w:rPr>
              <m:t>(log⁡(x)-</m:t>
            </m:r>
            <m:r>
              <w:rPr>
                <w:rFonts w:ascii="Cambria Math" w:hAnsi="Cambria Math" w:cstheme="majorBidi"/>
                <w:color w:val="000000" w:themeColor="text1"/>
                <w:sz w:val="24"/>
                <w:szCs w:val="24"/>
              </w:rPr>
              <m:t>e</m:t>
            </m:r>
            <m:r>
              <m:rPr>
                <m:sty m:val="p"/>
              </m:rPr>
              <w:rPr>
                <w:rFonts w:ascii="Cambria Math" w:hAnsi="Cambria Math" w:cstheme="majorBidi"/>
                <w:color w:val="000000" w:themeColor="text1"/>
                <w:sz w:val="24"/>
                <w:szCs w:val="24"/>
              </w:rPr>
              <m:t>))</m:t>
            </m:r>
          </m:den>
        </m:f>
      </m:oMath>
      <w:del w:id="708" w:author="copyeditor" w:date="2020-02-21T13:32:00Z">
        <w:r w:rsidR="00C7649C" w:rsidRPr="008A61FC" w:rsidDel="003F75D6">
          <w:rPr>
            <w:rFonts w:asciiTheme="majorBidi" w:eastAsiaTheme="minorEastAsia" w:hAnsiTheme="majorBidi" w:cstheme="majorBidi"/>
            <w:bCs/>
            <w:color w:val="000000" w:themeColor="text1"/>
            <w:sz w:val="24"/>
            <w:szCs w:val="24"/>
          </w:rPr>
          <w:delText xml:space="preserve">  </w:delText>
        </w:r>
      </w:del>
      <w:ins w:id="709" w:author="copyeditor" w:date="2020-02-21T13:32:00Z">
        <w:r w:rsidR="003F75D6">
          <w:rPr>
            <w:rFonts w:asciiTheme="majorBidi" w:eastAsiaTheme="minorEastAsia" w:hAnsiTheme="majorBidi" w:cstheme="majorBidi"/>
            <w:bCs/>
            <w:color w:val="000000" w:themeColor="text1"/>
            <w:sz w:val="24"/>
            <w:szCs w:val="24"/>
          </w:rPr>
          <w:t xml:space="preserve"> </w:t>
        </w:r>
      </w:ins>
      <w:del w:id="710" w:author="copyeditor" w:date="2020-02-21T13:32:00Z">
        <w:r w:rsidR="00C7649C" w:rsidRPr="008A61FC" w:rsidDel="003F75D6">
          <w:rPr>
            <w:rFonts w:asciiTheme="majorBidi" w:eastAsiaTheme="minorEastAsia" w:hAnsiTheme="majorBidi" w:cstheme="majorBidi"/>
            <w:bCs/>
            <w:color w:val="000000" w:themeColor="text1"/>
            <w:sz w:val="24"/>
            <w:szCs w:val="24"/>
          </w:rPr>
          <w:delText xml:space="preserve"> </w:delText>
        </w:r>
      </w:del>
      <w:ins w:id="711" w:author="copyeditor" w:date="2020-02-23T13:30:00Z">
        <w:r w:rsidR="00D73889">
          <w:rPr>
            <w:rFonts w:asciiTheme="majorBidi" w:eastAsiaTheme="minorEastAsia" w:hAnsiTheme="majorBidi" w:cstheme="majorBidi"/>
            <w:bCs/>
            <w:color w:val="000000" w:themeColor="text1"/>
            <w:sz w:val="24"/>
            <w:szCs w:val="24"/>
          </w:rPr>
          <w:tab/>
        </w:r>
      </w:ins>
      <w:ins w:id="712" w:author="copyeditor" w:date="2020-02-22T19:46:00Z">
        <w:r w:rsidR="00D65550">
          <w:rPr>
            <w:rFonts w:asciiTheme="majorBidi" w:eastAsiaTheme="minorEastAsia" w:hAnsiTheme="majorBidi" w:cstheme="majorBidi"/>
            <w:bCs/>
            <w:color w:val="000000" w:themeColor="text1"/>
            <w:sz w:val="24"/>
            <w:szCs w:val="24"/>
          </w:rPr>
          <w:t>[</w:t>
        </w:r>
      </w:ins>
      <w:r w:rsidR="00C7649C" w:rsidRPr="008A61FC">
        <w:rPr>
          <w:rFonts w:asciiTheme="majorBidi" w:eastAsiaTheme="minorEastAsia" w:hAnsiTheme="majorBidi" w:cstheme="majorBidi"/>
          <w:bCs/>
          <w:color w:val="000000" w:themeColor="text1"/>
          <w:sz w:val="24"/>
          <w:szCs w:val="24"/>
        </w:rPr>
        <w:t>Equation 1</w:t>
      </w:r>
      <w:ins w:id="713" w:author="copyeditor" w:date="2020-02-22T19:46:00Z">
        <w:r w:rsidR="00D65550">
          <w:rPr>
            <w:rFonts w:asciiTheme="majorBidi" w:eastAsiaTheme="minorEastAsia" w:hAnsiTheme="majorBidi" w:cstheme="majorBidi"/>
            <w:bCs/>
            <w:color w:val="000000" w:themeColor="text1"/>
            <w:sz w:val="24"/>
            <w:szCs w:val="24"/>
          </w:rPr>
          <w:t>]</w:t>
        </w:r>
      </w:ins>
    </w:p>
    <w:p w14:paraId="31D5A35C" w14:textId="1B1C8358" w:rsidR="00727B6A" w:rsidRPr="008A61FC" w:rsidRDefault="007537BE" w:rsidP="001E110F">
      <w:pPr>
        <w:spacing w:after="0" w:line="480" w:lineRule="auto"/>
        <w:rPr>
          <w:rFonts w:asciiTheme="majorBidi" w:hAnsiTheme="majorBidi" w:cstheme="majorBidi"/>
          <w:bCs/>
          <w:color w:val="000000" w:themeColor="text1"/>
          <w:sz w:val="24"/>
          <w:szCs w:val="24"/>
        </w:rPr>
      </w:pPr>
      <w:r w:rsidRPr="008A61FC">
        <w:rPr>
          <w:rFonts w:asciiTheme="majorBidi" w:hAnsiTheme="majorBidi" w:cstheme="majorBidi"/>
          <w:bCs/>
          <w:color w:val="000000" w:themeColor="text1"/>
          <w:sz w:val="24"/>
          <w:szCs w:val="24"/>
        </w:rPr>
        <w:t>where</w:t>
      </w:r>
      <w:r w:rsidR="00727B6A" w:rsidRPr="008A61FC">
        <w:rPr>
          <w:rFonts w:asciiTheme="majorBidi" w:hAnsiTheme="majorBidi" w:cstheme="majorBidi"/>
          <w:bCs/>
          <w:color w:val="000000" w:themeColor="text1"/>
          <w:sz w:val="24"/>
          <w:szCs w:val="24"/>
        </w:rPr>
        <w:t xml:space="preserve"> </w:t>
      </w:r>
      <w:r w:rsidR="00727B6A" w:rsidRPr="008A61FC">
        <w:rPr>
          <w:rFonts w:asciiTheme="majorBidi" w:hAnsiTheme="majorBidi" w:cstheme="majorBidi"/>
          <w:bCs/>
          <w:i/>
          <w:color w:val="000000" w:themeColor="text1"/>
          <w:sz w:val="24"/>
          <w:szCs w:val="24"/>
        </w:rPr>
        <w:t>Y</w:t>
      </w:r>
      <w:r w:rsidR="00727B6A" w:rsidRPr="008A61FC">
        <w:rPr>
          <w:rFonts w:asciiTheme="majorBidi" w:hAnsiTheme="majorBidi" w:cstheme="majorBidi"/>
          <w:bCs/>
          <w:color w:val="000000" w:themeColor="text1"/>
          <w:sz w:val="24"/>
          <w:szCs w:val="24"/>
        </w:rPr>
        <w:t xml:space="preserve"> is the </w:t>
      </w:r>
      <w:ins w:id="714" w:author="copyeditor" w:date="2020-02-22T19:49:00Z">
        <w:r w:rsidR="007F4F15">
          <w:rPr>
            <w:rFonts w:asciiTheme="majorBidi" w:hAnsiTheme="majorBidi" w:cstheme="majorBidi"/>
            <w:bCs/>
            <w:color w:val="000000" w:themeColor="text1"/>
            <w:sz w:val="24"/>
            <w:szCs w:val="24"/>
          </w:rPr>
          <w:t xml:space="preserve">percent </w:t>
        </w:r>
      </w:ins>
      <w:del w:id="715" w:author="copyeditor" w:date="2020-02-22T19:47:00Z">
        <w:r w:rsidR="00914739" w:rsidRPr="008A61FC" w:rsidDel="00257A35">
          <w:rPr>
            <w:rFonts w:asciiTheme="majorBidi" w:hAnsiTheme="majorBidi" w:cstheme="majorBidi"/>
            <w:bCs/>
            <w:color w:val="000000" w:themeColor="text1"/>
            <w:sz w:val="24"/>
            <w:szCs w:val="24"/>
          </w:rPr>
          <w:delText>N</w:delText>
        </w:r>
      </w:del>
      <w:ins w:id="716" w:author="copyeditor" w:date="2020-02-22T19:47:00Z">
        <w:r w:rsidR="00257A35">
          <w:rPr>
            <w:rFonts w:asciiTheme="majorBidi" w:hAnsiTheme="majorBidi" w:cstheme="majorBidi"/>
            <w:bCs/>
            <w:color w:val="000000" w:themeColor="text1"/>
            <w:sz w:val="24"/>
            <w:szCs w:val="24"/>
          </w:rPr>
          <w:t>n</w:t>
        </w:r>
      </w:ins>
      <w:r w:rsidR="00914739" w:rsidRPr="008A61FC">
        <w:rPr>
          <w:rFonts w:asciiTheme="majorBidi" w:hAnsiTheme="majorBidi" w:cstheme="majorBidi"/>
          <w:bCs/>
          <w:color w:val="000000" w:themeColor="text1"/>
          <w:sz w:val="24"/>
          <w:szCs w:val="24"/>
        </w:rPr>
        <w:t xml:space="preserve">on-DT soybean </w:t>
      </w:r>
      <w:r w:rsidR="00727B6A" w:rsidRPr="008A61FC">
        <w:rPr>
          <w:rFonts w:asciiTheme="majorBidi" w:hAnsiTheme="majorBidi" w:cstheme="majorBidi"/>
          <w:bCs/>
          <w:color w:val="000000" w:themeColor="text1"/>
          <w:sz w:val="24"/>
          <w:szCs w:val="24"/>
        </w:rPr>
        <w:t>injury</w:t>
      </w:r>
      <w:del w:id="717" w:author="copyeditor" w:date="2020-02-22T19:49:00Z">
        <w:r w:rsidR="00727B6A" w:rsidRPr="008A61FC" w:rsidDel="007F4F15">
          <w:rPr>
            <w:rFonts w:asciiTheme="majorBidi" w:hAnsiTheme="majorBidi" w:cstheme="majorBidi"/>
            <w:bCs/>
            <w:color w:val="000000" w:themeColor="text1"/>
            <w:sz w:val="24"/>
            <w:szCs w:val="24"/>
          </w:rPr>
          <w:delText xml:space="preserve"> (%)</w:delText>
        </w:r>
      </w:del>
      <w:r w:rsidR="00727B6A" w:rsidRPr="008A61FC">
        <w:rPr>
          <w:rFonts w:asciiTheme="majorBidi" w:hAnsiTheme="majorBidi" w:cstheme="majorBidi"/>
          <w:bCs/>
          <w:color w:val="000000" w:themeColor="text1"/>
          <w:sz w:val="24"/>
          <w:szCs w:val="24"/>
        </w:rPr>
        <w:t xml:space="preserve"> or dicamba deposition (</w:t>
      </w:r>
      <w:ins w:id="718" w:author="Maxwel" w:date="2020-03-23T15:36:00Z">
        <w:r w:rsidR="003176A1" w:rsidRPr="00222A34">
          <w:rPr>
            <w:rFonts w:ascii="Times New Roman" w:eastAsia="Times New Roman" w:hAnsi="Times New Roman" w:cs="Times New Roman"/>
            <w:bCs/>
            <w:color w:val="222222"/>
            <w:sz w:val="24"/>
            <w:szCs w:val="24"/>
          </w:rPr>
          <w:t>μ</w:t>
        </w:r>
        <w:r w:rsidR="003176A1" w:rsidDel="003176A1">
          <w:rPr>
            <w:rFonts w:asciiTheme="majorBidi" w:hAnsiTheme="majorBidi" w:cstheme="majorBidi"/>
            <w:bCs/>
            <w:color w:val="000000" w:themeColor="text1"/>
            <w:sz w:val="24"/>
            <w:szCs w:val="24"/>
          </w:rPr>
          <w:t xml:space="preserve"> </w:t>
        </w:r>
      </w:ins>
      <w:ins w:id="719" w:author="copyeditor" w:date="2020-02-22T19:49:00Z">
        <w:del w:id="720" w:author="Maxwel" w:date="2020-03-23T15:36:00Z">
          <w:r w:rsidR="007F4F15" w:rsidDel="003176A1">
            <w:rPr>
              <w:rFonts w:asciiTheme="majorBidi" w:hAnsiTheme="majorBidi" w:cstheme="majorBidi"/>
              <w:bCs/>
              <w:color w:val="000000" w:themeColor="text1"/>
              <w:sz w:val="24"/>
              <w:szCs w:val="24"/>
            </w:rPr>
            <w:delText>n</w:delText>
          </w:r>
        </w:del>
        <w:r w:rsidR="007F4F15">
          <w:rPr>
            <w:rFonts w:asciiTheme="majorBidi" w:hAnsiTheme="majorBidi" w:cstheme="majorBidi"/>
            <w:bCs/>
            <w:color w:val="000000" w:themeColor="text1"/>
            <w:sz w:val="24"/>
            <w:szCs w:val="24"/>
          </w:rPr>
          <w:t>g</w:t>
        </w:r>
      </w:ins>
      <w:del w:id="721" w:author="copyeditor" w:date="2020-02-22T19:49:00Z">
        <w:r w:rsidR="006C2324" w:rsidRPr="008A61FC" w:rsidDel="007F4F15">
          <w:rPr>
            <w:rFonts w:asciiTheme="majorBidi" w:eastAsia="Times New Roman" w:hAnsiTheme="majorBidi" w:cstheme="majorBidi"/>
            <w:color w:val="000000" w:themeColor="text1"/>
            <w:sz w:val="24"/>
            <w:szCs w:val="24"/>
          </w:rPr>
          <w:delText>ƞ</w:delText>
        </w:r>
        <w:r w:rsidR="00727B6A" w:rsidRPr="008A61FC" w:rsidDel="007F4F15">
          <w:rPr>
            <w:rFonts w:asciiTheme="majorBidi" w:eastAsia="Times New Roman" w:hAnsiTheme="majorBidi" w:cstheme="majorBidi"/>
            <w:color w:val="000000" w:themeColor="text1"/>
            <w:sz w:val="24"/>
            <w:szCs w:val="24"/>
          </w:rPr>
          <w:delText>g</w:delText>
        </w:r>
      </w:del>
      <w:r w:rsidR="00727B6A" w:rsidRPr="008A61FC">
        <w:rPr>
          <w:rFonts w:asciiTheme="majorBidi" w:eastAsia="Times New Roman" w:hAnsiTheme="majorBidi" w:cstheme="majorBidi"/>
          <w:color w:val="000000" w:themeColor="text1"/>
          <w:sz w:val="24"/>
          <w:szCs w:val="24"/>
        </w:rPr>
        <w:t xml:space="preserve"> </w:t>
      </w:r>
      <w:del w:id="722" w:author="Maxwel" w:date="2020-03-23T15:37:00Z">
        <w:r w:rsidR="006C2324" w:rsidRPr="008A61FC" w:rsidDel="003176A1">
          <w:rPr>
            <w:rFonts w:asciiTheme="majorBidi" w:eastAsia="Times New Roman" w:hAnsiTheme="majorBidi" w:cstheme="majorBidi"/>
            <w:color w:val="000000" w:themeColor="text1"/>
            <w:sz w:val="24"/>
            <w:szCs w:val="24"/>
          </w:rPr>
          <w:delText>cm</w:delText>
        </w:r>
      </w:del>
      <w:ins w:id="723" w:author="copyeditor" w:date="2020-02-21T16:47:00Z">
        <w:del w:id="724" w:author="Maxwel" w:date="2020-03-23T15:37:00Z">
          <w:r w:rsidR="00457EB0" w:rsidDel="003176A1">
            <w:rPr>
              <w:rFonts w:asciiTheme="majorBidi" w:hAnsiTheme="majorBidi" w:cstheme="majorBidi"/>
              <w:iCs/>
              <w:color w:val="000000" w:themeColor="text1"/>
              <w:sz w:val="24"/>
              <w:szCs w:val="24"/>
              <w:vertAlign w:val="superscript"/>
            </w:rPr>
            <w:delText>−</w:delText>
          </w:r>
        </w:del>
      </w:ins>
      <w:del w:id="725" w:author="Maxwel" w:date="2020-03-23T15:37:00Z">
        <w:r w:rsidR="006C2324" w:rsidRPr="008A61FC" w:rsidDel="003176A1">
          <w:rPr>
            <w:rFonts w:asciiTheme="majorBidi" w:eastAsia="Times New Roman" w:hAnsiTheme="majorBidi" w:cstheme="majorBidi"/>
            <w:color w:val="000000" w:themeColor="text1"/>
            <w:sz w:val="24"/>
            <w:szCs w:val="24"/>
            <w:vertAlign w:val="superscript"/>
          </w:rPr>
          <w:delText>-2</w:delText>
        </w:r>
      </w:del>
      <w:ins w:id="726" w:author="Maxwel" w:date="2020-03-23T15:37:00Z">
        <w:r w:rsidR="003176A1">
          <w:rPr>
            <w:rFonts w:asciiTheme="majorBidi" w:eastAsia="Times New Roman" w:hAnsiTheme="majorBidi" w:cstheme="majorBidi"/>
            <w:color w:val="000000" w:themeColor="text1"/>
            <w:sz w:val="24"/>
            <w:szCs w:val="24"/>
          </w:rPr>
          <w:t>filter</w:t>
        </w:r>
        <w:r w:rsidR="003176A1" w:rsidRPr="003176A1">
          <w:rPr>
            <w:rFonts w:asciiTheme="majorBidi" w:eastAsia="Times New Roman" w:hAnsiTheme="majorBidi" w:cstheme="majorBidi"/>
            <w:color w:val="000000" w:themeColor="text1"/>
            <w:sz w:val="24"/>
            <w:szCs w:val="24"/>
            <w:vertAlign w:val="superscript"/>
            <w:rPrChange w:id="727" w:author="Maxwel" w:date="2020-03-23T15:37:00Z">
              <w:rPr>
                <w:rFonts w:asciiTheme="majorBidi" w:eastAsia="Times New Roman" w:hAnsiTheme="majorBidi" w:cstheme="majorBidi"/>
                <w:color w:val="000000" w:themeColor="text1"/>
                <w:sz w:val="24"/>
                <w:szCs w:val="24"/>
              </w:rPr>
            </w:rPrChange>
          </w:rPr>
          <w:t>-1</w:t>
        </w:r>
      </w:ins>
      <w:r w:rsidR="00727B6A" w:rsidRPr="008A61FC">
        <w:rPr>
          <w:rFonts w:asciiTheme="majorBidi" w:hAnsiTheme="majorBidi" w:cstheme="majorBidi"/>
          <w:bCs/>
          <w:color w:val="000000" w:themeColor="text1"/>
          <w:sz w:val="24"/>
          <w:szCs w:val="24"/>
        </w:rPr>
        <w:t xml:space="preserve">), </w:t>
      </w:r>
      <w:r w:rsidR="00727B6A" w:rsidRPr="008A61FC">
        <w:rPr>
          <w:rFonts w:asciiTheme="majorBidi" w:hAnsiTheme="majorBidi" w:cstheme="majorBidi"/>
          <w:bCs/>
          <w:i/>
          <w:color w:val="000000" w:themeColor="text1"/>
          <w:sz w:val="24"/>
          <w:szCs w:val="24"/>
        </w:rPr>
        <w:t>d</w:t>
      </w:r>
      <w:r w:rsidR="00727B6A" w:rsidRPr="008A61FC">
        <w:rPr>
          <w:rFonts w:asciiTheme="majorBidi" w:hAnsiTheme="majorBidi" w:cstheme="majorBidi"/>
          <w:bCs/>
          <w:color w:val="000000" w:themeColor="text1"/>
          <w:sz w:val="24"/>
          <w:szCs w:val="24"/>
        </w:rPr>
        <w:t xml:space="preserve"> is the upper limit of </w:t>
      </w:r>
      <w:r w:rsidR="00727B6A" w:rsidRPr="008A61FC">
        <w:rPr>
          <w:rFonts w:asciiTheme="majorBidi" w:hAnsiTheme="majorBidi" w:cstheme="majorBidi"/>
          <w:bCs/>
          <w:i/>
          <w:color w:val="000000" w:themeColor="text1"/>
          <w:sz w:val="24"/>
          <w:szCs w:val="24"/>
        </w:rPr>
        <w:t>Y</w:t>
      </w:r>
      <w:r w:rsidR="00727B6A" w:rsidRPr="008A61FC">
        <w:rPr>
          <w:rFonts w:asciiTheme="majorBidi" w:hAnsiTheme="majorBidi" w:cstheme="majorBidi"/>
          <w:bCs/>
          <w:color w:val="000000" w:themeColor="text1"/>
          <w:sz w:val="24"/>
          <w:szCs w:val="24"/>
        </w:rPr>
        <w:t xml:space="preserve">, and </w:t>
      </w:r>
      <w:r w:rsidR="00727B6A" w:rsidRPr="008A61FC">
        <w:rPr>
          <w:rFonts w:asciiTheme="majorBidi" w:hAnsiTheme="majorBidi" w:cstheme="majorBidi"/>
          <w:bCs/>
          <w:i/>
          <w:color w:val="000000" w:themeColor="text1"/>
          <w:sz w:val="24"/>
          <w:szCs w:val="24"/>
        </w:rPr>
        <w:t>e</w:t>
      </w:r>
      <w:r w:rsidR="00727B6A" w:rsidRPr="008A61FC">
        <w:rPr>
          <w:rFonts w:asciiTheme="majorBidi" w:hAnsiTheme="majorBidi" w:cstheme="majorBidi"/>
          <w:bCs/>
          <w:color w:val="000000" w:themeColor="text1"/>
          <w:sz w:val="24"/>
          <w:szCs w:val="24"/>
        </w:rPr>
        <w:t xml:space="preserve"> (inflection point) represents 50% </w:t>
      </w:r>
      <w:r w:rsidR="00727B6A" w:rsidRPr="008A61FC">
        <w:rPr>
          <w:rFonts w:asciiTheme="majorBidi" w:hAnsiTheme="majorBidi" w:cstheme="majorBidi"/>
          <w:bCs/>
          <w:i/>
          <w:color w:val="000000" w:themeColor="text1"/>
          <w:sz w:val="24"/>
          <w:szCs w:val="24"/>
        </w:rPr>
        <w:t>Y</w:t>
      </w:r>
      <w:r w:rsidR="00727B6A" w:rsidRPr="008A61FC">
        <w:rPr>
          <w:rFonts w:asciiTheme="majorBidi" w:hAnsiTheme="majorBidi" w:cstheme="majorBidi"/>
          <w:bCs/>
          <w:color w:val="000000" w:themeColor="text1"/>
          <w:sz w:val="24"/>
          <w:szCs w:val="24"/>
        </w:rPr>
        <w:t xml:space="preserve"> reduction relative to </w:t>
      </w:r>
      <w:proofErr w:type="spellStart"/>
      <w:r w:rsidR="00727B6A" w:rsidRPr="008A61FC">
        <w:rPr>
          <w:rFonts w:asciiTheme="majorBidi" w:hAnsiTheme="majorBidi" w:cstheme="majorBidi"/>
          <w:bCs/>
          <w:i/>
          <w:color w:val="000000" w:themeColor="text1"/>
          <w:sz w:val="24"/>
          <w:szCs w:val="24"/>
        </w:rPr>
        <w:t>d</w:t>
      </w:r>
      <w:proofErr w:type="spellEnd"/>
      <w:r w:rsidR="00727B6A" w:rsidRPr="008A61FC">
        <w:rPr>
          <w:rFonts w:asciiTheme="majorBidi" w:hAnsiTheme="majorBidi" w:cstheme="majorBidi"/>
          <w:bCs/>
          <w:color w:val="000000" w:themeColor="text1"/>
          <w:sz w:val="24"/>
          <w:szCs w:val="24"/>
        </w:rPr>
        <w:t xml:space="preserve">. The parameter </w:t>
      </w:r>
      <w:r w:rsidR="00727B6A" w:rsidRPr="008A61FC">
        <w:rPr>
          <w:rFonts w:asciiTheme="majorBidi" w:hAnsiTheme="majorBidi" w:cstheme="majorBidi"/>
          <w:bCs/>
          <w:i/>
          <w:color w:val="000000" w:themeColor="text1"/>
          <w:sz w:val="24"/>
          <w:szCs w:val="24"/>
        </w:rPr>
        <w:t>b</w:t>
      </w:r>
      <w:r w:rsidR="00727B6A" w:rsidRPr="008A61FC">
        <w:rPr>
          <w:rFonts w:asciiTheme="majorBidi" w:hAnsiTheme="majorBidi" w:cstheme="majorBidi"/>
          <w:bCs/>
          <w:color w:val="000000" w:themeColor="text1"/>
          <w:sz w:val="24"/>
          <w:szCs w:val="24"/>
        </w:rPr>
        <w:t xml:space="preserve"> is the relative slope around the </w:t>
      </w:r>
      <w:r w:rsidR="00727B6A" w:rsidRPr="008A61FC">
        <w:rPr>
          <w:rFonts w:asciiTheme="majorBidi" w:hAnsiTheme="majorBidi" w:cstheme="majorBidi"/>
          <w:bCs/>
          <w:i/>
          <w:color w:val="000000" w:themeColor="text1"/>
          <w:sz w:val="24"/>
          <w:szCs w:val="24"/>
        </w:rPr>
        <w:t>e</w:t>
      </w:r>
      <w:r w:rsidR="00727B6A" w:rsidRPr="008A61FC">
        <w:rPr>
          <w:rFonts w:asciiTheme="majorBidi" w:hAnsiTheme="majorBidi" w:cstheme="majorBidi"/>
          <w:bCs/>
          <w:color w:val="000000" w:themeColor="text1"/>
          <w:sz w:val="24"/>
          <w:szCs w:val="24"/>
        </w:rPr>
        <w:t>, and x is the distance (m) from the D</w:t>
      </w:r>
      <w:r w:rsidR="00F23705" w:rsidRPr="008A61FC">
        <w:rPr>
          <w:rFonts w:asciiTheme="majorBidi" w:hAnsiTheme="majorBidi" w:cstheme="majorBidi"/>
          <w:bCs/>
          <w:color w:val="000000" w:themeColor="text1"/>
          <w:sz w:val="24"/>
          <w:szCs w:val="24"/>
        </w:rPr>
        <w:t>R</w:t>
      </w:r>
      <w:ins w:id="728" w:author="copyeditor" w:date="2020-02-22T19:49:00Z">
        <w:r w:rsidR="007F4F15">
          <w:rPr>
            <w:rFonts w:asciiTheme="majorBidi" w:hAnsiTheme="majorBidi" w:cstheme="majorBidi"/>
            <w:bCs/>
            <w:color w:val="000000" w:themeColor="text1"/>
            <w:sz w:val="24"/>
            <w:szCs w:val="24"/>
          </w:rPr>
          <w:t>-</w:t>
        </w:r>
      </w:ins>
      <w:del w:id="729" w:author="copyeditor" w:date="2020-02-22T19:49:00Z">
        <w:r w:rsidR="00727B6A" w:rsidRPr="008A61FC" w:rsidDel="007F4F15">
          <w:rPr>
            <w:rFonts w:asciiTheme="majorBidi" w:hAnsiTheme="majorBidi" w:cstheme="majorBidi"/>
            <w:bCs/>
            <w:color w:val="000000" w:themeColor="text1"/>
            <w:sz w:val="24"/>
            <w:szCs w:val="24"/>
          </w:rPr>
          <w:delText xml:space="preserve"> </w:delText>
        </w:r>
      </w:del>
      <w:r w:rsidR="00727B6A" w:rsidRPr="008A61FC">
        <w:rPr>
          <w:rFonts w:asciiTheme="majorBidi" w:hAnsiTheme="majorBidi" w:cstheme="majorBidi"/>
          <w:bCs/>
          <w:color w:val="000000" w:themeColor="text1"/>
          <w:sz w:val="24"/>
          <w:szCs w:val="24"/>
        </w:rPr>
        <w:t xml:space="preserve">soybean treated area. This </w:t>
      </w:r>
      <w:r w:rsidR="00727B6A" w:rsidRPr="008A61FC">
        <w:rPr>
          <w:rFonts w:asciiTheme="majorBidi" w:hAnsiTheme="majorBidi" w:cstheme="majorBidi"/>
          <w:bCs/>
          <w:color w:val="000000" w:themeColor="text1"/>
          <w:sz w:val="24"/>
          <w:szCs w:val="24"/>
        </w:rPr>
        <w:lastRenderedPageBreak/>
        <w:t>was the top model</w:t>
      </w:r>
      <w:ins w:id="730" w:author="copyeditor" w:date="2020-02-22T19:49:00Z">
        <w:r w:rsidR="007F4F15">
          <w:rPr>
            <w:rFonts w:asciiTheme="majorBidi" w:hAnsiTheme="majorBidi" w:cstheme="majorBidi"/>
            <w:bCs/>
            <w:color w:val="000000" w:themeColor="text1"/>
            <w:sz w:val="24"/>
            <w:szCs w:val="24"/>
          </w:rPr>
          <w:t>,</w:t>
        </w:r>
      </w:ins>
      <w:r w:rsidR="00727B6A" w:rsidRPr="008A61FC">
        <w:rPr>
          <w:rFonts w:asciiTheme="majorBidi" w:hAnsiTheme="majorBidi" w:cstheme="majorBidi"/>
          <w:bCs/>
          <w:color w:val="000000" w:themeColor="text1"/>
          <w:sz w:val="24"/>
          <w:szCs w:val="24"/>
        </w:rPr>
        <w:t xml:space="preserve"> based on </w:t>
      </w:r>
      <w:r w:rsidR="00914739" w:rsidRPr="008A61FC">
        <w:rPr>
          <w:rFonts w:asciiTheme="majorBidi" w:hAnsiTheme="majorBidi" w:cstheme="majorBidi"/>
          <w:bCs/>
          <w:color w:val="000000" w:themeColor="text1"/>
          <w:sz w:val="24"/>
          <w:szCs w:val="24"/>
        </w:rPr>
        <w:t>log likelihood</w:t>
      </w:r>
      <w:r w:rsidR="00727B6A" w:rsidRPr="008A61FC">
        <w:rPr>
          <w:rFonts w:asciiTheme="majorBidi" w:hAnsiTheme="majorBidi" w:cstheme="majorBidi"/>
          <w:bCs/>
          <w:color w:val="000000" w:themeColor="text1"/>
          <w:sz w:val="24"/>
          <w:szCs w:val="24"/>
        </w:rPr>
        <w:t xml:space="preserve"> of the function </w:t>
      </w:r>
      <w:proofErr w:type="spellStart"/>
      <w:r w:rsidR="00914739" w:rsidRPr="008A61FC">
        <w:rPr>
          <w:rFonts w:asciiTheme="majorBidi" w:hAnsiTheme="majorBidi" w:cstheme="majorBidi"/>
          <w:bCs/>
          <w:i/>
          <w:color w:val="000000" w:themeColor="text1"/>
          <w:sz w:val="24"/>
          <w:szCs w:val="24"/>
        </w:rPr>
        <w:t>m</w:t>
      </w:r>
      <w:r w:rsidR="00727B6A" w:rsidRPr="008A61FC">
        <w:rPr>
          <w:rFonts w:asciiTheme="majorBidi" w:hAnsiTheme="majorBidi" w:cstheme="majorBidi"/>
          <w:bCs/>
          <w:i/>
          <w:color w:val="000000" w:themeColor="text1"/>
          <w:sz w:val="24"/>
          <w:szCs w:val="24"/>
        </w:rPr>
        <w:t>select</w:t>
      </w:r>
      <w:proofErr w:type="spellEnd"/>
      <w:r w:rsidR="00727B6A" w:rsidRPr="008A61FC">
        <w:rPr>
          <w:rFonts w:asciiTheme="majorBidi" w:hAnsiTheme="majorBidi" w:cstheme="majorBidi"/>
          <w:bCs/>
          <w:color w:val="000000" w:themeColor="text1"/>
          <w:sz w:val="24"/>
          <w:szCs w:val="24"/>
        </w:rPr>
        <w:t xml:space="preserve"> in the </w:t>
      </w:r>
      <w:r w:rsidR="00727B6A" w:rsidRPr="007F4F15">
        <w:rPr>
          <w:rFonts w:asciiTheme="majorBidi" w:hAnsiTheme="majorBidi" w:cstheme="majorBidi"/>
          <w:bCs/>
          <w:i/>
          <w:color w:val="000000" w:themeColor="text1"/>
          <w:sz w:val="24"/>
          <w:szCs w:val="24"/>
          <w:rPrChange w:id="731" w:author="copyeditor" w:date="2020-02-22T19:49:00Z">
            <w:rPr>
              <w:rFonts w:asciiTheme="majorBidi" w:hAnsiTheme="majorBidi" w:cstheme="majorBidi"/>
              <w:bCs/>
              <w:color w:val="000000" w:themeColor="text1"/>
              <w:sz w:val="24"/>
              <w:szCs w:val="24"/>
            </w:rPr>
          </w:rPrChange>
        </w:rPr>
        <w:t>drc</w:t>
      </w:r>
      <w:r w:rsidR="00727B6A" w:rsidRPr="008A61FC">
        <w:rPr>
          <w:rFonts w:asciiTheme="majorBidi" w:hAnsiTheme="majorBidi" w:cstheme="majorBidi"/>
          <w:bCs/>
          <w:color w:val="000000" w:themeColor="text1"/>
          <w:sz w:val="24"/>
          <w:szCs w:val="24"/>
        </w:rPr>
        <w:t xml:space="preserve"> package of R software. The </w:t>
      </w:r>
      <w:r w:rsidR="00727B6A" w:rsidRPr="007F4F15">
        <w:rPr>
          <w:rFonts w:asciiTheme="majorBidi" w:hAnsiTheme="majorBidi" w:cstheme="majorBidi"/>
          <w:bCs/>
          <w:i/>
          <w:color w:val="000000" w:themeColor="text1"/>
          <w:sz w:val="24"/>
          <w:szCs w:val="24"/>
          <w:rPrChange w:id="732" w:author="copyeditor" w:date="2020-02-22T19:49:00Z">
            <w:rPr>
              <w:rFonts w:asciiTheme="majorBidi" w:hAnsiTheme="majorBidi" w:cstheme="majorBidi"/>
              <w:bCs/>
              <w:color w:val="000000" w:themeColor="text1"/>
              <w:sz w:val="24"/>
              <w:szCs w:val="24"/>
            </w:rPr>
          </w:rPrChange>
        </w:rPr>
        <w:t>drc</w:t>
      </w:r>
      <w:r w:rsidR="00727B6A" w:rsidRPr="008A61FC">
        <w:rPr>
          <w:rFonts w:asciiTheme="majorBidi" w:hAnsiTheme="majorBidi" w:cstheme="majorBidi"/>
          <w:bCs/>
          <w:color w:val="000000" w:themeColor="text1"/>
          <w:sz w:val="24"/>
          <w:szCs w:val="24"/>
        </w:rPr>
        <w:t xml:space="preserve"> package </w:t>
      </w:r>
      <w:r w:rsidR="00727B6A" w:rsidRPr="008A61FC">
        <w:rPr>
          <w:rFonts w:asciiTheme="majorBidi" w:hAnsiTheme="majorBidi" w:cstheme="majorBidi"/>
          <w:bCs/>
          <w:i/>
          <w:color w:val="000000" w:themeColor="text1"/>
          <w:sz w:val="24"/>
          <w:szCs w:val="24"/>
        </w:rPr>
        <w:t>ED</w:t>
      </w:r>
      <w:r w:rsidR="00727B6A" w:rsidRPr="008A61FC">
        <w:rPr>
          <w:rFonts w:asciiTheme="majorBidi" w:hAnsiTheme="majorBidi" w:cstheme="majorBidi"/>
          <w:bCs/>
          <w:color w:val="000000" w:themeColor="text1"/>
          <w:sz w:val="24"/>
          <w:szCs w:val="24"/>
        </w:rPr>
        <w:t xml:space="preserve"> </w:t>
      </w:r>
      <w:r w:rsidR="00C4748C" w:rsidRPr="008A61FC">
        <w:rPr>
          <w:rFonts w:asciiTheme="majorBidi" w:hAnsiTheme="majorBidi" w:cstheme="majorBidi"/>
          <w:bCs/>
          <w:color w:val="000000" w:themeColor="text1"/>
          <w:sz w:val="24"/>
          <w:szCs w:val="24"/>
        </w:rPr>
        <w:t>function</w:t>
      </w:r>
      <w:r w:rsidR="00C4748C" w:rsidRPr="008A61FC" w:rsidDel="00C4748C">
        <w:rPr>
          <w:rFonts w:asciiTheme="majorBidi" w:hAnsiTheme="majorBidi" w:cstheme="majorBidi"/>
          <w:bCs/>
          <w:color w:val="000000" w:themeColor="text1"/>
          <w:sz w:val="24"/>
          <w:szCs w:val="24"/>
        </w:rPr>
        <w:t xml:space="preserve"> </w:t>
      </w:r>
      <w:r w:rsidR="00C4748C" w:rsidRPr="008A61FC">
        <w:rPr>
          <w:rFonts w:asciiTheme="majorBidi" w:hAnsiTheme="majorBidi" w:cstheme="majorBidi"/>
          <w:bCs/>
          <w:color w:val="000000" w:themeColor="text1"/>
          <w:sz w:val="24"/>
          <w:szCs w:val="24"/>
        </w:rPr>
        <w:t>estimated the distance from the dicamba application block area that caused 1% (</w:t>
      </w:r>
      <w:r w:rsidR="00727B6A" w:rsidRPr="008A61FC">
        <w:rPr>
          <w:rFonts w:asciiTheme="majorBidi" w:hAnsiTheme="majorBidi" w:cstheme="majorBidi"/>
          <w:bCs/>
          <w:color w:val="000000" w:themeColor="text1"/>
          <w:sz w:val="24"/>
          <w:szCs w:val="24"/>
        </w:rPr>
        <w:t>D</w:t>
      </w:r>
      <w:r w:rsidR="00727B6A" w:rsidRPr="008A61FC">
        <w:rPr>
          <w:rFonts w:asciiTheme="majorBidi" w:hAnsiTheme="majorBidi" w:cstheme="majorBidi"/>
          <w:bCs/>
          <w:color w:val="000000" w:themeColor="text1"/>
          <w:sz w:val="24"/>
          <w:szCs w:val="24"/>
          <w:vertAlign w:val="subscript"/>
        </w:rPr>
        <w:t>1</w:t>
      </w:r>
      <w:r w:rsidR="00C4748C" w:rsidRPr="008A61FC">
        <w:rPr>
          <w:rFonts w:asciiTheme="majorBidi" w:hAnsiTheme="majorBidi" w:cstheme="majorBidi"/>
          <w:bCs/>
          <w:color w:val="000000" w:themeColor="text1"/>
          <w:sz w:val="24"/>
          <w:szCs w:val="24"/>
        </w:rPr>
        <w:t>)</w:t>
      </w:r>
      <w:r w:rsidR="00727B6A" w:rsidRPr="008A61FC">
        <w:rPr>
          <w:rFonts w:asciiTheme="majorBidi" w:hAnsiTheme="majorBidi" w:cstheme="majorBidi"/>
          <w:bCs/>
          <w:color w:val="000000" w:themeColor="text1"/>
          <w:sz w:val="24"/>
          <w:szCs w:val="24"/>
        </w:rPr>
        <w:t xml:space="preserve">, </w:t>
      </w:r>
      <w:r w:rsidR="00C4748C" w:rsidRPr="008A61FC">
        <w:rPr>
          <w:rFonts w:asciiTheme="majorBidi" w:hAnsiTheme="majorBidi" w:cstheme="majorBidi"/>
          <w:bCs/>
          <w:color w:val="000000" w:themeColor="text1"/>
          <w:sz w:val="24"/>
          <w:szCs w:val="24"/>
        </w:rPr>
        <w:t>10% (</w:t>
      </w:r>
      <w:r w:rsidR="00727B6A" w:rsidRPr="008A61FC">
        <w:rPr>
          <w:rFonts w:asciiTheme="majorBidi" w:hAnsiTheme="majorBidi" w:cstheme="majorBidi"/>
          <w:bCs/>
          <w:color w:val="000000" w:themeColor="text1"/>
          <w:sz w:val="24"/>
          <w:szCs w:val="24"/>
        </w:rPr>
        <w:t>D</w:t>
      </w:r>
      <w:r w:rsidR="00727B6A" w:rsidRPr="008A61FC">
        <w:rPr>
          <w:rFonts w:asciiTheme="majorBidi" w:hAnsiTheme="majorBidi" w:cstheme="majorBidi"/>
          <w:bCs/>
          <w:color w:val="000000" w:themeColor="text1"/>
          <w:sz w:val="24"/>
          <w:szCs w:val="24"/>
          <w:vertAlign w:val="subscript"/>
        </w:rPr>
        <w:t>10</w:t>
      </w:r>
      <w:r w:rsidR="00C4748C" w:rsidRPr="008A61FC">
        <w:rPr>
          <w:rFonts w:asciiTheme="majorBidi" w:hAnsiTheme="majorBidi" w:cstheme="majorBidi"/>
          <w:bCs/>
          <w:color w:val="000000" w:themeColor="text1"/>
          <w:sz w:val="24"/>
          <w:szCs w:val="24"/>
        </w:rPr>
        <w:t>)</w:t>
      </w:r>
      <w:ins w:id="733" w:author="copyeditor" w:date="2020-02-22T19:49:00Z">
        <w:r w:rsidR="007F4F15">
          <w:rPr>
            <w:rFonts w:asciiTheme="majorBidi" w:hAnsiTheme="majorBidi" w:cstheme="majorBidi"/>
            <w:bCs/>
            <w:color w:val="000000" w:themeColor="text1"/>
            <w:sz w:val="24"/>
            <w:szCs w:val="24"/>
          </w:rPr>
          <w:t>,</w:t>
        </w:r>
      </w:ins>
      <w:r w:rsidR="00727B6A" w:rsidRPr="008A61FC">
        <w:rPr>
          <w:rFonts w:asciiTheme="majorBidi" w:hAnsiTheme="majorBidi" w:cstheme="majorBidi"/>
          <w:bCs/>
          <w:color w:val="000000" w:themeColor="text1"/>
          <w:sz w:val="24"/>
          <w:szCs w:val="24"/>
        </w:rPr>
        <w:t xml:space="preserve"> </w:t>
      </w:r>
      <w:r w:rsidR="00914739" w:rsidRPr="008A61FC">
        <w:rPr>
          <w:rFonts w:asciiTheme="majorBidi" w:hAnsiTheme="majorBidi" w:cstheme="majorBidi"/>
          <w:bCs/>
          <w:color w:val="000000" w:themeColor="text1"/>
          <w:sz w:val="24"/>
          <w:szCs w:val="24"/>
        </w:rPr>
        <w:t xml:space="preserve">and </w:t>
      </w:r>
      <w:r w:rsidR="00C4748C" w:rsidRPr="008A61FC">
        <w:rPr>
          <w:rFonts w:asciiTheme="majorBidi" w:hAnsiTheme="majorBidi" w:cstheme="majorBidi"/>
          <w:bCs/>
          <w:color w:val="000000" w:themeColor="text1"/>
          <w:sz w:val="24"/>
          <w:szCs w:val="24"/>
        </w:rPr>
        <w:t>20% (</w:t>
      </w:r>
      <w:r w:rsidR="00914739" w:rsidRPr="008A61FC">
        <w:rPr>
          <w:rFonts w:asciiTheme="majorBidi" w:hAnsiTheme="majorBidi" w:cstheme="majorBidi"/>
          <w:bCs/>
          <w:color w:val="000000" w:themeColor="text1"/>
          <w:sz w:val="24"/>
          <w:szCs w:val="24"/>
        </w:rPr>
        <w:t>D</w:t>
      </w:r>
      <w:r w:rsidR="00914739" w:rsidRPr="008A61FC">
        <w:rPr>
          <w:rFonts w:asciiTheme="majorBidi" w:hAnsiTheme="majorBidi" w:cstheme="majorBidi"/>
          <w:bCs/>
          <w:color w:val="000000" w:themeColor="text1"/>
          <w:sz w:val="24"/>
          <w:szCs w:val="24"/>
          <w:vertAlign w:val="subscript"/>
        </w:rPr>
        <w:t>20</w:t>
      </w:r>
      <w:r w:rsidR="00C4748C" w:rsidRPr="008A61FC">
        <w:rPr>
          <w:rFonts w:asciiTheme="majorBidi" w:hAnsiTheme="majorBidi" w:cstheme="majorBidi"/>
          <w:bCs/>
          <w:color w:val="000000" w:themeColor="text1"/>
          <w:sz w:val="24"/>
          <w:szCs w:val="24"/>
        </w:rPr>
        <w:t>)</w:t>
      </w:r>
      <w:r w:rsidR="00914739" w:rsidRPr="008A61FC">
        <w:rPr>
          <w:rFonts w:asciiTheme="majorBidi" w:hAnsiTheme="majorBidi" w:cstheme="majorBidi"/>
          <w:bCs/>
          <w:color w:val="000000" w:themeColor="text1"/>
          <w:sz w:val="24"/>
          <w:szCs w:val="24"/>
        </w:rPr>
        <w:t xml:space="preserve"> </w:t>
      </w:r>
      <w:r w:rsidR="00727B6A" w:rsidRPr="008A61FC">
        <w:rPr>
          <w:rFonts w:asciiTheme="majorBidi" w:hAnsiTheme="majorBidi" w:cstheme="majorBidi"/>
          <w:bCs/>
          <w:color w:val="000000" w:themeColor="text1"/>
          <w:sz w:val="24"/>
          <w:szCs w:val="24"/>
        </w:rPr>
        <w:t>dicamba injury</w:t>
      </w:r>
      <w:del w:id="734" w:author="copyeditor" w:date="2020-02-22T19:50:00Z">
        <w:r w:rsidR="00727B6A" w:rsidRPr="008A61FC" w:rsidDel="007F4F15">
          <w:rPr>
            <w:rFonts w:asciiTheme="majorBidi" w:hAnsiTheme="majorBidi" w:cstheme="majorBidi"/>
            <w:bCs/>
            <w:color w:val="000000" w:themeColor="text1"/>
            <w:sz w:val="24"/>
            <w:szCs w:val="24"/>
          </w:rPr>
          <w:delText xml:space="preserve"> (%)</w:delText>
        </w:r>
      </w:del>
      <w:r w:rsidR="00727B6A" w:rsidRPr="008A61FC">
        <w:rPr>
          <w:rFonts w:asciiTheme="majorBidi" w:hAnsiTheme="majorBidi" w:cstheme="majorBidi"/>
          <w:bCs/>
          <w:color w:val="000000" w:themeColor="text1"/>
          <w:sz w:val="24"/>
          <w:szCs w:val="24"/>
        </w:rPr>
        <w:t xml:space="preserve"> on non-D</w:t>
      </w:r>
      <w:r w:rsidR="00563DE3" w:rsidRPr="008A61FC">
        <w:rPr>
          <w:rFonts w:asciiTheme="majorBidi" w:hAnsiTheme="majorBidi" w:cstheme="majorBidi"/>
          <w:bCs/>
          <w:color w:val="000000" w:themeColor="text1"/>
          <w:sz w:val="24"/>
          <w:szCs w:val="24"/>
        </w:rPr>
        <w:t>R</w:t>
      </w:r>
      <w:r w:rsidR="00727B6A" w:rsidRPr="008A61FC">
        <w:rPr>
          <w:rFonts w:asciiTheme="majorBidi" w:hAnsiTheme="majorBidi" w:cstheme="majorBidi"/>
          <w:bCs/>
          <w:color w:val="000000" w:themeColor="text1"/>
          <w:sz w:val="24"/>
          <w:szCs w:val="24"/>
        </w:rPr>
        <w:t xml:space="preserve"> soybean</w:t>
      </w:r>
      <w:r w:rsidR="00BE61DB" w:rsidRPr="008A61FC">
        <w:rPr>
          <w:rFonts w:asciiTheme="majorBidi" w:hAnsiTheme="majorBidi" w:cstheme="majorBidi"/>
          <w:bCs/>
          <w:color w:val="000000" w:themeColor="text1"/>
          <w:sz w:val="24"/>
          <w:szCs w:val="24"/>
        </w:rPr>
        <w:t xml:space="preserve"> plant</w:t>
      </w:r>
      <w:r w:rsidR="00727B6A" w:rsidRPr="008A61FC">
        <w:rPr>
          <w:rFonts w:asciiTheme="majorBidi" w:hAnsiTheme="majorBidi" w:cstheme="majorBidi"/>
          <w:bCs/>
          <w:color w:val="000000" w:themeColor="text1"/>
          <w:sz w:val="24"/>
          <w:szCs w:val="24"/>
        </w:rPr>
        <w:t>s</w:t>
      </w:r>
      <w:r w:rsidR="00B427BB" w:rsidRPr="008A61FC">
        <w:rPr>
          <w:rFonts w:asciiTheme="majorBidi" w:hAnsiTheme="majorBidi" w:cstheme="majorBidi"/>
          <w:bCs/>
          <w:color w:val="000000" w:themeColor="text1"/>
          <w:sz w:val="24"/>
          <w:szCs w:val="24"/>
        </w:rPr>
        <w:t xml:space="preserve"> (Ritz et al. 2015)</w:t>
      </w:r>
      <w:r w:rsidR="00727B6A" w:rsidRPr="008A61FC">
        <w:rPr>
          <w:rFonts w:asciiTheme="majorBidi" w:hAnsiTheme="majorBidi" w:cstheme="majorBidi"/>
          <w:bCs/>
          <w:color w:val="000000" w:themeColor="text1"/>
          <w:sz w:val="24"/>
          <w:szCs w:val="24"/>
        </w:rPr>
        <w:t>.</w:t>
      </w:r>
    </w:p>
    <w:p w14:paraId="2A8E4A64" w14:textId="77777777" w:rsidR="00F21D43" w:rsidRPr="008A61FC" w:rsidRDefault="00F21D43" w:rsidP="00914739">
      <w:pPr>
        <w:spacing w:after="0" w:line="480" w:lineRule="auto"/>
        <w:jc w:val="both"/>
        <w:rPr>
          <w:rFonts w:asciiTheme="majorBidi" w:hAnsiTheme="majorBidi" w:cstheme="majorBidi"/>
          <w:b/>
          <w:bCs/>
          <w:i/>
          <w:color w:val="000000" w:themeColor="text1"/>
          <w:sz w:val="24"/>
          <w:szCs w:val="24"/>
        </w:rPr>
      </w:pPr>
    </w:p>
    <w:p w14:paraId="7666D5B3" w14:textId="04584309" w:rsidR="00154220" w:rsidRPr="007F4F15" w:rsidRDefault="00914739" w:rsidP="001E110F">
      <w:pPr>
        <w:spacing w:after="0" w:line="480" w:lineRule="auto"/>
        <w:rPr>
          <w:ins w:id="735" w:author="copyeditor" w:date="2020-02-21T13:35:00Z"/>
          <w:rFonts w:asciiTheme="majorBidi" w:hAnsiTheme="majorBidi" w:cstheme="majorBidi"/>
          <w:bCs/>
          <w:color w:val="000000" w:themeColor="text1"/>
          <w:sz w:val="24"/>
          <w:szCs w:val="24"/>
          <w:rPrChange w:id="736" w:author="copyeditor" w:date="2020-02-22T19:50:00Z">
            <w:rPr>
              <w:ins w:id="737" w:author="copyeditor" w:date="2020-02-21T13:35:00Z"/>
              <w:rFonts w:asciiTheme="majorBidi" w:hAnsiTheme="majorBidi" w:cstheme="majorBidi"/>
              <w:bCs/>
              <w:i/>
              <w:color w:val="000000" w:themeColor="text1"/>
              <w:sz w:val="24"/>
              <w:szCs w:val="24"/>
            </w:rPr>
          </w:rPrChange>
        </w:rPr>
      </w:pPr>
      <w:r w:rsidRPr="007F4F15">
        <w:rPr>
          <w:rFonts w:asciiTheme="majorBidi" w:hAnsiTheme="majorBidi" w:cstheme="majorBidi"/>
          <w:bCs/>
          <w:color w:val="000000" w:themeColor="text1"/>
          <w:sz w:val="24"/>
          <w:szCs w:val="24"/>
          <w:rPrChange w:id="738" w:author="copyeditor" w:date="2020-02-22T19:50:00Z">
            <w:rPr>
              <w:rFonts w:asciiTheme="majorBidi" w:hAnsiTheme="majorBidi" w:cstheme="majorBidi"/>
              <w:b/>
              <w:bCs/>
              <w:i/>
              <w:color w:val="000000" w:themeColor="text1"/>
              <w:sz w:val="24"/>
              <w:szCs w:val="24"/>
            </w:rPr>
          </w:rPrChange>
        </w:rPr>
        <w:t xml:space="preserve">Model </w:t>
      </w:r>
      <w:del w:id="739" w:author="copyeditor" w:date="2020-02-22T19:50:00Z">
        <w:r w:rsidRPr="007F4F15" w:rsidDel="007F4F15">
          <w:rPr>
            <w:rFonts w:asciiTheme="majorBidi" w:hAnsiTheme="majorBidi" w:cstheme="majorBidi"/>
            <w:bCs/>
            <w:color w:val="000000" w:themeColor="text1"/>
            <w:sz w:val="24"/>
            <w:szCs w:val="24"/>
            <w:rPrChange w:id="740" w:author="copyeditor" w:date="2020-02-22T19:50:00Z">
              <w:rPr>
                <w:rFonts w:asciiTheme="majorBidi" w:hAnsiTheme="majorBidi" w:cstheme="majorBidi"/>
                <w:b/>
                <w:bCs/>
                <w:i/>
                <w:color w:val="000000" w:themeColor="text1"/>
                <w:sz w:val="24"/>
                <w:szCs w:val="24"/>
              </w:rPr>
            </w:rPrChange>
          </w:rPr>
          <w:delText>g</w:delText>
        </w:r>
      </w:del>
      <w:ins w:id="741" w:author="copyeditor" w:date="2020-02-22T19:50:00Z">
        <w:r w:rsidR="007F4F15">
          <w:rPr>
            <w:rFonts w:asciiTheme="majorBidi" w:hAnsiTheme="majorBidi" w:cstheme="majorBidi"/>
            <w:bCs/>
            <w:color w:val="000000" w:themeColor="text1"/>
            <w:sz w:val="24"/>
            <w:szCs w:val="24"/>
          </w:rPr>
          <w:t>G</w:t>
        </w:r>
      </w:ins>
      <w:r w:rsidRPr="007F4F15">
        <w:rPr>
          <w:rFonts w:asciiTheme="majorBidi" w:hAnsiTheme="majorBidi" w:cstheme="majorBidi"/>
          <w:bCs/>
          <w:color w:val="000000" w:themeColor="text1"/>
          <w:sz w:val="24"/>
          <w:szCs w:val="24"/>
          <w:rPrChange w:id="742" w:author="copyeditor" w:date="2020-02-22T19:50:00Z">
            <w:rPr>
              <w:rFonts w:asciiTheme="majorBidi" w:hAnsiTheme="majorBidi" w:cstheme="majorBidi"/>
              <w:b/>
              <w:bCs/>
              <w:i/>
              <w:color w:val="000000" w:themeColor="text1"/>
              <w:sz w:val="24"/>
              <w:szCs w:val="24"/>
            </w:rPr>
          </w:rPrChange>
        </w:rPr>
        <w:t xml:space="preserve">oodness of </w:t>
      </w:r>
      <w:del w:id="743" w:author="copyeditor" w:date="2020-02-22T19:50:00Z">
        <w:r w:rsidRPr="007F4F15" w:rsidDel="007F4F15">
          <w:rPr>
            <w:rFonts w:asciiTheme="majorBidi" w:hAnsiTheme="majorBidi" w:cstheme="majorBidi"/>
            <w:bCs/>
            <w:color w:val="000000" w:themeColor="text1"/>
            <w:sz w:val="24"/>
            <w:szCs w:val="24"/>
            <w:rPrChange w:id="744" w:author="copyeditor" w:date="2020-02-22T19:50:00Z">
              <w:rPr>
                <w:rFonts w:asciiTheme="majorBidi" w:hAnsiTheme="majorBidi" w:cstheme="majorBidi"/>
                <w:b/>
                <w:bCs/>
                <w:i/>
                <w:color w:val="000000" w:themeColor="text1"/>
                <w:sz w:val="24"/>
                <w:szCs w:val="24"/>
              </w:rPr>
            </w:rPrChange>
          </w:rPr>
          <w:delText>f</w:delText>
        </w:r>
      </w:del>
      <w:ins w:id="745" w:author="copyeditor" w:date="2020-02-22T19:50:00Z">
        <w:r w:rsidR="007F4F15">
          <w:rPr>
            <w:rFonts w:asciiTheme="majorBidi" w:hAnsiTheme="majorBidi" w:cstheme="majorBidi"/>
            <w:bCs/>
            <w:color w:val="000000" w:themeColor="text1"/>
            <w:sz w:val="24"/>
            <w:szCs w:val="24"/>
          </w:rPr>
          <w:t>F</w:t>
        </w:r>
      </w:ins>
      <w:r w:rsidRPr="007F4F15">
        <w:rPr>
          <w:rFonts w:asciiTheme="majorBidi" w:hAnsiTheme="majorBidi" w:cstheme="majorBidi"/>
          <w:bCs/>
          <w:color w:val="000000" w:themeColor="text1"/>
          <w:sz w:val="24"/>
          <w:szCs w:val="24"/>
          <w:rPrChange w:id="746" w:author="copyeditor" w:date="2020-02-22T19:50:00Z">
            <w:rPr>
              <w:rFonts w:asciiTheme="majorBidi" w:hAnsiTheme="majorBidi" w:cstheme="majorBidi"/>
              <w:b/>
              <w:bCs/>
              <w:i/>
              <w:color w:val="000000" w:themeColor="text1"/>
              <w:sz w:val="24"/>
              <w:szCs w:val="24"/>
            </w:rPr>
          </w:rPrChange>
        </w:rPr>
        <w:t>it</w:t>
      </w:r>
      <w:del w:id="747" w:author="copyeditor" w:date="2020-02-22T19:50:00Z">
        <w:r w:rsidRPr="007F4F15" w:rsidDel="007F4F15">
          <w:rPr>
            <w:rFonts w:asciiTheme="majorBidi" w:hAnsiTheme="majorBidi" w:cstheme="majorBidi"/>
            <w:bCs/>
            <w:color w:val="000000" w:themeColor="text1"/>
            <w:sz w:val="24"/>
            <w:szCs w:val="24"/>
            <w:rPrChange w:id="748" w:author="copyeditor" w:date="2020-02-22T19:50:00Z">
              <w:rPr>
                <w:rFonts w:asciiTheme="majorBidi" w:hAnsiTheme="majorBidi" w:cstheme="majorBidi"/>
                <w:b/>
                <w:bCs/>
                <w:i/>
                <w:color w:val="000000" w:themeColor="text1"/>
                <w:sz w:val="24"/>
                <w:szCs w:val="24"/>
              </w:rPr>
            </w:rPrChange>
          </w:rPr>
          <w:delText>.</w:delText>
        </w:r>
      </w:del>
    </w:p>
    <w:p w14:paraId="42FCD654" w14:textId="452349FD" w:rsidR="00914739" w:rsidRPr="008A61FC" w:rsidDel="00154220" w:rsidRDefault="00914739" w:rsidP="001E110F">
      <w:pPr>
        <w:spacing w:after="0" w:line="480" w:lineRule="auto"/>
        <w:rPr>
          <w:del w:id="749" w:author="copyeditor" w:date="2020-02-21T13:35:00Z"/>
          <w:rFonts w:asciiTheme="majorBidi" w:eastAsiaTheme="minorEastAsia" w:hAnsiTheme="majorBidi" w:cstheme="majorBidi"/>
          <w:sz w:val="24"/>
          <w:szCs w:val="24"/>
        </w:rPr>
      </w:pPr>
      <w:del w:id="750" w:author="copyeditor" w:date="2020-02-21T13:35:00Z">
        <w:r w:rsidRPr="00CB39F5" w:rsidDel="00154220">
          <w:rPr>
            <w:rFonts w:asciiTheme="majorBidi" w:hAnsiTheme="majorBidi" w:cstheme="majorBidi"/>
            <w:bCs/>
            <w:color w:val="000000" w:themeColor="text1"/>
            <w:sz w:val="24"/>
            <w:szCs w:val="24"/>
          </w:rPr>
          <w:delText xml:space="preserve"> </w:delText>
        </w:r>
      </w:del>
      <w:r w:rsidRPr="008A61FC">
        <w:rPr>
          <w:rFonts w:asciiTheme="majorBidi" w:hAnsiTheme="majorBidi" w:cstheme="majorBidi"/>
          <w:bCs/>
          <w:color w:val="000000" w:themeColor="text1"/>
          <w:sz w:val="24"/>
          <w:szCs w:val="24"/>
        </w:rPr>
        <w:t>Root mean squared error (RMSE</w:t>
      </w:r>
      <w:ins w:id="751" w:author="copyeditor" w:date="2020-02-23T10:29:00Z">
        <w:r w:rsidR="00E02314">
          <w:rPr>
            <w:rFonts w:asciiTheme="majorBidi" w:hAnsiTheme="majorBidi" w:cstheme="majorBidi"/>
            <w:bCs/>
            <w:color w:val="000000" w:themeColor="text1"/>
            <w:sz w:val="24"/>
            <w:szCs w:val="24"/>
          </w:rPr>
          <w:t xml:space="preserve">; </w:t>
        </w:r>
        <w:r w:rsidR="00E02314" w:rsidRPr="00E02314">
          <w:rPr>
            <w:rFonts w:asciiTheme="majorBidi" w:hAnsiTheme="majorBidi" w:cstheme="majorBidi"/>
            <w:bCs/>
            <w:color w:val="000000" w:themeColor="text1"/>
            <w:sz w:val="24"/>
            <w:szCs w:val="24"/>
            <w:highlight w:val="yellow"/>
            <w:rPrChange w:id="752" w:author="copyeditor" w:date="2020-02-23T10:30:00Z">
              <w:rPr>
                <w:rFonts w:asciiTheme="majorBidi" w:hAnsiTheme="majorBidi" w:cstheme="majorBidi"/>
                <w:bCs/>
                <w:color w:val="000000" w:themeColor="text1"/>
                <w:sz w:val="24"/>
                <w:szCs w:val="24"/>
              </w:rPr>
            </w:rPrChange>
          </w:rPr>
          <w:t>E</w:t>
        </w:r>
      </w:ins>
      <w:ins w:id="753" w:author="copyeditor" w:date="2020-02-23T10:30:00Z">
        <w:r w:rsidR="00E02314" w:rsidRPr="00E02314">
          <w:rPr>
            <w:rFonts w:asciiTheme="majorBidi" w:hAnsiTheme="majorBidi" w:cstheme="majorBidi"/>
            <w:bCs/>
            <w:color w:val="000000" w:themeColor="text1"/>
            <w:sz w:val="24"/>
            <w:szCs w:val="24"/>
            <w:highlight w:val="yellow"/>
            <w:rPrChange w:id="754" w:author="copyeditor" w:date="2020-02-23T10:30:00Z">
              <w:rPr>
                <w:rFonts w:asciiTheme="majorBidi" w:hAnsiTheme="majorBidi" w:cstheme="majorBidi"/>
                <w:bCs/>
                <w:color w:val="000000" w:themeColor="text1"/>
                <w:sz w:val="24"/>
                <w:szCs w:val="24"/>
              </w:rPr>
            </w:rPrChange>
          </w:rPr>
          <w:t>quation 2</w:t>
        </w:r>
      </w:ins>
      <w:r w:rsidRPr="008A61FC">
        <w:rPr>
          <w:rFonts w:asciiTheme="majorBidi" w:hAnsiTheme="majorBidi" w:cstheme="majorBidi"/>
          <w:bCs/>
          <w:color w:val="000000" w:themeColor="text1"/>
          <w:sz w:val="24"/>
          <w:szCs w:val="24"/>
        </w:rPr>
        <w:t>) and modelling efficiency (ME</w:t>
      </w:r>
      <w:ins w:id="755" w:author="copyeditor" w:date="2020-02-23T10:30:00Z">
        <w:r w:rsidR="00E02314">
          <w:rPr>
            <w:rFonts w:asciiTheme="majorBidi" w:hAnsiTheme="majorBidi" w:cstheme="majorBidi"/>
            <w:bCs/>
            <w:color w:val="000000" w:themeColor="text1"/>
            <w:sz w:val="24"/>
            <w:szCs w:val="24"/>
          </w:rPr>
          <w:t xml:space="preserve">; </w:t>
        </w:r>
        <w:r w:rsidR="00E02314" w:rsidRPr="00E02314">
          <w:rPr>
            <w:rFonts w:asciiTheme="majorBidi" w:hAnsiTheme="majorBidi" w:cstheme="majorBidi"/>
            <w:bCs/>
            <w:color w:val="000000" w:themeColor="text1"/>
            <w:sz w:val="24"/>
            <w:szCs w:val="24"/>
            <w:highlight w:val="yellow"/>
            <w:rPrChange w:id="756" w:author="copyeditor" w:date="2020-02-23T10:30:00Z">
              <w:rPr>
                <w:rFonts w:asciiTheme="majorBidi" w:hAnsiTheme="majorBidi" w:cstheme="majorBidi"/>
                <w:bCs/>
                <w:color w:val="000000" w:themeColor="text1"/>
                <w:sz w:val="24"/>
                <w:szCs w:val="24"/>
              </w:rPr>
            </w:rPrChange>
          </w:rPr>
          <w:t>Equation 3</w:t>
        </w:r>
      </w:ins>
      <w:r w:rsidRPr="008A61FC">
        <w:rPr>
          <w:rFonts w:asciiTheme="majorBidi" w:hAnsiTheme="majorBidi" w:cstheme="majorBidi"/>
          <w:bCs/>
          <w:color w:val="000000" w:themeColor="text1"/>
          <w:sz w:val="24"/>
          <w:szCs w:val="24"/>
        </w:rPr>
        <w:t>) were calculated and used to test the goodness</w:t>
      </w:r>
      <w:ins w:id="757" w:author="copyeditor" w:date="2020-02-23T10:28:00Z">
        <w:r w:rsidR="005E7AE2">
          <w:rPr>
            <w:rFonts w:asciiTheme="majorBidi" w:hAnsiTheme="majorBidi" w:cstheme="majorBidi"/>
            <w:bCs/>
            <w:color w:val="000000" w:themeColor="text1"/>
            <w:sz w:val="24"/>
            <w:szCs w:val="24"/>
          </w:rPr>
          <w:t xml:space="preserve"> </w:t>
        </w:r>
      </w:ins>
      <w:del w:id="758" w:author="copyeditor" w:date="2020-02-23T10:28:00Z">
        <w:r w:rsidRPr="008A61FC" w:rsidDel="005E7AE2">
          <w:rPr>
            <w:rFonts w:asciiTheme="majorBidi" w:hAnsiTheme="majorBidi" w:cstheme="majorBidi"/>
            <w:bCs/>
            <w:color w:val="000000" w:themeColor="text1"/>
            <w:sz w:val="24"/>
            <w:szCs w:val="24"/>
          </w:rPr>
          <w:delText>-</w:delText>
        </w:r>
      </w:del>
      <w:r w:rsidRPr="008A61FC">
        <w:rPr>
          <w:rFonts w:asciiTheme="majorBidi" w:hAnsiTheme="majorBidi" w:cstheme="majorBidi"/>
          <w:bCs/>
          <w:color w:val="000000" w:themeColor="text1"/>
          <w:sz w:val="24"/>
          <w:szCs w:val="24"/>
        </w:rPr>
        <w:t>of</w:t>
      </w:r>
      <w:ins w:id="759" w:author="copyeditor" w:date="2020-02-23T10:28:00Z">
        <w:r w:rsidR="005E7AE2">
          <w:rPr>
            <w:rFonts w:asciiTheme="majorBidi" w:hAnsiTheme="majorBidi" w:cstheme="majorBidi"/>
            <w:bCs/>
            <w:color w:val="000000" w:themeColor="text1"/>
            <w:sz w:val="24"/>
            <w:szCs w:val="24"/>
          </w:rPr>
          <w:t xml:space="preserve"> </w:t>
        </w:r>
      </w:ins>
      <w:del w:id="760" w:author="copyeditor" w:date="2020-02-23T10:28:00Z">
        <w:r w:rsidRPr="008A61FC" w:rsidDel="005E7AE2">
          <w:rPr>
            <w:rFonts w:asciiTheme="majorBidi" w:hAnsiTheme="majorBidi" w:cstheme="majorBidi"/>
            <w:bCs/>
            <w:color w:val="000000" w:themeColor="text1"/>
            <w:sz w:val="24"/>
            <w:szCs w:val="24"/>
          </w:rPr>
          <w:delText>-</w:delText>
        </w:r>
      </w:del>
      <w:r w:rsidRPr="008A61FC">
        <w:rPr>
          <w:rFonts w:asciiTheme="majorBidi" w:hAnsiTheme="majorBidi" w:cstheme="majorBidi"/>
          <w:bCs/>
          <w:color w:val="000000" w:themeColor="text1"/>
          <w:sz w:val="24"/>
          <w:szCs w:val="24"/>
        </w:rPr>
        <w:t>fit of three-parameter log-logistic and linear models</w:t>
      </w:r>
      <w:r w:rsidR="00C4748C" w:rsidRPr="008A61FC">
        <w:rPr>
          <w:rFonts w:asciiTheme="majorBidi" w:hAnsiTheme="majorBidi" w:cstheme="majorBidi"/>
          <w:bCs/>
          <w:color w:val="000000" w:themeColor="text1"/>
          <w:sz w:val="24"/>
          <w:szCs w:val="24"/>
        </w:rPr>
        <w:t xml:space="preserve"> (</w:t>
      </w:r>
      <w:ins w:id="761" w:author="copyeditor" w:date="2020-02-23T10:28:00Z">
        <w:r w:rsidR="00E02314" w:rsidRPr="008A61FC">
          <w:rPr>
            <w:rFonts w:asciiTheme="majorBidi" w:hAnsiTheme="majorBidi" w:cstheme="majorBidi"/>
            <w:bCs/>
            <w:color w:val="000000" w:themeColor="text1"/>
            <w:sz w:val="24"/>
            <w:szCs w:val="24"/>
          </w:rPr>
          <w:t>Mayer and Butler 1993</w:t>
        </w:r>
        <w:r w:rsidR="00E02314">
          <w:rPr>
            <w:rFonts w:asciiTheme="majorBidi" w:hAnsiTheme="majorBidi" w:cstheme="majorBidi"/>
            <w:bCs/>
            <w:color w:val="000000" w:themeColor="text1"/>
            <w:sz w:val="24"/>
            <w:szCs w:val="24"/>
          </w:rPr>
          <w:t xml:space="preserve">; </w:t>
        </w:r>
      </w:ins>
      <w:r w:rsidR="004653FA" w:rsidRPr="008A61FC">
        <w:rPr>
          <w:rFonts w:asciiTheme="majorBidi" w:hAnsiTheme="majorBidi" w:cstheme="majorBidi"/>
          <w:bCs/>
          <w:color w:val="000000" w:themeColor="text1"/>
          <w:sz w:val="24"/>
          <w:szCs w:val="24"/>
        </w:rPr>
        <w:t>Ritz and Streibig</w:t>
      </w:r>
      <w:del w:id="762" w:author="copyeditor" w:date="2020-02-23T10:28:00Z">
        <w:r w:rsidR="004653FA" w:rsidRPr="008A61FC" w:rsidDel="00E02314">
          <w:rPr>
            <w:rFonts w:asciiTheme="majorBidi" w:hAnsiTheme="majorBidi" w:cstheme="majorBidi"/>
            <w:bCs/>
            <w:color w:val="000000" w:themeColor="text1"/>
            <w:sz w:val="24"/>
            <w:szCs w:val="24"/>
          </w:rPr>
          <w:delText>,</w:delText>
        </w:r>
      </w:del>
      <w:r w:rsidR="004653FA" w:rsidRPr="008A61FC">
        <w:rPr>
          <w:rFonts w:asciiTheme="majorBidi" w:hAnsiTheme="majorBidi" w:cstheme="majorBidi"/>
          <w:bCs/>
          <w:color w:val="000000" w:themeColor="text1"/>
          <w:sz w:val="24"/>
          <w:szCs w:val="24"/>
        </w:rPr>
        <w:t xml:space="preserve"> 2008</w:t>
      </w:r>
      <w:del w:id="763" w:author="copyeditor" w:date="2020-02-23T10:28:00Z">
        <w:r w:rsidR="004653FA" w:rsidRPr="008A61FC" w:rsidDel="00E02314">
          <w:rPr>
            <w:rFonts w:asciiTheme="majorBidi" w:hAnsiTheme="majorBidi" w:cstheme="majorBidi"/>
            <w:bCs/>
            <w:color w:val="000000" w:themeColor="text1"/>
            <w:sz w:val="24"/>
            <w:szCs w:val="24"/>
          </w:rPr>
          <w:delText>; Mayer and Butler, 1993</w:delText>
        </w:r>
      </w:del>
      <w:r w:rsidR="004653FA" w:rsidRPr="008A61FC">
        <w:rPr>
          <w:rFonts w:asciiTheme="majorBidi" w:hAnsiTheme="majorBidi" w:cstheme="majorBidi"/>
          <w:bCs/>
          <w:color w:val="000000" w:themeColor="text1"/>
          <w:sz w:val="24"/>
          <w:szCs w:val="24"/>
        </w:rPr>
        <w:t>)</w:t>
      </w:r>
      <w:ins w:id="764" w:author="copyeditor" w:date="2020-02-23T10:30:00Z">
        <w:r w:rsidR="00C13618">
          <w:rPr>
            <w:rFonts w:asciiTheme="majorBidi" w:hAnsiTheme="majorBidi" w:cstheme="majorBidi"/>
            <w:bCs/>
            <w:color w:val="000000" w:themeColor="text1"/>
            <w:sz w:val="24"/>
            <w:szCs w:val="24"/>
          </w:rPr>
          <w:t>, as follows</w:t>
        </w:r>
      </w:ins>
      <w:r w:rsidRPr="008A61FC">
        <w:rPr>
          <w:rFonts w:asciiTheme="majorBidi" w:hAnsiTheme="majorBidi" w:cstheme="majorBidi"/>
          <w:bCs/>
          <w:color w:val="000000" w:themeColor="text1"/>
          <w:sz w:val="24"/>
          <w:szCs w:val="24"/>
        </w:rPr>
        <w:t>:</w:t>
      </w:r>
      <m:oMath>
        <m:r>
          <w:rPr>
            <w:rFonts w:ascii="Cambria Math" w:hAnsi="Cambria Math" w:cstheme="majorBidi"/>
            <w:sz w:val="24"/>
            <w:szCs w:val="24"/>
          </w:rPr>
          <m:t xml:space="preserve"> </m:t>
        </m:r>
      </m:oMath>
    </w:p>
    <w:p w14:paraId="78B7212A" w14:textId="77777777" w:rsidR="00914739" w:rsidRPr="008A61FC" w:rsidRDefault="00914739" w:rsidP="001E110F">
      <w:pPr>
        <w:spacing w:after="0" w:line="480" w:lineRule="auto"/>
        <w:rPr>
          <w:rFonts w:asciiTheme="majorBidi" w:eastAsiaTheme="minorEastAsia" w:hAnsiTheme="majorBidi" w:cstheme="majorBidi"/>
          <w:sz w:val="24"/>
          <w:szCs w:val="24"/>
        </w:rPr>
      </w:pPr>
    </w:p>
    <w:p w14:paraId="2480417E" w14:textId="0299543B" w:rsidR="00914739" w:rsidRPr="008A61FC" w:rsidRDefault="00914739" w:rsidP="00C21C84">
      <w:pPr>
        <w:spacing w:after="0" w:line="480" w:lineRule="auto"/>
        <w:jc w:val="center"/>
        <w:rPr>
          <w:rFonts w:asciiTheme="majorBidi" w:eastAsiaTheme="minorEastAsia" w:hAnsiTheme="majorBidi" w:cstheme="majorBidi"/>
          <w:sz w:val="24"/>
          <w:szCs w:val="24"/>
        </w:rPr>
      </w:pPr>
      <m:oMath>
        <m:r>
          <w:rPr>
            <w:rFonts w:ascii="Cambria Math" w:hAnsi="Cambria Math" w:cstheme="majorBidi"/>
            <w:sz w:val="24"/>
            <w:szCs w:val="24"/>
          </w:rPr>
          <m:t>RMSE</m:t>
        </m:r>
        <m:r>
          <m:rPr>
            <m:sty m:val="p"/>
          </m:rPr>
          <w:rPr>
            <w:rFonts w:ascii="Cambria Math" w:hAnsi="Cambria Math" w:cstheme="majorBidi"/>
            <w:sz w:val="24"/>
            <w:szCs w:val="24"/>
          </w:rPr>
          <m:t>=</m:t>
        </m:r>
        <m:rad>
          <m:radPr>
            <m:degHide m:val="1"/>
            <m:ctrlPr>
              <w:rPr>
                <w:rFonts w:ascii="Cambria Math" w:hAnsi="Cambria Math" w:cstheme="majorBidi"/>
                <w:sz w:val="24"/>
                <w:szCs w:val="24"/>
              </w:rPr>
            </m:ctrlPr>
          </m:radPr>
          <m:deg/>
          <m:e>
            <m:f>
              <m:fPr>
                <m:ctrlPr>
                  <w:rPr>
                    <w:rFonts w:ascii="Cambria Math" w:hAnsi="Cambria Math" w:cstheme="majorBidi"/>
                    <w:sz w:val="24"/>
                    <w:szCs w:val="24"/>
                    <w:lang w:val="pt-BR"/>
                  </w:rPr>
                </m:ctrlPr>
              </m:fPr>
              <m:num>
                <m:r>
                  <w:rPr>
                    <w:rFonts w:ascii="Cambria Math" w:hAnsi="Cambria Math" w:cstheme="majorBidi"/>
                    <w:sz w:val="24"/>
                    <w:szCs w:val="24"/>
                  </w:rPr>
                  <m:t>RSS</m:t>
                </m:r>
              </m:num>
              <m:den>
                <m:r>
                  <w:rPr>
                    <w:rFonts w:ascii="Cambria Math" w:hAnsi="Cambria Math" w:cstheme="majorBidi"/>
                    <w:sz w:val="24"/>
                    <w:szCs w:val="24"/>
                    <w:lang w:val="pt-BR"/>
                  </w:rPr>
                  <m:t>n</m:t>
                </m:r>
                <m:r>
                  <w:rPr>
                    <w:rFonts w:ascii="Cambria Math" w:hAnsi="Cambria Math" w:cstheme="majorBidi"/>
                    <w:sz w:val="24"/>
                    <w:szCs w:val="24"/>
                  </w:rPr>
                  <m:t>-</m:t>
                </m:r>
                <m:r>
                  <w:rPr>
                    <w:rFonts w:ascii="Cambria Math" w:hAnsi="Cambria Math" w:cstheme="majorBidi"/>
                    <w:sz w:val="24"/>
                    <w:szCs w:val="24"/>
                    <w:lang w:val="pt-BR"/>
                  </w:rPr>
                  <m:t>p</m:t>
                </m:r>
                <m:r>
                  <w:rPr>
                    <w:rFonts w:ascii="Cambria Math" w:hAnsi="Cambria Math" w:cstheme="majorBidi"/>
                    <w:sz w:val="24"/>
                    <w:szCs w:val="24"/>
                  </w:rPr>
                  <m:t>-1</m:t>
                </m:r>
              </m:den>
            </m:f>
          </m:e>
        </m:rad>
      </m:oMath>
      <w:del w:id="765" w:author="copyeditor" w:date="2020-02-21T13:32:00Z">
        <w:r w:rsidRPr="008A61FC" w:rsidDel="003F75D6">
          <w:rPr>
            <w:rFonts w:asciiTheme="majorBidi" w:eastAsiaTheme="minorEastAsia" w:hAnsiTheme="majorBidi" w:cstheme="majorBidi"/>
            <w:sz w:val="24"/>
            <w:szCs w:val="24"/>
          </w:rPr>
          <w:delText xml:space="preserve">  </w:delText>
        </w:r>
      </w:del>
      <w:ins w:id="766" w:author="copyeditor" w:date="2020-02-21T13:32:00Z">
        <w:r w:rsidR="003F75D6">
          <w:rPr>
            <w:rFonts w:asciiTheme="majorBidi" w:eastAsiaTheme="minorEastAsia" w:hAnsiTheme="majorBidi" w:cstheme="majorBidi"/>
            <w:sz w:val="24"/>
            <w:szCs w:val="24"/>
          </w:rPr>
          <w:t xml:space="preserve"> </w:t>
        </w:r>
      </w:ins>
      <w:del w:id="767" w:author="copyeditor" w:date="2020-02-21T13:32:00Z">
        <w:r w:rsidRPr="008A61FC" w:rsidDel="003F75D6">
          <w:rPr>
            <w:rFonts w:asciiTheme="majorBidi" w:eastAsiaTheme="minorEastAsia" w:hAnsiTheme="majorBidi" w:cstheme="majorBidi"/>
            <w:sz w:val="24"/>
            <w:szCs w:val="24"/>
          </w:rPr>
          <w:delText xml:space="preserve"> </w:delText>
        </w:r>
      </w:del>
      <w:ins w:id="768" w:author="copyeditor" w:date="2020-02-23T13:29:00Z">
        <w:r w:rsidR="00D73889">
          <w:rPr>
            <w:rFonts w:asciiTheme="majorBidi" w:eastAsiaTheme="minorEastAsia" w:hAnsiTheme="majorBidi" w:cstheme="majorBidi"/>
            <w:sz w:val="24"/>
            <w:szCs w:val="24"/>
          </w:rPr>
          <w:tab/>
        </w:r>
      </w:ins>
      <w:del w:id="769" w:author="copyeditor" w:date="2020-02-21T13:32:00Z">
        <w:r w:rsidRPr="008A61FC" w:rsidDel="003F75D6">
          <w:rPr>
            <w:rFonts w:asciiTheme="majorBidi" w:eastAsiaTheme="minorEastAsia" w:hAnsiTheme="majorBidi" w:cstheme="majorBidi"/>
            <w:sz w:val="24"/>
            <w:szCs w:val="24"/>
          </w:rPr>
          <w:delText xml:space="preserve">              </w:delText>
        </w:r>
      </w:del>
      <w:ins w:id="770" w:author="copyeditor" w:date="2020-02-23T10:28:00Z">
        <w:r w:rsidR="00E02314">
          <w:rPr>
            <w:rFonts w:asciiTheme="majorBidi" w:eastAsiaTheme="minorEastAsia" w:hAnsiTheme="majorBidi" w:cstheme="majorBidi"/>
            <w:sz w:val="24"/>
            <w:szCs w:val="24"/>
          </w:rPr>
          <w:t>[</w:t>
        </w:r>
      </w:ins>
      <w:r w:rsidRPr="008A61FC">
        <w:rPr>
          <w:rFonts w:asciiTheme="majorBidi" w:eastAsiaTheme="minorEastAsia" w:hAnsiTheme="majorBidi" w:cstheme="majorBidi"/>
          <w:sz w:val="24"/>
          <w:szCs w:val="24"/>
        </w:rPr>
        <w:t xml:space="preserve">Equation </w:t>
      </w:r>
      <w:ins w:id="771" w:author="copyeditor" w:date="2020-02-23T10:29:00Z">
        <w:r w:rsidR="00E02314">
          <w:rPr>
            <w:rFonts w:asciiTheme="majorBidi" w:eastAsiaTheme="minorEastAsia" w:hAnsiTheme="majorBidi" w:cstheme="majorBidi"/>
            <w:sz w:val="24"/>
            <w:szCs w:val="24"/>
          </w:rPr>
          <w:t>2</w:t>
        </w:r>
      </w:ins>
      <w:del w:id="772" w:author="copyeditor" w:date="2020-02-23T10:29:00Z">
        <w:r w:rsidR="00F14095" w:rsidRPr="008A61FC" w:rsidDel="00E02314">
          <w:rPr>
            <w:rFonts w:asciiTheme="majorBidi" w:eastAsiaTheme="minorEastAsia" w:hAnsiTheme="majorBidi" w:cstheme="majorBidi"/>
            <w:sz w:val="24"/>
            <w:szCs w:val="24"/>
          </w:rPr>
          <w:delText>3</w:delText>
        </w:r>
      </w:del>
      <w:ins w:id="773" w:author="copyeditor" w:date="2020-02-23T10:28:00Z">
        <w:r w:rsidR="00E02314">
          <w:rPr>
            <w:rFonts w:asciiTheme="majorBidi" w:eastAsiaTheme="minorEastAsia" w:hAnsiTheme="majorBidi" w:cstheme="majorBidi"/>
            <w:sz w:val="24"/>
            <w:szCs w:val="24"/>
          </w:rPr>
          <w:t>]</w:t>
        </w:r>
      </w:ins>
    </w:p>
    <w:p w14:paraId="675D54B7" w14:textId="1A77AF89" w:rsidR="00914739" w:rsidRPr="008A61FC" w:rsidDel="00154220" w:rsidRDefault="00914739" w:rsidP="00914739">
      <w:pPr>
        <w:spacing w:after="0" w:line="480" w:lineRule="auto"/>
        <w:jc w:val="both"/>
        <w:rPr>
          <w:del w:id="774" w:author="copyeditor" w:date="2020-02-21T13:35:00Z"/>
          <w:rFonts w:asciiTheme="majorBidi" w:hAnsiTheme="majorBidi" w:cstheme="majorBidi"/>
          <w:sz w:val="24"/>
          <w:szCs w:val="24"/>
        </w:rPr>
      </w:pPr>
    </w:p>
    <w:p w14:paraId="0287D770" w14:textId="04CC39C5" w:rsidR="00914739" w:rsidRPr="008A61FC" w:rsidRDefault="00914739" w:rsidP="00C21C84">
      <w:pPr>
        <w:spacing w:after="0" w:line="480" w:lineRule="auto"/>
        <w:jc w:val="center"/>
        <w:rPr>
          <w:rFonts w:asciiTheme="majorBidi" w:eastAsiaTheme="minorEastAsia" w:hAnsiTheme="majorBidi" w:cstheme="majorBidi"/>
          <w:sz w:val="24"/>
          <w:szCs w:val="24"/>
        </w:rPr>
      </w:pPr>
      <m:oMath>
        <m:r>
          <w:rPr>
            <w:rFonts w:ascii="Cambria Math" w:eastAsiaTheme="minorEastAsia" w:hAnsi="Cambria Math" w:cstheme="majorBidi"/>
            <w:sz w:val="24"/>
            <w:szCs w:val="24"/>
            <w:lang w:val="pt-BR"/>
          </w:rPr>
          <m:t>ME</m:t>
        </m:r>
        <m:r>
          <m:rPr>
            <m:sty m:val="p"/>
          </m:rPr>
          <w:rPr>
            <w:rFonts w:ascii="Cambria Math" w:eastAsiaTheme="minorEastAsia" w:hAnsi="Cambria Math" w:cstheme="majorBidi"/>
            <w:sz w:val="24"/>
            <w:szCs w:val="24"/>
          </w:rPr>
          <m:t>=1-[</m:t>
        </m:r>
        <m:f>
          <m:fPr>
            <m:ctrlPr>
              <w:rPr>
                <w:rFonts w:ascii="Cambria Math" w:eastAsiaTheme="minorEastAsia" w:hAnsi="Cambria Math" w:cstheme="majorBidi"/>
                <w:i/>
                <w:sz w:val="24"/>
                <w:szCs w:val="24"/>
                <w:lang w:val="pt-BR"/>
              </w:rPr>
            </m:ctrlPr>
          </m:fPr>
          <m:num>
            <m:nary>
              <m:naryPr>
                <m:chr m:val="∑"/>
                <m:limLoc m:val="subSup"/>
                <m:ctrlPr>
                  <w:rPr>
                    <w:rFonts w:ascii="Cambria Math" w:hAnsi="Cambria Math" w:cstheme="majorBidi"/>
                    <w:i/>
                    <w:sz w:val="24"/>
                    <w:szCs w:val="24"/>
                    <w:lang w:val="pt-BR"/>
                  </w:rPr>
                </m:ctrlPr>
              </m:naryPr>
              <m:sub>
                <m:r>
                  <w:rPr>
                    <w:rFonts w:ascii="Cambria Math" w:hAnsi="Cambria Math" w:cstheme="majorBidi"/>
                    <w:sz w:val="24"/>
                    <w:szCs w:val="24"/>
                    <w:lang w:val="pt-BR"/>
                  </w:rPr>
                  <m:t>i</m:t>
                </m:r>
                <m:r>
                  <w:rPr>
                    <w:rFonts w:ascii="Cambria Math" w:hAnsi="Cambria Math" w:cstheme="majorBidi"/>
                    <w:sz w:val="24"/>
                    <w:szCs w:val="24"/>
                  </w:rPr>
                  <m:t>=1</m:t>
                </m:r>
              </m:sub>
              <m:sup>
                <m:r>
                  <w:rPr>
                    <w:rFonts w:ascii="Cambria Math" w:hAnsi="Cambria Math" w:cstheme="majorBidi"/>
                    <w:sz w:val="24"/>
                    <w:szCs w:val="24"/>
                    <w:lang w:val="pt-BR"/>
                  </w:rPr>
                  <m:t>n</m:t>
                </m:r>
              </m:sup>
              <m:e>
                <m:r>
                  <w:rPr>
                    <w:rFonts w:ascii="Cambria Math" w:hAnsi="Cambria Math" w:cstheme="majorBidi"/>
                    <w:sz w:val="24"/>
                    <w:szCs w:val="24"/>
                  </w:rPr>
                  <m:t>(</m:t>
                </m:r>
                <m:r>
                  <w:rPr>
                    <w:rFonts w:ascii="Cambria Math" w:hAnsi="Cambria Math" w:cstheme="majorBidi"/>
                    <w:sz w:val="24"/>
                    <w:szCs w:val="24"/>
                    <w:lang w:val="pt-BR"/>
                  </w:rPr>
                  <m:t>Oi</m:t>
                </m:r>
                <m:sSup>
                  <m:sSupPr>
                    <m:ctrlPr>
                      <w:rPr>
                        <w:rFonts w:ascii="Cambria Math" w:hAnsi="Cambria Math" w:cstheme="majorBidi"/>
                        <w:i/>
                        <w:sz w:val="24"/>
                        <w:szCs w:val="24"/>
                        <w:lang w:val="pt-BR"/>
                      </w:rPr>
                    </m:ctrlPr>
                  </m:sSupPr>
                  <m:e>
                    <m:r>
                      <w:rPr>
                        <w:rFonts w:ascii="Cambria Math" w:hAnsi="Cambria Math" w:cstheme="majorBidi"/>
                        <w:sz w:val="24"/>
                        <w:szCs w:val="24"/>
                      </w:rPr>
                      <m:t>-</m:t>
                    </m:r>
                    <m:r>
                      <w:rPr>
                        <w:rFonts w:ascii="Cambria Math" w:hAnsi="Cambria Math" w:cstheme="majorBidi"/>
                        <w:sz w:val="24"/>
                        <w:szCs w:val="24"/>
                        <w:lang w:val="pt-BR"/>
                      </w:rPr>
                      <m:t>Pi</m:t>
                    </m:r>
                    <m:r>
                      <w:rPr>
                        <w:rFonts w:ascii="Cambria Math" w:hAnsi="Cambria Math" w:cstheme="majorBidi"/>
                        <w:sz w:val="24"/>
                        <w:szCs w:val="24"/>
                      </w:rPr>
                      <m:t>)</m:t>
                    </m:r>
                  </m:e>
                  <m:sup>
                    <m:r>
                      <w:rPr>
                        <w:rFonts w:ascii="Cambria Math" w:hAnsi="Cambria Math" w:cstheme="majorBidi"/>
                        <w:sz w:val="24"/>
                        <w:szCs w:val="24"/>
                      </w:rPr>
                      <m:t>2</m:t>
                    </m:r>
                  </m:sup>
                </m:sSup>
              </m:e>
            </m:nary>
          </m:num>
          <m:den>
            <m:nary>
              <m:naryPr>
                <m:chr m:val="∑"/>
                <m:limLoc m:val="subSup"/>
                <m:ctrlPr>
                  <w:rPr>
                    <w:rFonts w:ascii="Cambria Math" w:hAnsi="Cambria Math" w:cstheme="majorBidi"/>
                    <w:i/>
                    <w:sz w:val="24"/>
                    <w:szCs w:val="24"/>
                    <w:lang w:val="pt-BR"/>
                  </w:rPr>
                </m:ctrlPr>
              </m:naryPr>
              <m:sub>
                <m:r>
                  <w:rPr>
                    <w:rFonts w:ascii="Cambria Math" w:hAnsi="Cambria Math" w:cstheme="majorBidi"/>
                    <w:sz w:val="24"/>
                    <w:szCs w:val="24"/>
                    <w:lang w:val="pt-BR"/>
                  </w:rPr>
                  <m:t>i</m:t>
                </m:r>
                <m:r>
                  <w:rPr>
                    <w:rFonts w:ascii="Cambria Math" w:hAnsi="Cambria Math" w:cstheme="majorBidi"/>
                    <w:sz w:val="24"/>
                    <w:szCs w:val="24"/>
                  </w:rPr>
                  <m:t>=1</m:t>
                </m:r>
              </m:sub>
              <m:sup>
                <m:r>
                  <w:rPr>
                    <w:rFonts w:ascii="Cambria Math" w:hAnsi="Cambria Math" w:cstheme="majorBidi"/>
                    <w:sz w:val="24"/>
                    <w:szCs w:val="24"/>
                    <w:lang w:val="pt-BR"/>
                  </w:rPr>
                  <m:t>n</m:t>
                </m:r>
              </m:sup>
              <m:e>
                <m:r>
                  <w:rPr>
                    <w:rFonts w:ascii="Cambria Math" w:hAnsi="Cambria Math" w:cstheme="majorBidi"/>
                    <w:sz w:val="24"/>
                    <w:szCs w:val="24"/>
                  </w:rPr>
                  <m:t>(</m:t>
                </m:r>
                <m:r>
                  <w:rPr>
                    <w:rFonts w:ascii="Cambria Math" w:hAnsi="Cambria Math" w:cstheme="majorBidi"/>
                    <w:sz w:val="24"/>
                    <w:szCs w:val="24"/>
                    <w:lang w:val="pt-BR"/>
                  </w:rPr>
                  <m:t>Oi</m:t>
                </m:r>
                <m:r>
                  <w:rPr>
                    <w:rFonts w:ascii="Cambria Math" w:hAnsi="Cambria Math" w:cstheme="majorBidi"/>
                    <w:sz w:val="24"/>
                    <w:szCs w:val="24"/>
                  </w:rPr>
                  <m:t>-Ō</m:t>
                </m:r>
                <m:r>
                  <w:rPr>
                    <w:rFonts w:ascii="Cambria Math" w:hAnsi="Cambria Math" w:cstheme="majorBidi"/>
                    <w:sz w:val="24"/>
                    <w:szCs w:val="24"/>
                    <w:lang w:val="pt-BR"/>
                  </w:rPr>
                  <m:t>i</m:t>
                </m:r>
                <m:sSup>
                  <m:sSupPr>
                    <m:ctrlPr>
                      <w:rPr>
                        <w:rFonts w:ascii="Cambria Math" w:hAnsi="Cambria Math" w:cstheme="majorBidi"/>
                        <w:i/>
                        <w:sz w:val="24"/>
                        <w:szCs w:val="24"/>
                        <w:lang w:val="pt-BR"/>
                      </w:rPr>
                    </m:ctrlPr>
                  </m:sSupPr>
                  <m:e>
                    <m:r>
                      <w:rPr>
                        <w:rFonts w:ascii="Cambria Math" w:hAnsi="Cambria Math" w:cstheme="majorBidi"/>
                        <w:sz w:val="24"/>
                        <w:szCs w:val="24"/>
                      </w:rPr>
                      <m:t>)</m:t>
                    </m:r>
                  </m:e>
                  <m:sup>
                    <m:r>
                      <w:rPr>
                        <w:rFonts w:ascii="Cambria Math" w:hAnsi="Cambria Math" w:cstheme="majorBidi"/>
                        <w:sz w:val="24"/>
                        <w:szCs w:val="24"/>
                      </w:rPr>
                      <m:t>2</m:t>
                    </m:r>
                  </m:sup>
                </m:sSup>
              </m:e>
            </m:nary>
          </m:den>
        </m:f>
        <m:r>
          <w:rPr>
            <w:rFonts w:ascii="Cambria Math" w:eastAsiaTheme="minorEastAsia" w:hAnsi="Cambria Math" w:cstheme="majorBidi"/>
            <w:sz w:val="24"/>
            <w:szCs w:val="24"/>
          </w:rPr>
          <m:t>]</m:t>
        </m:r>
      </m:oMath>
      <w:del w:id="775" w:author="copyeditor" w:date="2020-02-21T13:32:00Z">
        <w:r w:rsidRPr="008A61FC" w:rsidDel="003F75D6">
          <w:rPr>
            <w:rFonts w:asciiTheme="majorBidi" w:eastAsiaTheme="minorEastAsia" w:hAnsiTheme="majorBidi" w:cstheme="majorBidi"/>
            <w:sz w:val="24"/>
            <w:szCs w:val="24"/>
          </w:rPr>
          <w:delText xml:space="preserve">  </w:delText>
        </w:r>
      </w:del>
      <w:ins w:id="776" w:author="copyeditor" w:date="2020-02-21T13:32:00Z">
        <w:r w:rsidR="003F75D6">
          <w:rPr>
            <w:rFonts w:asciiTheme="majorBidi" w:eastAsiaTheme="minorEastAsia" w:hAnsiTheme="majorBidi" w:cstheme="majorBidi"/>
            <w:sz w:val="24"/>
            <w:szCs w:val="24"/>
          </w:rPr>
          <w:t xml:space="preserve"> </w:t>
        </w:r>
      </w:ins>
      <w:del w:id="777" w:author="copyeditor" w:date="2020-02-21T13:32:00Z">
        <w:r w:rsidRPr="008A61FC" w:rsidDel="003F75D6">
          <w:rPr>
            <w:rFonts w:asciiTheme="majorBidi" w:eastAsiaTheme="minorEastAsia" w:hAnsiTheme="majorBidi" w:cstheme="majorBidi"/>
            <w:sz w:val="24"/>
            <w:szCs w:val="24"/>
          </w:rPr>
          <w:delText xml:space="preserve"> </w:delText>
        </w:r>
      </w:del>
      <w:ins w:id="778" w:author="copyeditor" w:date="2020-02-23T13:30:00Z">
        <w:r w:rsidR="00D73889">
          <w:rPr>
            <w:rFonts w:asciiTheme="majorBidi" w:eastAsiaTheme="minorEastAsia" w:hAnsiTheme="majorBidi" w:cstheme="majorBidi"/>
            <w:sz w:val="24"/>
            <w:szCs w:val="24"/>
          </w:rPr>
          <w:tab/>
        </w:r>
      </w:ins>
      <w:del w:id="779" w:author="copyeditor" w:date="2020-02-21T13:32:00Z">
        <w:r w:rsidRPr="008A61FC" w:rsidDel="003F75D6">
          <w:rPr>
            <w:rFonts w:asciiTheme="majorBidi" w:eastAsiaTheme="minorEastAsia" w:hAnsiTheme="majorBidi" w:cstheme="majorBidi"/>
            <w:sz w:val="24"/>
            <w:szCs w:val="24"/>
          </w:rPr>
          <w:delText xml:space="preserve">         </w:delText>
        </w:r>
      </w:del>
      <w:ins w:id="780" w:author="copyeditor" w:date="2020-02-23T10:30:00Z">
        <w:r w:rsidR="00E02314">
          <w:rPr>
            <w:rFonts w:asciiTheme="majorBidi" w:eastAsiaTheme="minorEastAsia" w:hAnsiTheme="majorBidi" w:cstheme="majorBidi"/>
            <w:sz w:val="24"/>
            <w:szCs w:val="24"/>
          </w:rPr>
          <w:t>[</w:t>
        </w:r>
      </w:ins>
      <w:r w:rsidRPr="008A61FC">
        <w:rPr>
          <w:rFonts w:asciiTheme="majorBidi" w:eastAsiaTheme="minorEastAsia" w:hAnsiTheme="majorBidi" w:cstheme="majorBidi"/>
          <w:sz w:val="24"/>
          <w:szCs w:val="24"/>
        </w:rPr>
        <w:t xml:space="preserve">Equation </w:t>
      </w:r>
      <w:ins w:id="781" w:author="copyeditor" w:date="2020-02-23T10:30:00Z">
        <w:r w:rsidR="00E02314">
          <w:rPr>
            <w:rFonts w:asciiTheme="majorBidi" w:eastAsiaTheme="minorEastAsia" w:hAnsiTheme="majorBidi" w:cstheme="majorBidi"/>
            <w:sz w:val="24"/>
            <w:szCs w:val="24"/>
          </w:rPr>
          <w:t>3</w:t>
        </w:r>
      </w:ins>
      <w:del w:id="782" w:author="copyeditor" w:date="2020-02-23T10:30:00Z">
        <w:r w:rsidR="00F14095" w:rsidRPr="008A61FC" w:rsidDel="00E02314">
          <w:rPr>
            <w:rFonts w:asciiTheme="majorBidi" w:eastAsiaTheme="minorEastAsia" w:hAnsiTheme="majorBidi" w:cstheme="majorBidi"/>
            <w:sz w:val="24"/>
            <w:szCs w:val="24"/>
          </w:rPr>
          <w:delText>4</w:delText>
        </w:r>
      </w:del>
      <w:ins w:id="783" w:author="copyeditor" w:date="2020-02-23T10:30:00Z">
        <w:r w:rsidR="00E02314">
          <w:rPr>
            <w:rFonts w:asciiTheme="majorBidi" w:eastAsiaTheme="minorEastAsia" w:hAnsiTheme="majorBidi" w:cstheme="majorBidi"/>
            <w:sz w:val="24"/>
            <w:szCs w:val="24"/>
          </w:rPr>
          <w:t>]</w:t>
        </w:r>
      </w:ins>
    </w:p>
    <w:p w14:paraId="306086D5" w14:textId="52CB1E11" w:rsidR="00914739" w:rsidRPr="008A61FC" w:rsidDel="00154220" w:rsidRDefault="00914739" w:rsidP="001E110F">
      <w:pPr>
        <w:spacing w:after="0" w:line="480" w:lineRule="auto"/>
        <w:rPr>
          <w:del w:id="784" w:author="copyeditor" w:date="2020-02-21T13:35:00Z"/>
          <w:rFonts w:asciiTheme="majorBidi" w:hAnsiTheme="majorBidi" w:cstheme="majorBidi"/>
          <w:bCs/>
          <w:color w:val="000000" w:themeColor="text1"/>
          <w:sz w:val="24"/>
          <w:szCs w:val="24"/>
        </w:rPr>
      </w:pPr>
    </w:p>
    <w:p w14:paraId="02215421" w14:textId="58480E7A" w:rsidR="00914739" w:rsidRPr="008A61FC" w:rsidRDefault="00F14095" w:rsidP="001E110F">
      <w:pPr>
        <w:spacing w:after="0" w:line="480" w:lineRule="auto"/>
        <w:rPr>
          <w:rFonts w:asciiTheme="majorBidi" w:hAnsiTheme="majorBidi" w:cstheme="majorBidi"/>
          <w:bCs/>
          <w:color w:val="000000" w:themeColor="text1"/>
          <w:sz w:val="24"/>
          <w:szCs w:val="24"/>
        </w:rPr>
      </w:pPr>
      <w:r w:rsidRPr="008A61FC">
        <w:rPr>
          <w:rFonts w:asciiTheme="majorBidi" w:hAnsiTheme="majorBidi" w:cstheme="majorBidi"/>
          <w:bCs/>
          <w:color w:val="000000" w:themeColor="text1"/>
          <w:sz w:val="24"/>
          <w:szCs w:val="24"/>
        </w:rPr>
        <w:t>w</w:t>
      </w:r>
      <w:r w:rsidR="00914739" w:rsidRPr="008A61FC">
        <w:rPr>
          <w:rFonts w:asciiTheme="majorBidi" w:hAnsiTheme="majorBidi" w:cstheme="majorBidi"/>
          <w:bCs/>
          <w:color w:val="000000" w:themeColor="text1"/>
          <w:sz w:val="24"/>
          <w:szCs w:val="24"/>
        </w:rPr>
        <w:t xml:space="preserve">here the RSS is the residual sums of squares; </w:t>
      </w:r>
      <w:r w:rsidR="00914739" w:rsidRPr="00C13618">
        <w:rPr>
          <w:rFonts w:asciiTheme="majorBidi" w:hAnsiTheme="majorBidi" w:cstheme="majorBidi"/>
          <w:bCs/>
          <w:i/>
          <w:color w:val="000000" w:themeColor="text1"/>
          <w:sz w:val="24"/>
          <w:szCs w:val="24"/>
          <w:rPrChange w:id="785" w:author="copyeditor" w:date="2020-02-23T10:31:00Z">
            <w:rPr>
              <w:rFonts w:asciiTheme="majorBidi" w:hAnsiTheme="majorBidi" w:cstheme="majorBidi"/>
              <w:bCs/>
              <w:color w:val="000000" w:themeColor="text1"/>
              <w:sz w:val="24"/>
              <w:szCs w:val="24"/>
            </w:rPr>
          </w:rPrChange>
        </w:rPr>
        <w:t>n</w:t>
      </w:r>
      <w:r w:rsidR="00914739" w:rsidRPr="008A61FC">
        <w:rPr>
          <w:rFonts w:asciiTheme="majorBidi" w:hAnsiTheme="majorBidi" w:cstheme="majorBidi"/>
          <w:bCs/>
          <w:color w:val="000000" w:themeColor="text1"/>
          <w:sz w:val="24"/>
          <w:szCs w:val="24"/>
        </w:rPr>
        <w:t xml:space="preserve"> is the number of data points; </w:t>
      </w:r>
      <w:r w:rsidR="00914739" w:rsidRPr="00C13618">
        <w:rPr>
          <w:rFonts w:asciiTheme="majorBidi" w:hAnsiTheme="majorBidi" w:cstheme="majorBidi"/>
          <w:bCs/>
          <w:i/>
          <w:color w:val="000000" w:themeColor="text1"/>
          <w:sz w:val="24"/>
          <w:szCs w:val="24"/>
          <w:rPrChange w:id="786" w:author="copyeditor" w:date="2020-02-23T10:31:00Z">
            <w:rPr>
              <w:rFonts w:asciiTheme="majorBidi" w:hAnsiTheme="majorBidi" w:cstheme="majorBidi"/>
              <w:bCs/>
              <w:color w:val="000000" w:themeColor="text1"/>
              <w:sz w:val="24"/>
              <w:szCs w:val="24"/>
            </w:rPr>
          </w:rPrChange>
        </w:rPr>
        <w:t>p</w:t>
      </w:r>
      <w:r w:rsidR="00914739" w:rsidRPr="008A61FC">
        <w:rPr>
          <w:rFonts w:asciiTheme="majorBidi" w:hAnsiTheme="majorBidi" w:cstheme="majorBidi"/>
          <w:bCs/>
          <w:color w:val="000000" w:themeColor="text1"/>
          <w:sz w:val="24"/>
          <w:szCs w:val="24"/>
        </w:rPr>
        <w:t xml:space="preserve"> is the number of model parameters; </w:t>
      </w:r>
      <m:oMath>
        <m:r>
          <w:rPr>
            <w:rFonts w:ascii="Cambria Math" w:hAnsi="Cambria Math" w:cstheme="majorBidi"/>
            <w:sz w:val="24"/>
            <w:szCs w:val="24"/>
            <w:lang w:val="pt-BR"/>
          </w:rPr>
          <m:t>Oi</m:t>
        </m:r>
      </m:oMath>
      <w:r w:rsidR="00914739" w:rsidRPr="008A61FC">
        <w:rPr>
          <w:rFonts w:asciiTheme="majorBidi" w:hAnsiTheme="majorBidi" w:cstheme="majorBidi"/>
          <w:bCs/>
          <w:color w:val="000000" w:themeColor="text1"/>
          <w:sz w:val="24"/>
          <w:szCs w:val="24"/>
        </w:rPr>
        <w:t xml:space="preserve"> is the observed, </w:t>
      </w:r>
      <w:r w:rsidR="00914739" w:rsidRPr="00C13618">
        <w:rPr>
          <w:rFonts w:asciiTheme="majorBidi" w:hAnsiTheme="majorBidi" w:cstheme="majorBidi"/>
          <w:bCs/>
          <w:i/>
          <w:color w:val="000000" w:themeColor="text1"/>
          <w:sz w:val="24"/>
          <w:szCs w:val="24"/>
          <w:rPrChange w:id="787" w:author="copyeditor" w:date="2020-02-23T10:31:00Z">
            <w:rPr>
              <w:rFonts w:asciiTheme="majorBidi" w:hAnsiTheme="majorBidi" w:cstheme="majorBidi"/>
              <w:bCs/>
              <w:color w:val="000000" w:themeColor="text1"/>
              <w:sz w:val="24"/>
              <w:szCs w:val="24"/>
            </w:rPr>
          </w:rPrChange>
        </w:rPr>
        <w:t>Pi</w:t>
      </w:r>
      <w:r w:rsidR="00914739" w:rsidRPr="008A61FC">
        <w:rPr>
          <w:rFonts w:asciiTheme="majorBidi" w:hAnsiTheme="majorBidi" w:cstheme="majorBidi"/>
          <w:bCs/>
          <w:color w:val="000000" w:themeColor="text1"/>
          <w:sz w:val="24"/>
          <w:szCs w:val="24"/>
        </w:rPr>
        <w:t xml:space="preserve"> is the predicted</w:t>
      </w:r>
      <w:ins w:id="788" w:author="copyeditor" w:date="2020-02-23T10:31:00Z">
        <w:r w:rsidR="00C13618">
          <w:rPr>
            <w:rFonts w:asciiTheme="majorBidi" w:hAnsiTheme="majorBidi" w:cstheme="majorBidi"/>
            <w:bCs/>
            <w:color w:val="000000" w:themeColor="text1"/>
            <w:sz w:val="24"/>
            <w:szCs w:val="24"/>
          </w:rPr>
          <w:t>,</w:t>
        </w:r>
      </w:ins>
      <w:r w:rsidR="00914739" w:rsidRPr="008A61FC">
        <w:rPr>
          <w:rFonts w:asciiTheme="majorBidi" w:hAnsiTheme="majorBidi" w:cstheme="majorBidi"/>
          <w:bCs/>
          <w:color w:val="000000" w:themeColor="text1"/>
          <w:sz w:val="24"/>
          <w:szCs w:val="24"/>
        </w:rPr>
        <w:t xml:space="preserve"> and </w:t>
      </w:r>
      <m:oMath>
        <m:r>
          <w:rPr>
            <w:rFonts w:ascii="Cambria Math" w:hAnsi="Cambria Math" w:cstheme="majorBidi"/>
            <w:sz w:val="24"/>
            <w:szCs w:val="24"/>
          </w:rPr>
          <m:t>Ō</m:t>
        </m:r>
        <m:r>
          <w:rPr>
            <w:rFonts w:ascii="Cambria Math" w:hAnsi="Cambria Math" w:cstheme="majorBidi"/>
            <w:sz w:val="24"/>
            <w:szCs w:val="24"/>
            <w:lang w:val="pt-BR"/>
          </w:rPr>
          <m:t>i</m:t>
        </m:r>
      </m:oMath>
      <w:r w:rsidR="00914739" w:rsidRPr="008A61FC">
        <w:rPr>
          <w:rFonts w:asciiTheme="majorBidi" w:hAnsiTheme="majorBidi" w:cstheme="majorBidi"/>
          <w:bCs/>
          <w:color w:val="000000" w:themeColor="text1"/>
          <w:sz w:val="24"/>
          <w:szCs w:val="24"/>
        </w:rPr>
        <w:t xml:space="preserve"> is the mean observed value. The ME values range from </w:t>
      </w:r>
      <w:ins w:id="789" w:author="copyeditor" w:date="2020-02-23T10:31:00Z">
        <w:r w:rsidR="00C13618">
          <w:rPr>
            <w:rFonts w:asciiTheme="majorBidi" w:hAnsiTheme="majorBidi" w:cstheme="majorBidi"/>
            <w:bCs/>
            <w:color w:val="000000" w:themeColor="text1"/>
            <w:sz w:val="24"/>
            <w:szCs w:val="24"/>
          </w:rPr>
          <w:t>−</w:t>
        </w:r>
      </w:ins>
      <w:ins w:id="790" w:author="copyeditor" w:date="2020-02-23T10:32:00Z">
        <w:r w:rsidR="00C13618">
          <w:rPr>
            <w:rFonts w:asciiTheme="majorBidi" w:hAnsiTheme="majorBidi" w:cstheme="majorBidi"/>
            <w:bCs/>
            <w:color w:val="000000" w:themeColor="text1"/>
            <w:sz w:val="24"/>
            <w:szCs w:val="24"/>
          </w:rPr>
          <w:t>∞</w:t>
        </w:r>
      </w:ins>
      <w:del w:id="791" w:author="copyeditor" w:date="2020-02-23T10:31:00Z">
        <w:r w:rsidR="00914739" w:rsidRPr="008A61FC" w:rsidDel="00C13618">
          <w:rPr>
            <w:rFonts w:asciiTheme="majorBidi" w:hAnsiTheme="majorBidi" w:cstheme="majorBidi"/>
            <w:bCs/>
            <w:color w:val="000000" w:themeColor="text1"/>
            <w:sz w:val="24"/>
            <w:szCs w:val="24"/>
          </w:rPr>
          <w:delText xml:space="preserve">- </w:delText>
        </w:r>
      </w:del>
      <m:oMath>
        <m:r>
          <w:del w:id="792" w:author="copyeditor" w:date="2020-02-23T10:32:00Z">
            <w:rPr>
              <w:rFonts w:ascii="Cambria Math" w:hAnsi="Cambria Math" w:cstheme="majorBidi"/>
              <w:color w:val="000000" w:themeColor="text1"/>
              <w:sz w:val="24"/>
              <w:szCs w:val="24"/>
            </w:rPr>
            <m:t>∞</m:t>
          </w:del>
        </m:r>
      </m:oMath>
      <w:del w:id="793" w:author="copyeditor" w:date="2020-02-23T10:32:00Z">
        <w:r w:rsidR="00914739" w:rsidRPr="008A61FC" w:rsidDel="00C13618">
          <w:rPr>
            <w:rFonts w:asciiTheme="majorBidi" w:eastAsiaTheme="minorEastAsia" w:hAnsiTheme="majorBidi" w:cstheme="majorBidi"/>
            <w:bCs/>
            <w:color w:val="000000" w:themeColor="text1"/>
            <w:sz w:val="24"/>
            <w:szCs w:val="24"/>
          </w:rPr>
          <w:delText xml:space="preserve"> </w:delText>
        </w:r>
      </w:del>
      <w:ins w:id="794" w:author="copyeditor" w:date="2020-02-23T10:32:00Z">
        <w:r w:rsidR="0052183D">
          <w:rPr>
            <w:rFonts w:asciiTheme="majorBidi" w:eastAsiaTheme="minorEastAsia" w:hAnsiTheme="majorBidi" w:cstheme="majorBidi"/>
            <w:bCs/>
            <w:color w:val="000000" w:themeColor="text1"/>
            <w:sz w:val="24"/>
            <w:szCs w:val="24"/>
          </w:rPr>
          <w:t xml:space="preserve"> </w:t>
        </w:r>
      </w:ins>
      <w:ins w:id="795" w:author="copyeditor" w:date="2020-02-23T10:31:00Z">
        <w:r w:rsidR="00C13618">
          <w:rPr>
            <w:rFonts w:asciiTheme="majorBidi" w:eastAsiaTheme="minorEastAsia" w:hAnsiTheme="majorBidi" w:cstheme="majorBidi"/>
            <w:bCs/>
            <w:color w:val="000000" w:themeColor="text1"/>
            <w:sz w:val="24"/>
            <w:szCs w:val="24"/>
          </w:rPr>
          <w:t>to</w:t>
        </w:r>
      </w:ins>
      <w:del w:id="796" w:author="copyeditor" w:date="2020-02-23T10:31:00Z">
        <w:r w:rsidR="00914739" w:rsidRPr="008A61FC" w:rsidDel="00C13618">
          <w:rPr>
            <w:rFonts w:asciiTheme="majorBidi" w:eastAsiaTheme="minorEastAsia" w:hAnsiTheme="majorBidi" w:cstheme="majorBidi"/>
            <w:bCs/>
            <w:color w:val="000000" w:themeColor="text1"/>
            <w:sz w:val="24"/>
            <w:szCs w:val="24"/>
          </w:rPr>
          <w:delText>and</w:delText>
        </w:r>
      </w:del>
      <w:r w:rsidR="00914739" w:rsidRPr="008A61FC">
        <w:rPr>
          <w:rFonts w:asciiTheme="majorBidi" w:eastAsiaTheme="minorEastAsia" w:hAnsiTheme="majorBidi" w:cstheme="majorBidi"/>
          <w:bCs/>
          <w:color w:val="000000" w:themeColor="text1"/>
          <w:sz w:val="24"/>
          <w:szCs w:val="24"/>
        </w:rPr>
        <w:t xml:space="preserve"> 1, with values closer to 1 indicating better predictions.</w:t>
      </w:r>
    </w:p>
    <w:p w14:paraId="218ABED6" w14:textId="77777777" w:rsidR="00F21D43" w:rsidRPr="008A61FC" w:rsidRDefault="00F21D43" w:rsidP="001E110F">
      <w:pPr>
        <w:spacing w:after="0" w:line="480" w:lineRule="auto"/>
        <w:rPr>
          <w:rFonts w:asciiTheme="majorBidi" w:hAnsiTheme="majorBidi" w:cstheme="majorBidi"/>
          <w:b/>
          <w:i/>
          <w:color w:val="000000" w:themeColor="text1"/>
          <w:sz w:val="24"/>
          <w:szCs w:val="24"/>
        </w:rPr>
      </w:pPr>
    </w:p>
    <w:p w14:paraId="174CF226" w14:textId="3BFE302B" w:rsidR="00010E71" w:rsidRPr="00A05B87" w:rsidRDefault="00010E71" w:rsidP="001E110F">
      <w:pPr>
        <w:spacing w:after="0" w:line="480" w:lineRule="auto"/>
        <w:rPr>
          <w:rFonts w:asciiTheme="majorBidi" w:hAnsiTheme="majorBidi" w:cstheme="majorBidi"/>
          <w:color w:val="000000" w:themeColor="text1"/>
          <w:sz w:val="24"/>
          <w:szCs w:val="24"/>
          <w:rPrChange w:id="797" w:author="copyeditor" w:date="2020-02-22T19:52:00Z">
            <w:rPr>
              <w:rFonts w:asciiTheme="majorBidi" w:hAnsiTheme="majorBidi" w:cstheme="majorBidi"/>
              <w:b/>
              <w:i/>
              <w:color w:val="000000" w:themeColor="text1"/>
              <w:sz w:val="24"/>
              <w:szCs w:val="24"/>
            </w:rPr>
          </w:rPrChange>
        </w:rPr>
      </w:pPr>
      <w:r w:rsidRPr="00A05B87">
        <w:rPr>
          <w:rFonts w:asciiTheme="majorBidi" w:hAnsiTheme="majorBidi" w:cstheme="majorBidi"/>
          <w:color w:val="000000" w:themeColor="text1"/>
          <w:sz w:val="24"/>
          <w:szCs w:val="24"/>
          <w:rPrChange w:id="798" w:author="copyeditor" w:date="2020-02-22T19:52:00Z">
            <w:rPr>
              <w:rFonts w:asciiTheme="majorBidi" w:hAnsiTheme="majorBidi" w:cstheme="majorBidi"/>
              <w:b/>
              <w:i/>
              <w:color w:val="000000" w:themeColor="text1"/>
              <w:sz w:val="24"/>
              <w:szCs w:val="24"/>
            </w:rPr>
          </w:rPrChange>
        </w:rPr>
        <w:t>Flux Calculations</w:t>
      </w:r>
    </w:p>
    <w:p w14:paraId="446DB804" w14:textId="0E36E506" w:rsidR="00282DAE" w:rsidRPr="008A61FC" w:rsidRDefault="00727B6A" w:rsidP="001E110F">
      <w:pPr>
        <w:spacing w:after="0" w:line="480" w:lineRule="auto"/>
        <w:rPr>
          <w:rFonts w:asciiTheme="majorBidi" w:hAnsiTheme="majorBidi" w:cstheme="majorBidi"/>
          <w:color w:val="000000"/>
          <w:sz w:val="24"/>
          <w:szCs w:val="24"/>
        </w:rPr>
      </w:pPr>
      <w:r w:rsidRPr="008A61FC">
        <w:rPr>
          <w:rFonts w:asciiTheme="majorBidi" w:hAnsiTheme="majorBidi" w:cstheme="majorBidi"/>
          <w:color w:val="000000" w:themeColor="text1"/>
          <w:sz w:val="24"/>
          <w:szCs w:val="24"/>
        </w:rPr>
        <w:t xml:space="preserve">The dicamba flux </w:t>
      </w:r>
      <w:ins w:id="799" w:author="Maxwel" w:date="2020-03-23T15:37:00Z">
        <w:r w:rsidR="003176A1">
          <w:rPr>
            <w:rFonts w:asciiTheme="majorBidi" w:hAnsiTheme="majorBidi" w:cstheme="majorBidi"/>
            <w:color w:val="000000" w:themeColor="text1"/>
            <w:sz w:val="24"/>
            <w:szCs w:val="24"/>
          </w:rPr>
          <w:t>(</w:t>
        </w:r>
        <w:proofErr w:type="spellStart"/>
        <w:r w:rsidR="003176A1" w:rsidRPr="00222A34">
          <w:rPr>
            <w:rFonts w:ascii="Times New Roman" w:eastAsia="Times New Roman" w:hAnsi="Times New Roman" w:cs="Times New Roman"/>
            <w:bCs/>
            <w:color w:val="222222"/>
            <w:sz w:val="24"/>
            <w:szCs w:val="24"/>
          </w:rPr>
          <w:t>μ</w:t>
        </w:r>
      </w:ins>
      <w:ins w:id="800" w:author="Maxwel" w:date="2020-03-23T15:38:00Z">
        <w:r w:rsidR="003176A1">
          <w:rPr>
            <w:rFonts w:asciiTheme="majorBidi" w:hAnsiTheme="majorBidi" w:cstheme="majorBidi"/>
            <w:color w:val="000000" w:themeColor="text1"/>
            <w:sz w:val="24"/>
            <w:szCs w:val="24"/>
          </w:rPr>
          <w:t>g</w:t>
        </w:r>
        <w:proofErr w:type="spellEnd"/>
        <w:r w:rsidR="003176A1">
          <w:rPr>
            <w:rFonts w:asciiTheme="majorBidi" w:hAnsiTheme="majorBidi" w:cstheme="majorBidi"/>
            <w:color w:val="000000" w:themeColor="text1"/>
            <w:sz w:val="24"/>
            <w:szCs w:val="24"/>
          </w:rPr>
          <w:t xml:space="preserve"> m</w:t>
        </w:r>
        <w:r w:rsidR="003176A1" w:rsidRPr="003176A1">
          <w:rPr>
            <w:rFonts w:asciiTheme="majorBidi" w:hAnsiTheme="majorBidi" w:cstheme="majorBidi"/>
            <w:color w:val="000000" w:themeColor="text1"/>
            <w:sz w:val="24"/>
            <w:szCs w:val="24"/>
            <w:vertAlign w:val="superscript"/>
            <w:rPrChange w:id="801" w:author="Maxwel" w:date="2020-03-23T15:38:00Z">
              <w:rPr>
                <w:rFonts w:asciiTheme="majorBidi" w:hAnsiTheme="majorBidi" w:cstheme="majorBidi"/>
                <w:color w:val="000000" w:themeColor="text1"/>
                <w:sz w:val="24"/>
                <w:szCs w:val="24"/>
              </w:rPr>
            </w:rPrChange>
          </w:rPr>
          <w:t>-2</w:t>
        </w:r>
        <w:r w:rsidR="003176A1">
          <w:rPr>
            <w:rFonts w:asciiTheme="majorBidi" w:hAnsiTheme="majorBidi" w:cstheme="majorBidi"/>
            <w:color w:val="000000" w:themeColor="text1"/>
            <w:sz w:val="24"/>
            <w:szCs w:val="24"/>
          </w:rPr>
          <w:t xml:space="preserve"> s</w:t>
        </w:r>
        <w:r w:rsidR="003176A1" w:rsidRPr="003176A1">
          <w:rPr>
            <w:rFonts w:asciiTheme="majorBidi" w:hAnsiTheme="majorBidi" w:cstheme="majorBidi"/>
            <w:color w:val="000000" w:themeColor="text1"/>
            <w:sz w:val="24"/>
            <w:szCs w:val="24"/>
            <w:vertAlign w:val="superscript"/>
            <w:rPrChange w:id="802" w:author="Maxwel" w:date="2020-03-23T15:38:00Z">
              <w:rPr>
                <w:rFonts w:asciiTheme="majorBidi" w:hAnsiTheme="majorBidi" w:cstheme="majorBidi"/>
                <w:color w:val="000000" w:themeColor="text1"/>
                <w:sz w:val="24"/>
                <w:szCs w:val="24"/>
              </w:rPr>
            </w:rPrChange>
          </w:rPr>
          <w:t>-1</w:t>
        </w:r>
        <w:r w:rsidR="003176A1">
          <w:rPr>
            <w:rFonts w:asciiTheme="majorBidi" w:hAnsiTheme="majorBidi" w:cstheme="majorBidi"/>
            <w:color w:val="000000" w:themeColor="text1"/>
            <w:sz w:val="24"/>
            <w:szCs w:val="24"/>
          </w:rPr>
          <w:t xml:space="preserve">) </w:t>
        </w:r>
      </w:ins>
      <w:r w:rsidRPr="008A61FC">
        <w:rPr>
          <w:rFonts w:asciiTheme="majorBidi" w:hAnsiTheme="majorBidi" w:cstheme="majorBidi"/>
          <w:color w:val="000000" w:themeColor="text1"/>
          <w:sz w:val="24"/>
          <w:szCs w:val="24"/>
        </w:rPr>
        <w:t xml:space="preserve">of each field site was calculated using the </w:t>
      </w:r>
      <w:del w:id="803" w:author="copyeditor" w:date="2020-02-23T10:33:00Z">
        <w:r w:rsidR="00282DAE" w:rsidRPr="008A61FC" w:rsidDel="0052183D">
          <w:rPr>
            <w:rFonts w:asciiTheme="majorBidi" w:hAnsiTheme="majorBidi" w:cstheme="majorBidi"/>
            <w:color w:val="000000" w:themeColor="text1"/>
            <w:sz w:val="24"/>
            <w:szCs w:val="24"/>
          </w:rPr>
          <w:delText>A</w:delText>
        </w:r>
      </w:del>
      <w:ins w:id="804" w:author="copyeditor" w:date="2020-02-23T10:33:00Z">
        <w:r w:rsidR="0052183D">
          <w:rPr>
            <w:rFonts w:asciiTheme="majorBidi" w:hAnsiTheme="majorBidi" w:cstheme="majorBidi"/>
            <w:color w:val="000000" w:themeColor="text1"/>
            <w:sz w:val="24"/>
            <w:szCs w:val="24"/>
          </w:rPr>
          <w:t>a</w:t>
        </w:r>
      </w:ins>
      <w:r w:rsidR="00282DAE" w:rsidRPr="008A61FC">
        <w:rPr>
          <w:rFonts w:asciiTheme="majorBidi" w:hAnsiTheme="majorBidi" w:cstheme="majorBidi"/>
          <w:color w:val="000000" w:themeColor="text1"/>
          <w:sz w:val="24"/>
          <w:szCs w:val="24"/>
        </w:rPr>
        <w:t xml:space="preserve">erodynamic (AD) and </w:t>
      </w:r>
      <w:r w:rsidR="0052183D" w:rsidRPr="008A61FC">
        <w:rPr>
          <w:rFonts w:asciiTheme="majorBidi" w:hAnsiTheme="majorBidi" w:cstheme="majorBidi"/>
          <w:color w:val="000000" w:themeColor="text1"/>
          <w:sz w:val="24"/>
          <w:szCs w:val="24"/>
        </w:rPr>
        <w:t>integrated horizontal flu</w:t>
      </w:r>
      <w:r w:rsidRPr="008A61FC">
        <w:rPr>
          <w:rFonts w:asciiTheme="majorBidi" w:hAnsiTheme="majorBidi" w:cstheme="majorBidi"/>
          <w:color w:val="000000" w:themeColor="text1"/>
          <w:sz w:val="24"/>
          <w:szCs w:val="24"/>
        </w:rPr>
        <w:t>x</w:t>
      </w:r>
      <w:r w:rsidR="00282DAE" w:rsidRPr="008A61FC">
        <w:rPr>
          <w:rFonts w:asciiTheme="majorBidi" w:hAnsiTheme="majorBidi" w:cstheme="majorBidi"/>
          <w:color w:val="000000" w:themeColor="text1"/>
          <w:sz w:val="24"/>
          <w:szCs w:val="24"/>
        </w:rPr>
        <w:t xml:space="preserve"> (IHF)</w:t>
      </w:r>
      <w:r w:rsidRPr="008A61FC">
        <w:rPr>
          <w:rFonts w:asciiTheme="majorBidi" w:hAnsiTheme="majorBidi" w:cstheme="majorBidi"/>
          <w:color w:val="000000" w:themeColor="text1"/>
          <w:sz w:val="24"/>
          <w:szCs w:val="24"/>
        </w:rPr>
        <w:t xml:space="preserve"> </w:t>
      </w:r>
      <w:del w:id="805" w:author="copyeditor" w:date="2020-02-23T10:33:00Z">
        <w:r w:rsidRPr="008A61FC" w:rsidDel="0052183D">
          <w:rPr>
            <w:rFonts w:asciiTheme="majorBidi" w:hAnsiTheme="majorBidi" w:cstheme="majorBidi"/>
            <w:color w:val="000000" w:themeColor="text1"/>
            <w:sz w:val="24"/>
            <w:szCs w:val="24"/>
          </w:rPr>
          <w:delText>M</w:delText>
        </w:r>
      </w:del>
      <w:ins w:id="806" w:author="copyeditor" w:date="2020-02-23T10:33:00Z">
        <w:r w:rsidR="0052183D">
          <w:rPr>
            <w:rFonts w:asciiTheme="majorBidi" w:hAnsiTheme="majorBidi" w:cstheme="majorBidi"/>
            <w:color w:val="000000" w:themeColor="text1"/>
            <w:sz w:val="24"/>
            <w:szCs w:val="24"/>
          </w:rPr>
          <w:t>m</w:t>
        </w:r>
      </w:ins>
      <w:r w:rsidRPr="008A61FC">
        <w:rPr>
          <w:rFonts w:asciiTheme="majorBidi" w:hAnsiTheme="majorBidi" w:cstheme="majorBidi"/>
          <w:color w:val="000000" w:themeColor="text1"/>
          <w:sz w:val="24"/>
          <w:szCs w:val="24"/>
        </w:rPr>
        <w:t xml:space="preserve">ethods as recommended by </w:t>
      </w:r>
      <w:ins w:id="807" w:author="copyeditor" w:date="2020-02-23T10:33:00Z">
        <w:r w:rsidR="0052183D">
          <w:rPr>
            <w:rFonts w:asciiTheme="majorBidi" w:hAnsiTheme="majorBidi" w:cstheme="majorBidi"/>
            <w:color w:val="000000" w:themeColor="text1"/>
            <w:sz w:val="24"/>
            <w:szCs w:val="24"/>
          </w:rPr>
          <w:t xml:space="preserve">the </w:t>
        </w:r>
      </w:ins>
      <w:r w:rsidR="00AE5F46" w:rsidRPr="008A61FC">
        <w:rPr>
          <w:rFonts w:asciiTheme="majorBidi" w:hAnsiTheme="majorBidi" w:cstheme="majorBidi"/>
          <w:color w:val="000000" w:themeColor="text1"/>
          <w:sz w:val="24"/>
          <w:szCs w:val="24"/>
        </w:rPr>
        <w:t>EPA</w:t>
      </w:r>
      <w:r w:rsidRPr="008A61FC">
        <w:rPr>
          <w:rFonts w:asciiTheme="majorBidi" w:hAnsiTheme="majorBidi" w:cstheme="majorBidi"/>
          <w:color w:val="000000" w:themeColor="text1"/>
          <w:sz w:val="24"/>
          <w:szCs w:val="24"/>
        </w:rPr>
        <w:t xml:space="preserve"> </w:t>
      </w:r>
      <w:ins w:id="808" w:author="copyeditor" w:date="2020-02-23T10:33:00Z">
        <w:r w:rsidR="0052183D">
          <w:rPr>
            <w:rFonts w:asciiTheme="majorBidi" w:hAnsiTheme="majorBidi" w:cstheme="majorBidi"/>
            <w:color w:val="000000" w:themeColor="text1"/>
            <w:sz w:val="24"/>
            <w:szCs w:val="24"/>
          </w:rPr>
          <w:t>in</w:t>
        </w:r>
      </w:ins>
      <w:del w:id="809" w:author="copyeditor" w:date="2020-02-23T10:33:00Z">
        <w:r w:rsidRPr="008A61FC" w:rsidDel="0052183D">
          <w:rPr>
            <w:rFonts w:asciiTheme="majorBidi" w:hAnsiTheme="majorBidi" w:cstheme="majorBidi"/>
            <w:color w:val="000000" w:themeColor="text1"/>
            <w:sz w:val="24"/>
            <w:szCs w:val="24"/>
          </w:rPr>
          <w:delText>at</w:delText>
        </w:r>
      </w:del>
      <w:r w:rsidRPr="008A61FC">
        <w:rPr>
          <w:rFonts w:asciiTheme="majorBidi" w:hAnsiTheme="majorBidi" w:cstheme="majorBidi"/>
          <w:color w:val="000000" w:themeColor="text1"/>
          <w:sz w:val="24"/>
          <w:szCs w:val="24"/>
        </w:rPr>
        <w:t xml:space="preserve"> Guideline OCSPP 835.8100 (EPA 2018</w:t>
      </w:r>
      <w:r w:rsidR="00EB2073" w:rsidRPr="008A61FC">
        <w:rPr>
          <w:rFonts w:asciiTheme="majorBidi" w:hAnsiTheme="majorBidi" w:cstheme="majorBidi"/>
          <w:color w:val="000000" w:themeColor="text1"/>
          <w:sz w:val="24"/>
          <w:szCs w:val="24"/>
        </w:rPr>
        <w:t>b</w:t>
      </w:r>
      <w:r w:rsidRPr="008A61FC">
        <w:rPr>
          <w:rFonts w:asciiTheme="majorBidi" w:hAnsiTheme="majorBidi" w:cstheme="majorBidi"/>
          <w:color w:val="000000" w:themeColor="text1"/>
          <w:sz w:val="24"/>
          <w:szCs w:val="24"/>
        </w:rPr>
        <w:t xml:space="preserve">). </w:t>
      </w:r>
      <w:r w:rsidR="00AE5F46" w:rsidRPr="008A61FC">
        <w:rPr>
          <w:rFonts w:asciiTheme="majorBidi" w:hAnsiTheme="majorBidi" w:cstheme="majorBidi"/>
          <w:color w:val="000000" w:themeColor="text1"/>
          <w:sz w:val="24"/>
          <w:szCs w:val="24"/>
        </w:rPr>
        <w:t>Calculations were made using Excel 2016 worksheets (Microsoft Corp</w:t>
      </w:r>
      <w:ins w:id="810" w:author="copyeditor" w:date="2020-02-23T10:33:00Z">
        <w:r w:rsidR="0052183D">
          <w:rPr>
            <w:rFonts w:asciiTheme="majorBidi" w:hAnsiTheme="majorBidi" w:cstheme="majorBidi"/>
            <w:color w:val="000000" w:themeColor="text1"/>
            <w:sz w:val="24"/>
            <w:szCs w:val="24"/>
          </w:rPr>
          <w:t>.</w:t>
        </w:r>
      </w:ins>
      <w:del w:id="811" w:author="copyeditor" w:date="2020-02-23T10:33:00Z">
        <w:r w:rsidR="00AE5F46" w:rsidRPr="008A61FC" w:rsidDel="0052183D">
          <w:rPr>
            <w:rFonts w:asciiTheme="majorBidi" w:hAnsiTheme="majorBidi" w:cstheme="majorBidi"/>
            <w:color w:val="000000" w:themeColor="text1"/>
            <w:sz w:val="24"/>
            <w:szCs w:val="24"/>
          </w:rPr>
          <w:delText>oration</w:delText>
        </w:r>
      </w:del>
      <w:r w:rsidR="00AE5F46" w:rsidRPr="008A61FC">
        <w:rPr>
          <w:rFonts w:asciiTheme="majorBidi" w:hAnsiTheme="majorBidi" w:cstheme="majorBidi"/>
          <w:color w:val="000000" w:themeColor="text1"/>
          <w:sz w:val="24"/>
          <w:szCs w:val="24"/>
        </w:rPr>
        <w:t>, Redmond, WA</w:t>
      </w:r>
      <w:del w:id="812" w:author="copyeditor" w:date="2020-02-23T10:33:00Z">
        <w:r w:rsidR="00AE5F46" w:rsidRPr="008A61FC" w:rsidDel="0052183D">
          <w:rPr>
            <w:rFonts w:asciiTheme="majorBidi" w:hAnsiTheme="majorBidi" w:cstheme="majorBidi"/>
            <w:color w:val="000000" w:themeColor="text1"/>
            <w:sz w:val="24"/>
            <w:szCs w:val="24"/>
          </w:rPr>
          <w:delText>, USA</w:delText>
        </w:r>
      </w:del>
      <w:r w:rsidR="00AE5F46" w:rsidRPr="008A61FC">
        <w:rPr>
          <w:rFonts w:asciiTheme="majorBidi" w:hAnsiTheme="majorBidi" w:cstheme="majorBidi"/>
          <w:color w:val="000000" w:themeColor="text1"/>
          <w:sz w:val="24"/>
          <w:szCs w:val="24"/>
        </w:rPr>
        <w:t>)</w:t>
      </w:r>
      <w:ins w:id="813" w:author="copyeditor" w:date="2020-02-23T10:33:00Z">
        <w:r w:rsidR="0052183D">
          <w:rPr>
            <w:rFonts w:asciiTheme="majorBidi" w:hAnsiTheme="majorBidi" w:cstheme="majorBidi"/>
            <w:color w:val="000000" w:themeColor="text1"/>
            <w:sz w:val="24"/>
            <w:szCs w:val="24"/>
          </w:rPr>
          <w:t>,</w:t>
        </w:r>
      </w:ins>
      <w:r w:rsidR="00AE5F46" w:rsidRPr="008A61FC">
        <w:rPr>
          <w:rFonts w:asciiTheme="majorBidi" w:hAnsiTheme="majorBidi" w:cstheme="majorBidi"/>
          <w:color w:val="000000" w:themeColor="text1"/>
          <w:sz w:val="24"/>
          <w:szCs w:val="24"/>
        </w:rPr>
        <w:t xml:space="preserve"> as provided by </w:t>
      </w:r>
      <w:ins w:id="814" w:author="copyeditor" w:date="2020-02-23T10:33:00Z">
        <w:r w:rsidR="0052183D">
          <w:rPr>
            <w:rFonts w:asciiTheme="majorBidi" w:hAnsiTheme="majorBidi" w:cstheme="majorBidi"/>
            <w:color w:val="000000" w:themeColor="text1"/>
            <w:sz w:val="24"/>
            <w:szCs w:val="24"/>
          </w:rPr>
          <w:t xml:space="preserve">the </w:t>
        </w:r>
      </w:ins>
      <w:r w:rsidR="00AE5F46" w:rsidRPr="008A61FC">
        <w:rPr>
          <w:rFonts w:asciiTheme="majorBidi" w:hAnsiTheme="majorBidi" w:cstheme="majorBidi"/>
          <w:color w:val="000000" w:themeColor="text1"/>
          <w:sz w:val="24"/>
          <w:szCs w:val="24"/>
        </w:rPr>
        <w:t>EPA (EPA 2018b)</w:t>
      </w:r>
      <w:r w:rsidR="00FD39BA" w:rsidRPr="008A61FC">
        <w:rPr>
          <w:rFonts w:asciiTheme="majorBidi" w:hAnsiTheme="majorBidi" w:cstheme="majorBidi"/>
          <w:color w:val="000000" w:themeColor="text1"/>
          <w:sz w:val="24"/>
          <w:szCs w:val="24"/>
        </w:rPr>
        <w:t>.</w:t>
      </w:r>
      <w:r w:rsidR="00282DAE" w:rsidRPr="008A61FC">
        <w:rPr>
          <w:rFonts w:asciiTheme="majorBidi" w:hAnsiTheme="majorBidi" w:cstheme="majorBidi"/>
          <w:color w:val="000000" w:themeColor="text1"/>
          <w:sz w:val="24"/>
          <w:szCs w:val="24"/>
        </w:rPr>
        <w:t xml:space="preserve"> </w:t>
      </w:r>
      <w:r w:rsidR="00282DAE" w:rsidRPr="008A61FC">
        <w:rPr>
          <w:rFonts w:asciiTheme="majorBidi" w:hAnsiTheme="majorBidi" w:cstheme="majorBidi"/>
          <w:color w:val="000000"/>
          <w:sz w:val="24"/>
          <w:szCs w:val="24"/>
        </w:rPr>
        <w:t xml:space="preserve">The AD method requires a minimum fetch of </w:t>
      </w:r>
      <w:r w:rsidR="00282DAE" w:rsidRPr="008A61FC">
        <w:rPr>
          <w:rFonts w:asciiTheme="majorBidi" w:hAnsiTheme="majorBidi" w:cstheme="majorBidi"/>
          <w:sz w:val="24"/>
          <w:szCs w:val="24"/>
        </w:rPr>
        <w:t>100 times greater than the highest height of the air sampler, whereas the IHF method requires a minimum fetch of 20 m (Majewski et al. 1990).</w:t>
      </w:r>
    </w:p>
    <w:p w14:paraId="6A167BCE" w14:textId="629ED315" w:rsidR="00927351" w:rsidRPr="008A61FC" w:rsidRDefault="00927351" w:rsidP="001E110F">
      <w:pPr>
        <w:spacing w:after="0" w:line="480" w:lineRule="auto"/>
        <w:ind w:firstLine="432"/>
        <w:rPr>
          <w:rFonts w:asciiTheme="majorBidi" w:hAnsiTheme="majorBidi" w:cstheme="majorBidi"/>
          <w:color w:val="000000" w:themeColor="text1"/>
          <w:sz w:val="24"/>
          <w:szCs w:val="24"/>
        </w:rPr>
      </w:pPr>
    </w:p>
    <w:p w14:paraId="0214B4C9" w14:textId="22CCC7FD" w:rsidR="00927351" w:rsidRPr="00A05B87" w:rsidRDefault="00633CEF" w:rsidP="001E110F">
      <w:pPr>
        <w:spacing w:after="0" w:line="480" w:lineRule="auto"/>
        <w:rPr>
          <w:rFonts w:asciiTheme="majorBidi" w:hAnsiTheme="majorBidi" w:cstheme="majorBidi"/>
          <w:color w:val="000000" w:themeColor="text1"/>
          <w:sz w:val="24"/>
          <w:szCs w:val="24"/>
          <w:rPrChange w:id="815" w:author="copyeditor" w:date="2020-02-22T19:52:00Z">
            <w:rPr>
              <w:rFonts w:asciiTheme="majorBidi" w:hAnsiTheme="majorBidi" w:cstheme="majorBidi"/>
              <w:i/>
              <w:color w:val="000000" w:themeColor="text1"/>
              <w:sz w:val="24"/>
              <w:szCs w:val="24"/>
            </w:rPr>
          </w:rPrChange>
        </w:rPr>
      </w:pPr>
      <w:r w:rsidRPr="0076401B">
        <w:rPr>
          <w:rFonts w:asciiTheme="majorBidi" w:hAnsiTheme="majorBidi" w:cstheme="majorBidi"/>
          <w:color w:val="000000" w:themeColor="text1"/>
          <w:sz w:val="24"/>
          <w:szCs w:val="24"/>
        </w:rPr>
        <w:t>A</w:t>
      </w:r>
      <w:ins w:id="816" w:author="copyeditor" w:date="2020-02-23T10:49:00Z">
        <w:r w:rsidR="00B54302">
          <w:rPr>
            <w:rFonts w:asciiTheme="majorBidi" w:hAnsiTheme="majorBidi" w:cstheme="majorBidi"/>
            <w:color w:val="000000" w:themeColor="text1"/>
            <w:sz w:val="24"/>
            <w:szCs w:val="24"/>
          </w:rPr>
          <w:t>D</w:t>
        </w:r>
      </w:ins>
      <w:del w:id="817" w:author="copyeditor" w:date="2020-02-23T10:49:00Z">
        <w:r w:rsidRPr="0076401B" w:rsidDel="00B54302">
          <w:rPr>
            <w:rFonts w:asciiTheme="majorBidi" w:hAnsiTheme="majorBidi" w:cstheme="majorBidi"/>
            <w:color w:val="000000" w:themeColor="text1"/>
            <w:sz w:val="24"/>
            <w:szCs w:val="24"/>
          </w:rPr>
          <w:delText>erodynamic</w:delText>
        </w:r>
      </w:del>
      <w:r w:rsidRPr="0076401B">
        <w:rPr>
          <w:rFonts w:asciiTheme="majorBidi" w:hAnsiTheme="majorBidi" w:cstheme="majorBidi"/>
          <w:color w:val="000000" w:themeColor="text1"/>
          <w:sz w:val="24"/>
          <w:szCs w:val="24"/>
        </w:rPr>
        <w:t xml:space="preserve"> method</w:t>
      </w:r>
      <w:ins w:id="818" w:author="copyeditor" w:date="2020-02-23T10:39:00Z">
        <w:r>
          <w:rPr>
            <w:rFonts w:asciiTheme="majorBidi" w:hAnsiTheme="majorBidi" w:cstheme="majorBidi"/>
            <w:color w:val="000000" w:themeColor="text1"/>
            <w:sz w:val="24"/>
            <w:szCs w:val="24"/>
          </w:rPr>
          <w:t>.</w:t>
        </w:r>
      </w:ins>
    </w:p>
    <w:p w14:paraId="5A99C0A9" w14:textId="3F1BCEC4" w:rsidR="00927351" w:rsidRPr="008A61FC" w:rsidRDefault="000A745F" w:rsidP="001E110F">
      <w:pPr>
        <w:spacing w:after="0" w:line="480" w:lineRule="auto"/>
        <w:rPr>
          <w:rFonts w:asciiTheme="majorBidi" w:hAnsiTheme="majorBidi" w:cstheme="majorBidi"/>
          <w:sz w:val="24"/>
          <w:szCs w:val="24"/>
        </w:rPr>
      </w:pPr>
      <w:r w:rsidRPr="008A61FC">
        <w:rPr>
          <w:rFonts w:asciiTheme="majorBidi" w:hAnsiTheme="majorBidi" w:cstheme="majorBidi"/>
          <w:sz w:val="24"/>
          <w:szCs w:val="24"/>
        </w:rPr>
        <w:t xml:space="preserve">The dicamba flux was calculated according to the </w:t>
      </w:r>
      <w:r w:rsidRPr="00C64490">
        <w:rPr>
          <w:rFonts w:asciiTheme="majorBidi" w:hAnsiTheme="majorBidi" w:cstheme="majorBidi"/>
          <w:sz w:val="24"/>
          <w:szCs w:val="24"/>
          <w:highlight w:val="yellow"/>
          <w:rPrChange w:id="819" w:author="copyeditor" w:date="2020-02-23T10:40:00Z">
            <w:rPr>
              <w:rFonts w:asciiTheme="majorBidi" w:hAnsiTheme="majorBidi" w:cstheme="majorBidi"/>
              <w:sz w:val="24"/>
              <w:szCs w:val="24"/>
            </w:rPr>
          </w:rPrChange>
        </w:rPr>
        <w:t xml:space="preserve">Equations </w:t>
      </w:r>
      <w:ins w:id="820" w:author="copyeditor" w:date="2020-02-23T10:40:00Z">
        <w:r w:rsidR="00C64490" w:rsidRPr="00C64490">
          <w:rPr>
            <w:rFonts w:asciiTheme="majorBidi" w:hAnsiTheme="majorBidi" w:cstheme="majorBidi"/>
            <w:sz w:val="24"/>
            <w:szCs w:val="24"/>
            <w:highlight w:val="yellow"/>
            <w:rPrChange w:id="821" w:author="copyeditor" w:date="2020-02-23T10:40:00Z">
              <w:rPr>
                <w:rFonts w:asciiTheme="majorBidi" w:hAnsiTheme="majorBidi" w:cstheme="majorBidi"/>
                <w:sz w:val="24"/>
                <w:szCs w:val="24"/>
              </w:rPr>
            </w:rPrChange>
          </w:rPr>
          <w:t>4</w:t>
        </w:r>
      </w:ins>
      <w:del w:id="822" w:author="copyeditor" w:date="2020-02-23T10:40:00Z">
        <w:r w:rsidRPr="00C64490" w:rsidDel="00C64490">
          <w:rPr>
            <w:rFonts w:asciiTheme="majorBidi" w:hAnsiTheme="majorBidi" w:cstheme="majorBidi"/>
            <w:sz w:val="24"/>
            <w:szCs w:val="24"/>
            <w:highlight w:val="yellow"/>
            <w:rPrChange w:id="823" w:author="copyeditor" w:date="2020-02-23T10:40:00Z">
              <w:rPr>
                <w:rFonts w:asciiTheme="majorBidi" w:hAnsiTheme="majorBidi" w:cstheme="majorBidi"/>
                <w:sz w:val="24"/>
                <w:szCs w:val="24"/>
              </w:rPr>
            </w:rPrChange>
          </w:rPr>
          <w:delText>5</w:delText>
        </w:r>
      </w:del>
      <w:r w:rsidRPr="00C64490">
        <w:rPr>
          <w:rFonts w:asciiTheme="majorBidi" w:hAnsiTheme="majorBidi" w:cstheme="majorBidi"/>
          <w:sz w:val="24"/>
          <w:szCs w:val="24"/>
          <w:highlight w:val="yellow"/>
          <w:rPrChange w:id="824" w:author="copyeditor" w:date="2020-02-23T10:40:00Z">
            <w:rPr>
              <w:rFonts w:asciiTheme="majorBidi" w:hAnsiTheme="majorBidi" w:cstheme="majorBidi"/>
              <w:sz w:val="24"/>
              <w:szCs w:val="24"/>
            </w:rPr>
          </w:rPrChange>
        </w:rPr>
        <w:t xml:space="preserve"> and </w:t>
      </w:r>
      <w:ins w:id="825" w:author="copyeditor" w:date="2020-02-23T10:40:00Z">
        <w:r w:rsidR="00C64490" w:rsidRPr="00C64490">
          <w:rPr>
            <w:rFonts w:asciiTheme="majorBidi" w:hAnsiTheme="majorBidi" w:cstheme="majorBidi"/>
            <w:sz w:val="24"/>
            <w:szCs w:val="24"/>
            <w:highlight w:val="yellow"/>
            <w:rPrChange w:id="826" w:author="copyeditor" w:date="2020-02-23T10:40:00Z">
              <w:rPr>
                <w:rFonts w:asciiTheme="majorBidi" w:hAnsiTheme="majorBidi" w:cstheme="majorBidi"/>
                <w:sz w:val="24"/>
                <w:szCs w:val="24"/>
              </w:rPr>
            </w:rPrChange>
          </w:rPr>
          <w:t>5</w:t>
        </w:r>
      </w:ins>
      <w:del w:id="827" w:author="copyeditor" w:date="2020-02-23T10:40:00Z">
        <w:r w:rsidRPr="008A61FC" w:rsidDel="00C64490">
          <w:rPr>
            <w:rFonts w:asciiTheme="majorBidi" w:hAnsiTheme="majorBidi" w:cstheme="majorBidi"/>
            <w:sz w:val="24"/>
            <w:szCs w:val="24"/>
          </w:rPr>
          <w:delText>6</w:delText>
        </w:r>
      </w:del>
      <w:r w:rsidRPr="008A61FC">
        <w:rPr>
          <w:rFonts w:asciiTheme="majorBidi" w:hAnsiTheme="majorBidi" w:cstheme="majorBidi"/>
          <w:sz w:val="24"/>
          <w:szCs w:val="24"/>
        </w:rPr>
        <w:t xml:space="preserve"> </w:t>
      </w:r>
      <w:r w:rsidR="00F14095" w:rsidRPr="008A61FC">
        <w:rPr>
          <w:rFonts w:asciiTheme="majorBidi" w:hAnsiTheme="majorBidi" w:cstheme="majorBidi"/>
          <w:sz w:val="24"/>
          <w:szCs w:val="24"/>
        </w:rPr>
        <w:t>(Majewski et al. 1990)</w:t>
      </w:r>
      <w:r w:rsidR="009E3B5D" w:rsidRPr="008A61FC">
        <w:rPr>
          <w:rFonts w:asciiTheme="majorBidi" w:hAnsiTheme="majorBidi" w:cstheme="majorBidi"/>
          <w:sz w:val="24"/>
          <w:szCs w:val="24"/>
        </w:rPr>
        <w:t>:</w:t>
      </w:r>
    </w:p>
    <w:p w14:paraId="0E10BE50" w14:textId="52010288" w:rsidR="002961F9" w:rsidRPr="008A61FC" w:rsidDel="00154220" w:rsidRDefault="002961F9" w:rsidP="002961F9">
      <w:pPr>
        <w:spacing w:after="0" w:line="480" w:lineRule="auto"/>
        <w:jc w:val="both"/>
        <w:rPr>
          <w:del w:id="828" w:author="copyeditor" w:date="2020-02-21T13:36:00Z"/>
          <w:rFonts w:asciiTheme="majorBidi" w:hAnsiTheme="majorBidi" w:cstheme="majorBidi"/>
          <w:sz w:val="24"/>
          <w:szCs w:val="24"/>
        </w:rPr>
      </w:pPr>
    </w:p>
    <w:p w14:paraId="3361CE37" w14:textId="2A55AA69" w:rsidR="002961F9" w:rsidRPr="008A61FC" w:rsidRDefault="006138AE" w:rsidP="002961F9">
      <w:pPr>
        <w:spacing w:after="0" w:line="480" w:lineRule="auto"/>
        <w:jc w:val="center"/>
        <w:rPr>
          <w:rFonts w:asciiTheme="majorBidi" w:hAnsiTheme="majorBidi" w:cstheme="majorBidi"/>
          <w:sz w:val="24"/>
          <w:szCs w:val="24"/>
        </w:rPr>
      </w:pPr>
      <m:oMath>
        <m:r>
          <w:rPr>
            <w:rFonts w:ascii="Cambria Math" w:hAnsi="Cambria Math" w:cstheme="majorBidi"/>
            <w:sz w:val="24"/>
            <w:szCs w:val="24"/>
          </w:rPr>
          <m:t>P</m:t>
        </m:r>
        <m:r>
          <m:rPr>
            <m:sty m:val="p"/>
          </m:rPr>
          <w:rPr>
            <w:rFonts w:ascii="Cambria Math" w:hAnsi="Cambria Math" w:cstheme="majorBidi"/>
            <w:sz w:val="24"/>
            <w:szCs w:val="24"/>
          </w:rPr>
          <m:t>=</m:t>
        </m:r>
        <m:f>
          <m:fPr>
            <m:ctrlPr>
              <w:rPr>
                <w:rFonts w:ascii="Cambria Math" w:hAnsi="Cambria Math" w:cstheme="majorBidi"/>
                <w:sz w:val="24"/>
                <w:szCs w:val="24"/>
              </w:rPr>
            </m:ctrlPr>
          </m:fPr>
          <m:num>
            <m:r>
              <w:rPr>
                <w:rFonts w:ascii="Cambria Math" w:hAnsi="Cambria Math" w:cstheme="majorBidi"/>
                <w:sz w:val="24"/>
                <w:szCs w:val="24"/>
              </w:rPr>
              <m:t>-</m:t>
            </m:r>
            <m:sSup>
              <m:sSupPr>
                <m:ctrlPr>
                  <w:rPr>
                    <w:rFonts w:ascii="Cambria Math" w:hAnsi="Cambria Math" w:cstheme="majorBidi"/>
                    <w:i/>
                    <w:sz w:val="24"/>
                    <w:szCs w:val="24"/>
                  </w:rPr>
                </m:ctrlPr>
              </m:sSupPr>
              <m:e>
                <m:d>
                  <m:dPr>
                    <m:ctrlPr>
                      <w:rPr>
                        <w:rFonts w:ascii="Cambria Math" w:hAnsi="Cambria Math" w:cstheme="majorBidi"/>
                        <w:i/>
                        <w:sz w:val="24"/>
                        <w:szCs w:val="24"/>
                      </w:rPr>
                    </m:ctrlPr>
                  </m:dPr>
                  <m:e>
                    <m:r>
                      <w:rPr>
                        <w:rFonts w:ascii="Cambria Math" w:hAnsi="Cambria Math" w:cstheme="majorBidi"/>
                        <w:sz w:val="24"/>
                        <w:szCs w:val="24"/>
                      </w:rPr>
                      <m:t>0.42</m:t>
                    </m:r>
                  </m:e>
                </m:d>
              </m:e>
              <m:sup>
                <m:r>
                  <w:rPr>
                    <w:rFonts w:ascii="Cambria Math" w:hAnsi="Cambria Math" w:cstheme="majorBidi"/>
                    <w:sz w:val="24"/>
                    <w:szCs w:val="24"/>
                  </w:rPr>
                  <m:t>2</m:t>
                </m:r>
              </m:sup>
            </m:sSup>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c</m:t>
                </m:r>
              </m:e>
              <m:sub>
                <m:r>
                  <w:rPr>
                    <w:rFonts w:ascii="Cambria Math" w:hAnsi="Cambria Math" w:cstheme="majorBidi"/>
                    <w:sz w:val="24"/>
                    <w:szCs w:val="24"/>
                  </w:rPr>
                  <m:t>ztop</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c</m:t>
                </m:r>
              </m:e>
              <m:sub>
                <m:r>
                  <w:rPr>
                    <w:rFonts w:ascii="Cambria Math" w:hAnsi="Cambria Math" w:cstheme="majorBidi"/>
                    <w:sz w:val="24"/>
                    <w:szCs w:val="24"/>
                  </w:rPr>
                  <m:t>zbottom</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u</m:t>
                </m:r>
              </m:e>
              <m:sub>
                <m:r>
                  <w:rPr>
                    <w:rFonts w:ascii="Cambria Math" w:hAnsi="Cambria Math" w:cstheme="majorBidi"/>
                    <w:sz w:val="24"/>
                    <w:szCs w:val="24"/>
                  </w:rPr>
                  <m:t>ztop</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u</m:t>
                </m:r>
              </m:e>
              <m:sub>
                <m:r>
                  <w:rPr>
                    <w:rFonts w:ascii="Cambria Math" w:hAnsi="Cambria Math" w:cstheme="majorBidi"/>
                    <w:sz w:val="24"/>
                    <w:szCs w:val="24"/>
                  </w:rPr>
                  <m:t>zbottom</m:t>
                </m:r>
              </m:sub>
            </m:sSub>
            <m:r>
              <w:rPr>
                <w:rFonts w:ascii="Cambria Math" w:hAnsi="Cambria Math" w:cstheme="majorBidi"/>
                <w:sz w:val="24"/>
                <w:szCs w:val="24"/>
              </w:rPr>
              <m:t>)</m:t>
            </m:r>
          </m:num>
          <m:den>
            <m:sSub>
              <m:sSubPr>
                <m:ctrlPr>
                  <w:rPr>
                    <w:rFonts w:ascii="Cambria Math" w:hAnsi="Cambria Math" w:cstheme="majorBidi"/>
                    <w:i/>
                    <w:sz w:val="24"/>
                    <w:szCs w:val="24"/>
                  </w:rPr>
                </m:ctrlPr>
              </m:sSubPr>
              <m:e>
                <m:r>
                  <w:rPr>
                    <w:rFonts w:ascii="Cambria Math" w:hAnsi="Cambria Math" w:cstheme="majorBidi"/>
                    <w:sz w:val="24"/>
                    <w:szCs w:val="24"/>
                  </w:rPr>
                  <m:t>Φ</m:t>
                </m:r>
              </m:e>
              <m:sub>
                <m:r>
                  <w:rPr>
                    <w:rFonts w:ascii="Cambria Math" w:hAnsi="Cambria Math" w:cstheme="majorBidi"/>
                    <w:sz w:val="24"/>
                    <w:szCs w:val="24"/>
                  </w:rPr>
                  <m:t>m</m:t>
                </m:r>
              </m:sub>
            </m:sSub>
            <m:sSub>
              <m:sSubPr>
                <m:ctrlPr>
                  <w:rPr>
                    <w:rFonts w:ascii="Cambria Math" w:hAnsi="Cambria Math" w:cstheme="majorBidi"/>
                    <w:i/>
                    <w:sz w:val="24"/>
                    <w:szCs w:val="24"/>
                  </w:rPr>
                </m:ctrlPr>
              </m:sSubPr>
              <m:e>
                <m:r>
                  <w:rPr>
                    <w:rFonts w:ascii="Cambria Math" w:hAnsi="Cambria Math" w:cstheme="majorBidi"/>
                    <w:sz w:val="24"/>
                    <w:szCs w:val="24"/>
                  </w:rPr>
                  <m:t>Φ</m:t>
                </m:r>
              </m:e>
              <m:sub>
                <m:r>
                  <w:rPr>
                    <w:rFonts w:ascii="Cambria Math" w:hAnsi="Cambria Math" w:cstheme="majorBidi"/>
                    <w:sz w:val="24"/>
                    <w:szCs w:val="24"/>
                  </w:rPr>
                  <m:t>p</m:t>
                </m:r>
              </m:sub>
            </m:sSub>
            <m:r>
              <w:rPr>
                <w:rFonts w:ascii="Cambria Math" w:hAnsi="Cambria Math" w:cstheme="majorBidi"/>
                <w:sz w:val="24"/>
                <w:szCs w:val="24"/>
              </w:rPr>
              <m:t>[</m:t>
            </m:r>
            <m:sSup>
              <m:sSupPr>
                <m:ctrlPr>
                  <w:rPr>
                    <w:rFonts w:ascii="Cambria Math" w:hAnsi="Cambria Math" w:cstheme="majorBidi"/>
                    <w:i/>
                    <w:sz w:val="24"/>
                    <w:szCs w:val="24"/>
                  </w:rPr>
                </m:ctrlPr>
              </m:sSupPr>
              <m:e>
                <m:r>
                  <m:rPr>
                    <m:sty m:val="p"/>
                  </m:rPr>
                  <w:rPr>
                    <w:rFonts w:ascii="Cambria Math" w:hAnsi="Cambria Math" w:cstheme="majorBidi"/>
                    <w:sz w:val="24"/>
                    <w:szCs w:val="24"/>
                  </w:rPr>
                  <m:t>ln⁡</m:t>
                </m:r>
                <m:r>
                  <w:rPr>
                    <w:rFonts w:ascii="Cambria Math" w:hAnsi="Cambria Math" w:cstheme="majorBidi"/>
                    <w:sz w:val="24"/>
                    <w:szCs w:val="24"/>
                  </w:rPr>
                  <m:t>(</m:t>
                </m:r>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z</m:t>
                        </m:r>
                      </m:e>
                      <m:sub>
                        <m:r>
                          <w:rPr>
                            <w:rFonts w:ascii="Cambria Math" w:hAnsi="Cambria Math" w:cstheme="majorBidi"/>
                            <w:sz w:val="24"/>
                            <w:szCs w:val="24"/>
                          </w:rPr>
                          <m:t>2</m:t>
                        </m:r>
                      </m:sub>
                    </m:sSub>
                  </m:num>
                  <m:den>
                    <m:sSub>
                      <m:sSubPr>
                        <m:ctrlPr>
                          <w:rPr>
                            <w:rFonts w:ascii="Cambria Math" w:hAnsi="Cambria Math" w:cstheme="majorBidi"/>
                            <w:i/>
                            <w:sz w:val="24"/>
                            <w:szCs w:val="24"/>
                          </w:rPr>
                        </m:ctrlPr>
                      </m:sSubPr>
                      <m:e>
                        <m:r>
                          <w:rPr>
                            <w:rFonts w:ascii="Cambria Math" w:hAnsi="Cambria Math" w:cstheme="majorBidi"/>
                            <w:sz w:val="24"/>
                            <w:szCs w:val="24"/>
                          </w:rPr>
                          <m:t>z</m:t>
                        </m:r>
                      </m:e>
                      <m:sub>
                        <m:r>
                          <w:rPr>
                            <w:rFonts w:ascii="Cambria Math" w:hAnsi="Cambria Math" w:cstheme="majorBidi"/>
                            <w:sz w:val="24"/>
                            <w:szCs w:val="24"/>
                          </w:rPr>
                          <m:t>1</m:t>
                        </m:r>
                      </m:sub>
                    </m:sSub>
                  </m:den>
                </m:f>
                <m:r>
                  <w:rPr>
                    <w:rFonts w:ascii="Cambria Math" w:hAnsi="Cambria Math" w:cstheme="majorBidi"/>
                    <w:sz w:val="24"/>
                    <w:szCs w:val="24"/>
                  </w:rPr>
                  <m:t>)]</m:t>
                </m:r>
              </m:e>
              <m:sup>
                <m:r>
                  <w:rPr>
                    <w:rFonts w:ascii="Cambria Math" w:hAnsi="Cambria Math" w:cstheme="majorBidi"/>
                    <w:sz w:val="24"/>
                    <w:szCs w:val="24"/>
                  </w:rPr>
                  <m:t>2</m:t>
                </m:r>
              </m:sup>
            </m:sSup>
          </m:den>
        </m:f>
      </m:oMath>
      <w:del w:id="829" w:author="copyeditor" w:date="2020-02-21T13:32:00Z">
        <w:r w:rsidR="002961F9" w:rsidRPr="008A61FC" w:rsidDel="003F75D6">
          <w:rPr>
            <w:rFonts w:asciiTheme="majorBidi" w:eastAsiaTheme="minorEastAsia" w:hAnsiTheme="majorBidi" w:cstheme="majorBidi"/>
            <w:sz w:val="24"/>
            <w:szCs w:val="24"/>
          </w:rPr>
          <w:delText xml:space="preserve">  </w:delText>
        </w:r>
      </w:del>
      <w:ins w:id="830" w:author="copyeditor" w:date="2020-02-21T13:32:00Z">
        <w:r w:rsidR="003F75D6">
          <w:rPr>
            <w:rFonts w:asciiTheme="majorBidi" w:eastAsiaTheme="minorEastAsia" w:hAnsiTheme="majorBidi" w:cstheme="majorBidi"/>
            <w:sz w:val="24"/>
            <w:szCs w:val="24"/>
          </w:rPr>
          <w:t xml:space="preserve"> </w:t>
        </w:r>
      </w:ins>
      <w:del w:id="831" w:author="copyeditor" w:date="2020-02-21T13:32:00Z">
        <w:r w:rsidR="002961F9" w:rsidRPr="008A61FC" w:rsidDel="003F75D6">
          <w:rPr>
            <w:rFonts w:asciiTheme="majorBidi" w:eastAsiaTheme="minorEastAsia" w:hAnsiTheme="majorBidi" w:cstheme="majorBidi"/>
            <w:sz w:val="24"/>
            <w:szCs w:val="24"/>
          </w:rPr>
          <w:delText xml:space="preserve"> </w:delText>
        </w:r>
      </w:del>
      <w:ins w:id="832" w:author="copyeditor" w:date="2020-02-23T13:30:00Z">
        <w:r w:rsidR="00D73889">
          <w:rPr>
            <w:rFonts w:asciiTheme="majorBidi" w:eastAsiaTheme="minorEastAsia" w:hAnsiTheme="majorBidi" w:cstheme="majorBidi"/>
            <w:sz w:val="24"/>
            <w:szCs w:val="24"/>
          </w:rPr>
          <w:tab/>
        </w:r>
      </w:ins>
      <w:del w:id="833" w:author="copyeditor" w:date="2020-02-21T13:32:00Z">
        <w:r w:rsidR="002961F9" w:rsidRPr="008A61FC" w:rsidDel="003F75D6">
          <w:rPr>
            <w:rFonts w:asciiTheme="majorBidi" w:eastAsiaTheme="minorEastAsia" w:hAnsiTheme="majorBidi" w:cstheme="majorBidi"/>
            <w:sz w:val="24"/>
            <w:szCs w:val="24"/>
          </w:rPr>
          <w:delText xml:space="preserve">           </w:delText>
        </w:r>
      </w:del>
      <w:ins w:id="834" w:author="copyeditor" w:date="2020-02-23T10:40:00Z">
        <w:r w:rsidR="00C64490">
          <w:rPr>
            <w:rFonts w:asciiTheme="majorBidi" w:eastAsiaTheme="minorEastAsia" w:hAnsiTheme="majorBidi" w:cstheme="majorBidi"/>
            <w:sz w:val="24"/>
            <w:szCs w:val="24"/>
          </w:rPr>
          <w:t>[</w:t>
        </w:r>
      </w:ins>
      <w:r w:rsidR="002961F9" w:rsidRPr="008A61FC">
        <w:rPr>
          <w:rFonts w:asciiTheme="majorBidi" w:eastAsiaTheme="minorEastAsia" w:hAnsiTheme="majorBidi" w:cstheme="majorBidi"/>
          <w:sz w:val="24"/>
          <w:szCs w:val="24"/>
        </w:rPr>
        <w:t xml:space="preserve">Equation </w:t>
      </w:r>
      <w:ins w:id="835" w:author="copyeditor" w:date="2020-02-23T10:40:00Z">
        <w:r w:rsidR="00C64490">
          <w:rPr>
            <w:rFonts w:asciiTheme="majorBidi" w:eastAsiaTheme="minorEastAsia" w:hAnsiTheme="majorBidi" w:cstheme="majorBidi"/>
            <w:sz w:val="24"/>
            <w:szCs w:val="24"/>
          </w:rPr>
          <w:t>4</w:t>
        </w:r>
      </w:ins>
      <w:del w:id="836" w:author="copyeditor" w:date="2020-02-23T10:40:00Z">
        <w:r w:rsidR="00330B29" w:rsidRPr="008A61FC" w:rsidDel="00C64490">
          <w:rPr>
            <w:rFonts w:asciiTheme="majorBidi" w:eastAsiaTheme="minorEastAsia" w:hAnsiTheme="majorBidi" w:cstheme="majorBidi"/>
            <w:sz w:val="24"/>
            <w:szCs w:val="24"/>
          </w:rPr>
          <w:delText>5</w:delText>
        </w:r>
      </w:del>
      <w:ins w:id="837" w:author="copyeditor" w:date="2020-02-23T10:40:00Z">
        <w:r w:rsidR="00C64490">
          <w:rPr>
            <w:rFonts w:asciiTheme="majorBidi" w:eastAsiaTheme="minorEastAsia" w:hAnsiTheme="majorBidi" w:cstheme="majorBidi"/>
            <w:sz w:val="24"/>
            <w:szCs w:val="24"/>
          </w:rPr>
          <w:t>]</w:t>
        </w:r>
      </w:ins>
    </w:p>
    <w:p w14:paraId="2C4868B8" w14:textId="18B4A75F" w:rsidR="00330B29" w:rsidRPr="008A61FC" w:rsidDel="00154220" w:rsidRDefault="00927351" w:rsidP="001E110F">
      <w:pPr>
        <w:spacing w:after="0" w:line="480" w:lineRule="auto"/>
        <w:rPr>
          <w:del w:id="838" w:author="copyeditor" w:date="2020-02-21T13:36:00Z"/>
          <w:rFonts w:asciiTheme="majorBidi" w:hAnsiTheme="majorBidi" w:cstheme="majorBidi"/>
          <w:sz w:val="24"/>
          <w:szCs w:val="24"/>
        </w:rPr>
      </w:pPr>
      <w:r w:rsidRPr="008A61FC">
        <w:rPr>
          <w:rFonts w:asciiTheme="majorBidi" w:hAnsiTheme="majorBidi" w:cstheme="majorBidi"/>
          <w:sz w:val="24"/>
          <w:szCs w:val="24"/>
        </w:rPr>
        <w:t xml:space="preserve">where </w:t>
      </w:r>
      <w:r w:rsidR="006138AE" w:rsidRPr="008A61FC">
        <w:rPr>
          <w:rFonts w:asciiTheme="majorBidi" w:hAnsiTheme="majorBidi" w:cstheme="majorBidi"/>
          <w:i/>
          <w:sz w:val="24"/>
          <w:szCs w:val="24"/>
        </w:rPr>
        <w:t>P</w:t>
      </w:r>
      <w:r w:rsidR="00330B29" w:rsidRPr="008A61FC">
        <w:rPr>
          <w:rFonts w:asciiTheme="majorBidi" w:hAnsiTheme="majorBidi" w:cstheme="majorBidi"/>
          <w:sz w:val="24"/>
          <w:szCs w:val="24"/>
        </w:rPr>
        <w:t xml:space="preserve"> </w:t>
      </w:r>
      <w:r w:rsidRPr="008A61FC">
        <w:rPr>
          <w:rFonts w:asciiTheme="majorBidi" w:hAnsiTheme="majorBidi" w:cstheme="majorBidi"/>
          <w:sz w:val="24"/>
          <w:szCs w:val="24"/>
        </w:rPr>
        <w:t>is the flux</w:t>
      </w:r>
      <w:r w:rsidR="009E3B5D" w:rsidRPr="008A61FC">
        <w:rPr>
          <w:rFonts w:asciiTheme="majorBidi" w:hAnsiTheme="majorBidi" w:cstheme="majorBidi"/>
          <w:sz w:val="24"/>
          <w:szCs w:val="24"/>
        </w:rPr>
        <w:t xml:space="preserve"> (</w:t>
      </w:r>
      <w:proofErr w:type="spellStart"/>
      <w:ins w:id="839" w:author="Maxwel" w:date="2020-03-23T15:31:00Z">
        <w:r w:rsidR="003176A1" w:rsidRPr="00222A34">
          <w:rPr>
            <w:rFonts w:ascii="Times New Roman" w:eastAsia="Times New Roman" w:hAnsi="Times New Roman" w:cs="Times New Roman"/>
            <w:bCs/>
            <w:color w:val="222222"/>
            <w:sz w:val="24"/>
            <w:szCs w:val="24"/>
          </w:rPr>
          <w:t>μ</w:t>
        </w:r>
      </w:ins>
      <w:del w:id="840" w:author="Maxwel" w:date="2020-03-23T15:31:00Z">
        <w:r w:rsidR="00995E3F" w:rsidRPr="008A61FC" w:rsidDel="003176A1">
          <w:rPr>
            <w:rFonts w:asciiTheme="majorBidi" w:hAnsiTheme="majorBidi" w:cstheme="majorBidi"/>
            <w:sz w:val="24"/>
            <w:szCs w:val="24"/>
          </w:rPr>
          <w:delText>µ</w:delText>
        </w:r>
      </w:del>
      <w:r w:rsidR="00995E3F" w:rsidRPr="008A61FC">
        <w:rPr>
          <w:rFonts w:asciiTheme="majorBidi" w:hAnsiTheme="majorBidi" w:cstheme="majorBidi"/>
          <w:sz w:val="24"/>
          <w:szCs w:val="24"/>
        </w:rPr>
        <w:t>g</w:t>
      </w:r>
      <w:proofErr w:type="spellEnd"/>
      <w:r w:rsidR="00995E3F" w:rsidRPr="008A61FC">
        <w:rPr>
          <w:rFonts w:asciiTheme="majorBidi" w:hAnsiTheme="majorBidi" w:cstheme="majorBidi"/>
          <w:sz w:val="24"/>
          <w:szCs w:val="24"/>
        </w:rPr>
        <w:t xml:space="preserve"> </w:t>
      </w:r>
      <w:r w:rsidRPr="008A61FC">
        <w:rPr>
          <w:rFonts w:asciiTheme="majorBidi" w:hAnsiTheme="majorBidi" w:cstheme="majorBidi"/>
          <w:sz w:val="24"/>
          <w:szCs w:val="24"/>
        </w:rPr>
        <w:t>m</w:t>
      </w:r>
      <w:ins w:id="841" w:author="copyeditor" w:date="2020-02-21T16:48:00Z">
        <w:r w:rsidR="00543C27">
          <w:rPr>
            <w:rFonts w:asciiTheme="majorBidi" w:hAnsiTheme="majorBidi" w:cstheme="majorBidi"/>
            <w:iCs/>
            <w:color w:val="000000" w:themeColor="text1"/>
            <w:sz w:val="24"/>
            <w:szCs w:val="24"/>
            <w:vertAlign w:val="superscript"/>
          </w:rPr>
          <w:t>−</w:t>
        </w:r>
      </w:ins>
      <w:del w:id="842" w:author="copyeditor" w:date="2020-02-21T16:48:00Z">
        <w:r w:rsidR="00995E3F" w:rsidRPr="008A61FC" w:rsidDel="00543C27">
          <w:rPr>
            <w:rFonts w:asciiTheme="majorBidi" w:hAnsiTheme="majorBidi" w:cstheme="majorBidi"/>
            <w:sz w:val="24"/>
            <w:szCs w:val="24"/>
            <w:vertAlign w:val="superscript"/>
          </w:rPr>
          <w:delText>-</w:delText>
        </w:r>
      </w:del>
      <w:r w:rsidRPr="008A61FC">
        <w:rPr>
          <w:rFonts w:asciiTheme="majorBidi" w:hAnsiTheme="majorBidi" w:cstheme="majorBidi"/>
          <w:sz w:val="24"/>
          <w:szCs w:val="24"/>
          <w:vertAlign w:val="superscript"/>
        </w:rPr>
        <w:t>2</w:t>
      </w:r>
      <w:r w:rsidRPr="008A61FC">
        <w:rPr>
          <w:rFonts w:asciiTheme="majorBidi" w:hAnsiTheme="majorBidi" w:cstheme="majorBidi"/>
          <w:sz w:val="24"/>
          <w:szCs w:val="24"/>
        </w:rPr>
        <w:t>·s</w:t>
      </w:r>
      <w:ins w:id="843" w:author="copyeditor" w:date="2020-02-21T16:48:00Z">
        <w:r w:rsidR="00543C27">
          <w:rPr>
            <w:rFonts w:asciiTheme="majorBidi" w:hAnsiTheme="majorBidi" w:cstheme="majorBidi"/>
            <w:iCs/>
            <w:color w:val="000000" w:themeColor="text1"/>
            <w:sz w:val="24"/>
            <w:szCs w:val="24"/>
            <w:vertAlign w:val="superscript"/>
          </w:rPr>
          <w:t>−</w:t>
        </w:r>
      </w:ins>
      <w:del w:id="844" w:author="copyeditor" w:date="2020-02-21T16:48:00Z">
        <w:r w:rsidR="00995E3F" w:rsidRPr="008A61FC" w:rsidDel="00543C27">
          <w:rPr>
            <w:rFonts w:asciiTheme="majorBidi" w:hAnsiTheme="majorBidi" w:cstheme="majorBidi"/>
            <w:sz w:val="24"/>
            <w:szCs w:val="24"/>
            <w:vertAlign w:val="superscript"/>
          </w:rPr>
          <w:delText>-</w:delText>
        </w:r>
      </w:del>
      <w:r w:rsidR="00995E3F" w:rsidRPr="008A61FC">
        <w:rPr>
          <w:rFonts w:asciiTheme="majorBidi" w:hAnsiTheme="majorBidi" w:cstheme="majorBidi"/>
          <w:sz w:val="24"/>
          <w:szCs w:val="24"/>
          <w:vertAlign w:val="superscript"/>
        </w:rPr>
        <w:t>1</w:t>
      </w:r>
      <w:r w:rsidR="009E3B5D" w:rsidRPr="008A61FC">
        <w:rPr>
          <w:rFonts w:asciiTheme="majorBidi" w:hAnsiTheme="majorBidi" w:cstheme="majorBidi"/>
          <w:sz w:val="24"/>
          <w:szCs w:val="24"/>
        </w:rPr>
        <w:t>)</w:t>
      </w:r>
      <w:ins w:id="845" w:author="copyeditor" w:date="2020-02-23T10:42:00Z">
        <w:r w:rsidR="00573F6E">
          <w:rPr>
            <w:rFonts w:asciiTheme="majorBidi" w:hAnsiTheme="majorBidi" w:cstheme="majorBidi"/>
            <w:sz w:val="24"/>
            <w:szCs w:val="24"/>
          </w:rPr>
          <w:t>;</w:t>
        </w:r>
      </w:ins>
      <w:del w:id="846" w:author="copyeditor" w:date="2020-02-23T10:42:00Z">
        <w:r w:rsidR="009E3B5D" w:rsidRPr="008A61FC" w:rsidDel="00573F6E">
          <w:rPr>
            <w:rFonts w:asciiTheme="majorBidi" w:hAnsiTheme="majorBidi" w:cstheme="majorBidi"/>
            <w:sz w:val="24"/>
            <w:szCs w:val="24"/>
          </w:rPr>
          <w:delText>,</w:delText>
        </w:r>
      </w:del>
      <w:r w:rsidRPr="008A61FC">
        <w:rPr>
          <w:rFonts w:asciiTheme="majorBidi" w:hAnsiTheme="majorBidi" w:cstheme="majorBidi"/>
          <w:sz w:val="24"/>
          <w:szCs w:val="24"/>
        </w:rPr>
        <w:t xml:space="preserve"> </w:t>
      </w:r>
      <w:proofErr w:type="spellStart"/>
      <w:r w:rsidR="002961F9" w:rsidRPr="008A61FC">
        <w:rPr>
          <w:rFonts w:asciiTheme="majorBidi" w:hAnsiTheme="majorBidi" w:cstheme="majorBidi"/>
          <w:i/>
          <w:sz w:val="24"/>
          <w:szCs w:val="24"/>
        </w:rPr>
        <w:t>c</w:t>
      </w:r>
      <w:r w:rsidR="002961F9" w:rsidRPr="008A61FC">
        <w:rPr>
          <w:rFonts w:asciiTheme="majorBidi" w:hAnsiTheme="majorBidi" w:cstheme="majorBidi"/>
          <w:i/>
          <w:sz w:val="24"/>
          <w:szCs w:val="24"/>
          <w:vertAlign w:val="subscript"/>
        </w:rPr>
        <w:t>ztop</w:t>
      </w:r>
      <w:proofErr w:type="spellEnd"/>
      <w:r w:rsidR="002961F9" w:rsidRPr="008A61FC">
        <w:rPr>
          <w:rFonts w:asciiTheme="majorBidi" w:hAnsiTheme="majorBidi" w:cstheme="majorBidi"/>
          <w:sz w:val="24"/>
          <w:szCs w:val="24"/>
        </w:rPr>
        <w:t xml:space="preserve"> (µg m</w:t>
      </w:r>
      <w:ins w:id="847" w:author="copyeditor" w:date="2020-02-23T10:42:00Z">
        <w:r w:rsidR="00573F6E">
          <w:rPr>
            <w:rFonts w:asciiTheme="majorBidi" w:hAnsiTheme="majorBidi" w:cstheme="majorBidi"/>
            <w:iCs/>
            <w:color w:val="000000" w:themeColor="text1"/>
            <w:sz w:val="24"/>
            <w:szCs w:val="24"/>
            <w:vertAlign w:val="superscript"/>
          </w:rPr>
          <w:t>−</w:t>
        </w:r>
      </w:ins>
      <w:del w:id="848" w:author="copyeditor" w:date="2020-02-23T10:42:00Z">
        <w:r w:rsidR="002961F9" w:rsidRPr="008A61FC" w:rsidDel="00573F6E">
          <w:rPr>
            <w:rFonts w:asciiTheme="majorBidi" w:hAnsiTheme="majorBidi" w:cstheme="majorBidi"/>
            <w:sz w:val="24"/>
            <w:szCs w:val="24"/>
            <w:vertAlign w:val="superscript"/>
          </w:rPr>
          <w:delText>-</w:delText>
        </w:r>
      </w:del>
      <w:r w:rsidR="002961F9" w:rsidRPr="008A61FC">
        <w:rPr>
          <w:rFonts w:asciiTheme="majorBidi" w:hAnsiTheme="majorBidi" w:cstheme="majorBidi"/>
          <w:sz w:val="24"/>
          <w:szCs w:val="24"/>
          <w:vertAlign w:val="superscript"/>
        </w:rPr>
        <w:t>3</w:t>
      </w:r>
      <w:r w:rsidR="002961F9" w:rsidRPr="008A61FC">
        <w:rPr>
          <w:rFonts w:asciiTheme="majorBidi" w:hAnsiTheme="majorBidi" w:cstheme="majorBidi"/>
          <w:sz w:val="24"/>
          <w:szCs w:val="24"/>
        </w:rPr>
        <w:t xml:space="preserve">) is the </w:t>
      </w:r>
      <w:r w:rsidR="002961F9" w:rsidRPr="008A61FC">
        <w:rPr>
          <w:rFonts w:asciiTheme="majorBidi" w:hAnsiTheme="majorBidi" w:cstheme="majorBidi"/>
          <w:color w:val="000000"/>
          <w:sz w:val="24"/>
          <w:szCs w:val="24"/>
        </w:rPr>
        <w:t>concentration at the top sampler adjusted according to the regression of concentration v</w:t>
      </w:r>
      <w:ins w:id="849" w:author="copyeditor" w:date="2020-02-23T10:42:00Z">
        <w:r w:rsidR="00573F6E">
          <w:rPr>
            <w:rFonts w:asciiTheme="majorBidi" w:hAnsiTheme="majorBidi" w:cstheme="majorBidi"/>
            <w:color w:val="000000"/>
            <w:sz w:val="24"/>
            <w:szCs w:val="24"/>
          </w:rPr>
          <w:t>ersu</w:t>
        </w:r>
      </w:ins>
      <w:r w:rsidR="002961F9" w:rsidRPr="008A61FC">
        <w:rPr>
          <w:rFonts w:asciiTheme="majorBidi" w:hAnsiTheme="majorBidi" w:cstheme="majorBidi"/>
          <w:color w:val="000000"/>
          <w:sz w:val="24"/>
          <w:szCs w:val="24"/>
        </w:rPr>
        <w:t>s</w:t>
      </w:r>
      <w:del w:id="850" w:author="copyeditor" w:date="2020-02-23T10:42:00Z">
        <w:r w:rsidR="002961F9" w:rsidRPr="008A61FC" w:rsidDel="00573F6E">
          <w:rPr>
            <w:rFonts w:asciiTheme="majorBidi" w:hAnsiTheme="majorBidi" w:cstheme="majorBidi"/>
            <w:color w:val="000000"/>
            <w:sz w:val="24"/>
            <w:szCs w:val="24"/>
          </w:rPr>
          <w:delText>.</w:delText>
        </w:r>
      </w:del>
      <w:r w:rsidR="002961F9" w:rsidRPr="008A61FC">
        <w:rPr>
          <w:rFonts w:asciiTheme="majorBidi" w:hAnsiTheme="majorBidi" w:cstheme="majorBidi"/>
          <w:color w:val="000000"/>
          <w:sz w:val="24"/>
          <w:szCs w:val="24"/>
        </w:rPr>
        <w:t xml:space="preserve"> ln (height)</w:t>
      </w:r>
      <w:ins w:id="851" w:author="copyeditor" w:date="2020-02-23T10:42:00Z">
        <w:r w:rsidR="00573F6E">
          <w:rPr>
            <w:rFonts w:asciiTheme="majorBidi" w:hAnsiTheme="majorBidi" w:cstheme="majorBidi"/>
            <w:color w:val="000000"/>
            <w:sz w:val="24"/>
            <w:szCs w:val="24"/>
          </w:rPr>
          <w:t>;</w:t>
        </w:r>
      </w:ins>
      <w:del w:id="852" w:author="copyeditor" w:date="2020-02-23T10:42:00Z">
        <w:r w:rsidR="002961F9" w:rsidRPr="008A61FC" w:rsidDel="00573F6E">
          <w:rPr>
            <w:rFonts w:asciiTheme="majorBidi" w:hAnsiTheme="majorBidi" w:cstheme="majorBidi"/>
            <w:color w:val="000000"/>
            <w:sz w:val="24"/>
            <w:szCs w:val="24"/>
          </w:rPr>
          <w:delText>,</w:delText>
        </w:r>
      </w:del>
      <w:r w:rsidR="002961F9" w:rsidRPr="008A61FC">
        <w:rPr>
          <w:rFonts w:asciiTheme="majorBidi" w:hAnsiTheme="majorBidi" w:cstheme="majorBidi"/>
          <w:color w:val="000000"/>
          <w:sz w:val="24"/>
          <w:szCs w:val="24"/>
        </w:rPr>
        <w:t xml:space="preserve"> </w:t>
      </w:r>
      <w:proofErr w:type="spellStart"/>
      <w:r w:rsidR="002961F9" w:rsidRPr="008A61FC">
        <w:rPr>
          <w:rFonts w:asciiTheme="majorBidi" w:hAnsiTheme="majorBidi" w:cstheme="majorBidi"/>
          <w:i/>
          <w:sz w:val="24"/>
          <w:szCs w:val="24"/>
        </w:rPr>
        <w:t>c</w:t>
      </w:r>
      <w:r w:rsidR="002961F9" w:rsidRPr="008A61FC">
        <w:rPr>
          <w:rFonts w:asciiTheme="majorBidi" w:hAnsiTheme="majorBidi" w:cstheme="majorBidi"/>
          <w:i/>
          <w:sz w:val="24"/>
          <w:szCs w:val="24"/>
          <w:vertAlign w:val="subscript"/>
        </w:rPr>
        <w:t>zbottom</w:t>
      </w:r>
      <w:proofErr w:type="spellEnd"/>
      <w:r w:rsidR="002961F9" w:rsidRPr="008A61FC">
        <w:rPr>
          <w:rFonts w:asciiTheme="majorBidi" w:hAnsiTheme="majorBidi" w:cstheme="majorBidi"/>
          <w:sz w:val="24"/>
          <w:szCs w:val="24"/>
        </w:rPr>
        <w:t xml:space="preserve"> (µg m</w:t>
      </w:r>
      <w:ins w:id="853" w:author="copyeditor" w:date="2020-02-21T16:48:00Z">
        <w:r w:rsidR="00543C27">
          <w:rPr>
            <w:rFonts w:asciiTheme="majorBidi" w:hAnsiTheme="majorBidi" w:cstheme="majorBidi"/>
            <w:iCs/>
            <w:color w:val="000000" w:themeColor="text1"/>
            <w:sz w:val="24"/>
            <w:szCs w:val="24"/>
            <w:vertAlign w:val="superscript"/>
          </w:rPr>
          <w:t>−</w:t>
        </w:r>
      </w:ins>
      <w:del w:id="854" w:author="copyeditor" w:date="2020-02-21T16:48:00Z">
        <w:r w:rsidR="002961F9" w:rsidRPr="008A61FC" w:rsidDel="00543C27">
          <w:rPr>
            <w:rFonts w:asciiTheme="majorBidi" w:hAnsiTheme="majorBidi" w:cstheme="majorBidi"/>
            <w:sz w:val="24"/>
            <w:szCs w:val="24"/>
            <w:vertAlign w:val="superscript"/>
          </w:rPr>
          <w:delText>-</w:delText>
        </w:r>
      </w:del>
      <w:r w:rsidR="002961F9" w:rsidRPr="008A61FC">
        <w:rPr>
          <w:rFonts w:asciiTheme="majorBidi" w:hAnsiTheme="majorBidi" w:cstheme="majorBidi"/>
          <w:sz w:val="24"/>
          <w:szCs w:val="24"/>
          <w:vertAlign w:val="superscript"/>
        </w:rPr>
        <w:t>3</w:t>
      </w:r>
      <w:r w:rsidR="002961F9" w:rsidRPr="008A61FC">
        <w:rPr>
          <w:rFonts w:asciiTheme="majorBidi" w:hAnsiTheme="majorBidi" w:cstheme="majorBidi"/>
          <w:sz w:val="24"/>
          <w:szCs w:val="24"/>
        </w:rPr>
        <w:t>)</w:t>
      </w:r>
      <w:r w:rsidR="002961F9" w:rsidRPr="008A61FC">
        <w:rPr>
          <w:rFonts w:asciiTheme="majorBidi" w:hAnsiTheme="majorBidi" w:cstheme="majorBidi"/>
          <w:color w:val="000000"/>
          <w:sz w:val="24"/>
          <w:szCs w:val="24"/>
        </w:rPr>
        <w:t xml:space="preserve"> </w:t>
      </w:r>
      <w:r w:rsidR="002961F9" w:rsidRPr="008A61FC">
        <w:rPr>
          <w:rFonts w:asciiTheme="majorBidi" w:hAnsiTheme="majorBidi" w:cstheme="majorBidi"/>
          <w:sz w:val="24"/>
          <w:szCs w:val="24"/>
        </w:rPr>
        <w:t xml:space="preserve">is the </w:t>
      </w:r>
      <w:r w:rsidR="002961F9" w:rsidRPr="008A61FC">
        <w:rPr>
          <w:rFonts w:asciiTheme="majorBidi" w:hAnsiTheme="majorBidi" w:cstheme="majorBidi"/>
          <w:color w:val="000000"/>
          <w:sz w:val="24"/>
          <w:szCs w:val="24"/>
        </w:rPr>
        <w:t>concentration at the bottom sampler adjusted according to the regression of concentration v</w:t>
      </w:r>
      <w:ins w:id="855" w:author="copyeditor" w:date="2020-02-23T10:42:00Z">
        <w:r w:rsidR="00573F6E">
          <w:rPr>
            <w:rFonts w:asciiTheme="majorBidi" w:hAnsiTheme="majorBidi" w:cstheme="majorBidi"/>
            <w:color w:val="000000"/>
            <w:sz w:val="24"/>
            <w:szCs w:val="24"/>
          </w:rPr>
          <w:t>ersu</w:t>
        </w:r>
      </w:ins>
      <w:r w:rsidR="002961F9" w:rsidRPr="008A61FC">
        <w:rPr>
          <w:rFonts w:asciiTheme="majorBidi" w:hAnsiTheme="majorBidi" w:cstheme="majorBidi"/>
          <w:color w:val="000000"/>
          <w:sz w:val="24"/>
          <w:szCs w:val="24"/>
        </w:rPr>
        <w:t>s</w:t>
      </w:r>
      <w:del w:id="856" w:author="copyeditor" w:date="2020-02-23T10:42:00Z">
        <w:r w:rsidR="002961F9" w:rsidRPr="008A61FC" w:rsidDel="00573F6E">
          <w:rPr>
            <w:rFonts w:asciiTheme="majorBidi" w:hAnsiTheme="majorBidi" w:cstheme="majorBidi"/>
            <w:color w:val="000000"/>
            <w:sz w:val="24"/>
            <w:szCs w:val="24"/>
          </w:rPr>
          <w:delText>.</w:delText>
        </w:r>
      </w:del>
      <w:r w:rsidR="002961F9" w:rsidRPr="008A61FC">
        <w:rPr>
          <w:rFonts w:asciiTheme="majorBidi" w:hAnsiTheme="majorBidi" w:cstheme="majorBidi"/>
          <w:color w:val="000000"/>
          <w:sz w:val="24"/>
          <w:szCs w:val="24"/>
        </w:rPr>
        <w:t xml:space="preserve"> ln (height)</w:t>
      </w:r>
      <w:ins w:id="857" w:author="copyeditor" w:date="2020-02-23T10:42:00Z">
        <w:r w:rsidR="00573F6E">
          <w:rPr>
            <w:rFonts w:asciiTheme="majorBidi" w:hAnsiTheme="majorBidi" w:cstheme="majorBidi"/>
            <w:color w:val="000000"/>
            <w:sz w:val="24"/>
            <w:szCs w:val="24"/>
          </w:rPr>
          <w:t>;</w:t>
        </w:r>
      </w:ins>
      <w:del w:id="858" w:author="copyeditor" w:date="2020-02-23T10:42:00Z">
        <w:r w:rsidR="002961F9" w:rsidRPr="008A61FC" w:rsidDel="00573F6E">
          <w:rPr>
            <w:rFonts w:asciiTheme="majorBidi" w:hAnsiTheme="majorBidi" w:cstheme="majorBidi"/>
            <w:color w:val="000000"/>
            <w:sz w:val="24"/>
            <w:szCs w:val="24"/>
          </w:rPr>
          <w:delText>,</w:delText>
        </w:r>
      </w:del>
      <w:r w:rsidR="002961F9" w:rsidRPr="008A61FC">
        <w:rPr>
          <w:rFonts w:asciiTheme="majorBidi" w:hAnsiTheme="majorBidi" w:cstheme="majorBidi"/>
          <w:color w:val="000000"/>
          <w:sz w:val="24"/>
          <w:szCs w:val="24"/>
        </w:rPr>
        <w:t xml:space="preserve"> </w:t>
      </w:r>
      <w:proofErr w:type="spellStart"/>
      <w:r w:rsidR="00330B29" w:rsidRPr="008A61FC">
        <w:rPr>
          <w:rFonts w:asciiTheme="majorBidi" w:hAnsiTheme="majorBidi" w:cstheme="majorBidi"/>
          <w:i/>
          <w:color w:val="000000"/>
          <w:sz w:val="24"/>
          <w:szCs w:val="24"/>
        </w:rPr>
        <w:t>u</w:t>
      </w:r>
      <w:r w:rsidR="002961F9" w:rsidRPr="008A61FC">
        <w:rPr>
          <w:rFonts w:asciiTheme="majorBidi" w:hAnsiTheme="majorBidi" w:cstheme="majorBidi"/>
          <w:i/>
          <w:sz w:val="24"/>
          <w:szCs w:val="24"/>
          <w:vertAlign w:val="subscript"/>
        </w:rPr>
        <w:t>ztop</w:t>
      </w:r>
      <w:proofErr w:type="spellEnd"/>
      <w:r w:rsidR="002961F9" w:rsidRPr="008A61FC">
        <w:rPr>
          <w:rFonts w:asciiTheme="majorBidi" w:hAnsiTheme="majorBidi" w:cstheme="majorBidi"/>
          <w:sz w:val="24"/>
          <w:szCs w:val="24"/>
        </w:rPr>
        <w:t xml:space="preserve"> (m s</w:t>
      </w:r>
      <w:ins w:id="859" w:author="copyeditor" w:date="2020-02-21T16:48:00Z">
        <w:r w:rsidR="00543C27">
          <w:rPr>
            <w:rFonts w:asciiTheme="majorBidi" w:hAnsiTheme="majorBidi" w:cstheme="majorBidi"/>
            <w:iCs/>
            <w:color w:val="000000" w:themeColor="text1"/>
            <w:sz w:val="24"/>
            <w:szCs w:val="24"/>
            <w:vertAlign w:val="superscript"/>
          </w:rPr>
          <w:t>−</w:t>
        </w:r>
      </w:ins>
      <w:del w:id="860" w:author="copyeditor" w:date="2020-02-21T16:48:00Z">
        <w:r w:rsidR="002961F9" w:rsidRPr="008A61FC" w:rsidDel="00543C27">
          <w:rPr>
            <w:rFonts w:asciiTheme="majorBidi" w:hAnsiTheme="majorBidi" w:cstheme="majorBidi"/>
            <w:sz w:val="24"/>
            <w:szCs w:val="24"/>
            <w:vertAlign w:val="superscript"/>
          </w:rPr>
          <w:delText>-</w:delText>
        </w:r>
      </w:del>
      <w:r w:rsidR="002961F9" w:rsidRPr="008A61FC">
        <w:rPr>
          <w:rFonts w:asciiTheme="majorBidi" w:hAnsiTheme="majorBidi" w:cstheme="majorBidi"/>
          <w:sz w:val="24"/>
          <w:szCs w:val="24"/>
          <w:vertAlign w:val="superscript"/>
        </w:rPr>
        <w:t>1</w:t>
      </w:r>
      <w:r w:rsidR="002961F9" w:rsidRPr="008A61FC">
        <w:rPr>
          <w:rFonts w:asciiTheme="majorBidi" w:hAnsiTheme="majorBidi" w:cstheme="majorBidi"/>
          <w:sz w:val="24"/>
          <w:szCs w:val="24"/>
        </w:rPr>
        <w:t xml:space="preserve">) is </w:t>
      </w:r>
      <w:r w:rsidR="00330B29" w:rsidRPr="008A61FC">
        <w:rPr>
          <w:rFonts w:asciiTheme="majorBidi" w:hAnsiTheme="majorBidi" w:cstheme="majorBidi"/>
          <w:sz w:val="24"/>
          <w:szCs w:val="24"/>
        </w:rPr>
        <w:t>the wind speed at the top sampler adjusted according to the regression of wind speed v</w:t>
      </w:r>
      <w:ins w:id="861" w:author="copyeditor" w:date="2020-02-23T10:42:00Z">
        <w:r w:rsidR="00573F6E">
          <w:rPr>
            <w:rFonts w:asciiTheme="majorBidi" w:hAnsiTheme="majorBidi" w:cstheme="majorBidi"/>
            <w:sz w:val="24"/>
            <w:szCs w:val="24"/>
          </w:rPr>
          <w:t>ersu</w:t>
        </w:r>
      </w:ins>
      <w:r w:rsidR="00330B29" w:rsidRPr="008A61FC">
        <w:rPr>
          <w:rFonts w:asciiTheme="majorBidi" w:hAnsiTheme="majorBidi" w:cstheme="majorBidi"/>
          <w:sz w:val="24"/>
          <w:szCs w:val="24"/>
        </w:rPr>
        <w:t>s</w:t>
      </w:r>
      <w:del w:id="862" w:author="copyeditor" w:date="2020-02-23T10:42:00Z">
        <w:r w:rsidR="00330B29" w:rsidRPr="008A61FC" w:rsidDel="00573F6E">
          <w:rPr>
            <w:rFonts w:asciiTheme="majorBidi" w:hAnsiTheme="majorBidi" w:cstheme="majorBidi"/>
            <w:sz w:val="24"/>
            <w:szCs w:val="24"/>
          </w:rPr>
          <w:delText>.</w:delText>
        </w:r>
      </w:del>
      <w:r w:rsidR="00330B29" w:rsidRPr="008A61FC">
        <w:rPr>
          <w:rFonts w:asciiTheme="majorBidi" w:hAnsiTheme="majorBidi" w:cstheme="majorBidi"/>
          <w:sz w:val="24"/>
          <w:szCs w:val="24"/>
        </w:rPr>
        <w:t xml:space="preserve"> ln (height)</w:t>
      </w:r>
      <w:ins w:id="863" w:author="copyeditor" w:date="2020-02-23T10:43:00Z">
        <w:r w:rsidR="00573F6E">
          <w:rPr>
            <w:rFonts w:asciiTheme="majorBidi" w:hAnsiTheme="majorBidi" w:cstheme="majorBidi"/>
            <w:sz w:val="24"/>
            <w:szCs w:val="24"/>
          </w:rPr>
          <w:t>;</w:t>
        </w:r>
      </w:ins>
      <w:del w:id="864" w:author="copyeditor" w:date="2020-02-23T10:43:00Z">
        <w:r w:rsidR="00330B29" w:rsidRPr="008A61FC" w:rsidDel="00573F6E">
          <w:rPr>
            <w:rFonts w:asciiTheme="majorBidi" w:hAnsiTheme="majorBidi" w:cstheme="majorBidi"/>
            <w:sz w:val="24"/>
            <w:szCs w:val="24"/>
          </w:rPr>
          <w:delText>,</w:delText>
        </w:r>
      </w:del>
      <w:r w:rsidR="00330B29" w:rsidRPr="008A61FC">
        <w:rPr>
          <w:rFonts w:asciiTheme="majorBidi" w:hAnsiTheme="majorBidi" w:cstheme="majorBidi"/>
          <w:sz w:val="24"/>
          <w:szCs w:val="24"/>
        </w:rPr>
        <w:t xml:space="preserve"> </w:t>
      </w:r>
      <w:proofErr w:type="spellStart"/>
      <w:r w:rsidR="00330B29" w:rsidRPr="008A61FC">
        <w:rPr>
          <w:rFonts w:asciiTheme="majorBidi" w:hAnsiTheme="majorBidi" w:cstheme="majorBidi"/>
          <w:i/>
          <w:color w:val="000000"/>
          <w:sz w:val="24"/>
          <w:szCs w:val="24"/>
        </w:rPr>
        <w:t>u</w:t>
      </w:r>
      <w:r w:rsidR="00330B29" w:rsidRPr="008A61FC">
        <w:rPr>
          <w:rFonts w:asciiTheme="majorBidi" w:hAnsiTheme="majorBidi" w:cstheme="majorBidi"/>
          <w:i/>
          <w:sz w:val="24"/>
          <w:szCs w:val="24"/>
          <w:vertAlign w:val="subscript"/>
        </w:rPr>
        <w:t>zbottom</w:t>
      </w:r>
      <w:proofErr w:type="spellEnd"/>
      <w:r w:rsidR="00330B29" w:rsidRPr="008A61FC">
        <w:rPr>
          <w:rFonts w:asciiTheme="majorBidi" w:hAnsiTheme="majorBidi" w:cstheme="majorBidi"/>
          <w:sz w:val="24"/>
          <w:szCs w:val="24"/>
        </w:rPr>
        <w:t xml:space="preserve"> (m s</w:t>
      </w:r>
      <w:ins w:id="865" w:author="copyeditor" w:date="2020-02-21T16:48:00Z">
        <w:r w:rsidR="00543C27">
          <w:rPr>
            <w:rFonts w:asciiTheme="majorBidi" w:hAnsiTheme="majorBidi" w:cstheme="majorBidi"/>
            <w:iCs/>
            <w:color w:val="000000" w:themeColor="text1"/>
            <w:sz w:val="24"/>
            <w:szCs w:val="24"/>
            <w:vertAlign w:val="superscript"/>
          </w:rPr>
          <w:t>−</w:t>
        </w:r>
      </w:ins>
      <w:del w:id="866" w:author="copyeditor" w:date="2020-02-21T16:48:00Z">
        <w:r w:rsidR="00330B29" w:rsidRPr="008A61FC" w:rsidDel="00543C27">
          <w:rPr>
            <w:rFonts w:asciiTheme="majorBidi" w:hAnsiTheme="majorBidi" w:cstheme="majorBidi"/>
            <w:sz w:val="24"/>
            <w:szCs w:val="24"/>
            <w:vertAlign w:val="superscript"/>
          </w:rPr>
          <w:delText>-</w:delText>
        </w:r>
      </w:del>
      <w:r w:rsidR="00330B29" w:rsidRPr="008A61FC">
        <w:rPr>
          <w:rFonts w:asciiTheme="majorBidi" w:hAnsiTheme="majorBidi" w:cstheme="majorBidi"/>
          <w:sz w:val="24"/>
          <w:szCs w:val="24"/>
          <w:vertAlign w:val="superscript"/>
        </w:rPr>
        <w:t>1</w:t>
      </w:r>
      <w:r w:rsidR="00330B29" w:rsidRPr="008A61FC">
        <w:rPr>
          <w:rFonts w:asciiTheme="majorBidi" w:hAnsiTheme="majorBidi" w:cstheme="majorBidi"/>
          <w:sz w:val="24"/>
          <w:szCs w:val="24"/>
        </w:rPr>
        <w:t>) is the wind speed at the bottom sampler adjusted according to the regression of wind speed v</w:t>
      </w:r>
      <w:ins w:id="867" w:author="copyeditor" w:date="2020-02-23T10:43:00Z">
        <w:r w:rsidR="00573F6E">
          <w:rPr>
            <w:rFonts w:asciiTheme="majorBidi" w:hAnsiTheme="majorBidi" w:cstheme="majorBidi"/>
            <w:sz w:val="24"/>
            <w:szCs w:val="24"/>
          </w:rPr>
          <w:t>ersu</w:t>
        </w:r>
      </w:ins>
      <w:r w:rsidR="00330B29" w:rsidRPr="008A61FC">
        <w:rPr>
          <w:rFonts w:asciiTheme="majorBidi" w:hAnsiTheme="majorBidi" w:cstheme="majorBidi"/>
          <w:sz w:val="24"/>
          <w:szCs w:val="24"/>
        </w:rPr>
        <w:t>s</w:t>
      </w:r>
      <w:del w:id="868" w:author="copyeditor" w:date="2020-02-23T10:43:00Z">
        <w:r w:rsidR="00330B29" w:rsidRPr="008A61FC" w:rsidDel="00573F6E">
          <w:rPr>
            <w:rFonts w:asciiTheme="majorBidi" w:hAnsiTheme="majorBidi" w:cstheme="majorBidi"/>
            <w:sz w:val="24"/>
            <w:szCs w:val="24"/>
          </w:rPr>
          <w:delText>.</w:delText>
        </w:r>
      </w:del>
      <w:r w:rsidR="00330B29" w:rsidRPr="008A61FC">
        <w:rPr>
          <w:rFonts w:asciiTheme="majorBidi" w:hAnsiTheme="majorBidi" w:cstheme="majorBidi"/>
          <w:sz w:val="24"/>
          <w:szCs w:val="24"/>
        </w:rPr>
        <w:t xml:space="preserve"> ln (height)</w:t>
      </w:r>
      <w:ins w:id="869" w:author="copyeditor" w:date="2020-02-23T10:43:00Z">
        <w:r w:rsidR="00573F6E">
          <w:rPr>
            <w:rFonts w:asciiTheme="majorBidi" w:hAnsiTheme="majorBidi" w:cstheme="majorBidi"/>
            <w:sz w:val="24"/>
            <w:szCs w:val="24"/>
          </w:rPr>
          <w:t>;</w:t>
        </w:r>
      </w:ins>
      <w:del w:id="870" w:author="copyeditor" w:date="2020-02-23T10:43:00Z">
        <w:r w:rsidR="00330B29" w:rsidRPr="008A61FC" w:rsidDel="00573F6E">
          <w:rPr>
            <w:rFonts w:asciiTheme="majorBidi" w:hAnsiTheme="majorBidi" w:cstheme="majorBidi"/>
            <w:sz w:val="24"/>
            <w:szCs w:val="24"/>
          </w:rPr>
          <w:delText>,</w:delText>
        </w:r>
      </w:del>
      <w:r w:rsidR="00330B29" w:rsidRPr="008A61FC">
        <w:rPr>
          <w:rFonts w:asciiTheme="majorBidi" w:hAnsiTheme="majorBidi" w:cstheme="majorBidi"/>
          <w:sz w:val="24"/>
          <w:szCs w:val="24"/>
        </w:rPr>
        <w:t xml:space="preserve"> </w:t>
      </w:r>
      <w:proofErr w:type="spellStart"/>
      <w:r w:rsidR="006713B5" w:rsidRPr="008A61FC">
        <w:rPr>
          <w:rFonts w:asciiTheme="majorBidi" w:hAnsiTheme="majorBidi" w:cstheme="majorBidi"/>
          <w:i/>
          <w:sz w:val="24"/>
          <w:szCs w:val="24"/>
        </w:rPr>
        <w:t>Φ</w:t>
      </w:r>
      <w:r w:rsidR="006713B5" w:rsidRPr="008A61FC">
        <w:rPr>
          <w:rFonts w:asciiTheme="majorBidi" w:hAnsiTheme="majorBidi" w:cstheme="majorBidi"/>
          <w:i/>
          <w:sz w:val="24"/>
          <w:szCs w:val="24"/>
          <w:vertAlign w:val="subscript"/>
        </w:rPr>
        <w:t>m</w:t>
      </w:r>
      <w:proofErr w:type="spellEnd"/>
      <w:r w:rsidR="006713B5" w:rsidRPr="008A61FC">
        <w:rPr>
          <w:rFonts w:asciiTheme="majorBidi" w:hAnsiTheme="majorBidi" w:cstheme="majorBidi"/>
          <w:sz w:val="24"/>
          <w:szCs w:val="24"/>
        </w:rPr>
        <w:t xml:space="preserve"> and </w:t>
      </w:r>
      <w:proofErr w:type="spellStart"/>
      <w:r w:rsidR="006713B5" w:rsidRPr="008A61FC">
        <w:rPr>
          <w:rFonts w:asciiTheme="majorBidi" w:hAnsiTheme="majorBidi" w:cstheme="majorBidi"/>
          <w:i/>
          <w:sz w:val="24"/>
          <w:szCs w:val="24"/>
        </w:rPr>
        <w:t>Φ</w:t>
      </w:r>
      <w:r w:rsidR="006713B5" w:rsidRPr="008A61FC">
        <w:rPr>
          <w:rFonts w:asciiTheme="majorBidi" w:hAnsiTheme="majorBidi" w:cstheme="majorBidi"/>
          <w:i/>
          <w:sz w:val="24"/>
          <w:szCs w:val="24"/>
          <w:vertAlign w:val="subscript"/>
        </w:rPr>
        <w:t>p</w:t>
      </w:r>
      <w:proofErr w:type="spellEnd"/>
      <w:r w:rsidRPr="008A61FC">
        <w:rPr>
          <w:rFonts w:asciiTheme="majorBidi" w:hAnsiTheme="majorBidi" w:cstheme="majorBidi"/>
          <w:sz w:val="24"/>
          <w:szCs w:val="24"/>
        </w:rPr>
        <w:t xml:space="preserve"> </w:t>
      </w:r>
      <w:r w:rsidR="00330B29" w:rsidRPr="008A61FC">
        <w:rPr>
          <w:rFonts w:asciiTheme="majorBidi" w:hAnsiTheme="majorBidi" w:cstheme="majorBidi"/>
          <w:sz w:val="24"/>
          <w:szCs w:val="24"/>
        </w:rPr>
        <w:t xml:space="preserve">(dimensionless) </w:t>
      </w:r>
      <w:r w:rsidRPr="008A61FC">
        <w:rPr>
          <w:rFonts w:asciiTheme="majorBidi" w:hAnsiTheme="majorBidi" w:cstheme="majorBidi"/>
          <w:sz w:val="24"/>
          <w:szCs w:val="24"/>
        </w:rPr>
        <w:t xml:space="preserve">are </w:t>
      </w:r>
      <w:r w:rsidR="00330B29" w:rsidRPr="008A61FC">
        <w:rPr>
          <w:rFonts w:asciiTheme="majorBidi" w:hAnsiTheme="majorBidi" w:cstheme="majorBidi"/>
          <w:sz w:val="24"/>
          <w:szCs w:val="24"/>
        </w:rPr>
        <w:t xml:space="preserve">the </w:t>
      </w:r>
      <w:r w:rsidR="0094322E" w:rsidRPr="008A61FC">
        <w:rPr>
          <w:rFonts w:asciiTheme="majorBidi" w:hAnsiTheme="majorBidi" w:cstheme="majorBidi"/>
          <w:sz w:val="24"/>
          <w:szCs w:val="24"/>
        </w:rPr>
        <w:t>internal boundary la</w:t>
      </w:r>
      <w:r w:rsidR="00330B29" w:rsidRPr="008A61FC">
        <w:rPr>
          <w:rFonts w:asciiTheme="majorBidi" w:hAnsiTheme="majorBidi" w:cstheme="majorBidi"/>
          <w:sz w:val="24"/>
          <w:szCs w:val="24"/>
        </w:rPr>
        <w:t>yer (IBL) stability correction terms determined according to the following conditions</w:t>
      </w:r>
      <w:ins w:id="871" w:author="copyeditor" w:date="2020-02-23T10:45:00Z">
        <w:r w:rsidR="0094322E">
          <w:rPr>
            <w:rFonts w:asciiTheme="majorBidi" w:hAnsiTheme="majorBidi" w:cstheme="majorBidi"/>
            <w:sz w:val="24"/>
            <w:szCs w:val="24"/>
          </w:rPr>
          <w:t xml:space="preserve"> (Equation 5)</w:t>
        </w:r>
      </w:ins>
      <w:ins w:id="872" w:author="copyeditor" w:date="2020-02-23T10:43:00Z">
        <w:r w:rsidR="0094322E">
          <w:rPr>
            <w:rFonts w:asciiTheme="majorBidi" w:hAnsiTheme="majorBidi" w:cstheme="majorBidi"/>
            <w:sz w:val="24"/>
            <w:szCs w:val="24"/>
          </w:rPr>
          <w:t>,</w:t>
        </w:r>
      </w:ins>
      <w:r w:rsidR="00330B29" w:rsidRPr="008A61FC">
        <w:rPr>
          <w:rFonts w:asciiTheme="majorBidi" w:hAnsiTheme="majorBidi" w:cstheme="majorBidi"/>
          <w:sz w:val="24"/>
          <w:szCs w:val="24"/>
        </w:rPr>
        <w:t xml:space="preserve"> based on the calculation of the Richardson number</w:t>
      </w:r>
      <w:del w:id="873" w:author="copyeditor" w:date="2020-02-23T10:43:00Z">
        <w:r w:rsidR="00330B29" w:rsidRPr="008A61FC" w:rsidDel="0094322E">
          <w:rPr>
            <w:rFonts w:asciiTheme="majorBidi" w:hAnsiTheme="majorBidi" w:cstheme="majorBidi"/>
            <w:sz w:val="24"/>
            <w:szCs w:val="24"/>
          </w:rPr>
          <w:delText>,</w:delText>
        </w:r>
      </w:del>
      <w:r w:rsidR="00330B29" w:rsidRPr="008A61FC">
        <w:rPr>
          <w:rFonts w:asciiTheme="majorBidi" w:hAnsiTheme="majorBidi" w:cstheme="majorBidi"/>
          <w:sz w:val="24"/>
          <w:szCs w:val="24"/>
        </w:rPr>
        <w:t xml:space="preserve"> </w:t>
      </w:r>
      <w:ins w:id="874" w:author="copyeditor" w:date="2020-02-23T10:43:00Z">
        <w:r w:rsidR="0094322E">
          <w:rPr>
            <w:rFonts w:asciiTheme="majorBidi" w:hAnsiTheme="majorBidi" w:cstheme="majorBidi"/>
            <w:sz w:val="24"/>
            <w:szCs w:val="24"/>
          </w:rPr>
          <w:t>(</w:t>
        </w:r>
      </w:ins>
      <w:r w:rsidR="00330B29" w:rsidRPr="00FB73C9">
        <w:rPr>
          <w:rFonts w:asciiTheme="majorBidi" w:hAnsiTheme="majorBidi" w:cstheme="majorBidi"/>
          <w:i/>
          <w:sz w:val="24"/>
          <w:szCs w:val="24"/>
          <w:rPrChange w:id="875" w:author="copyeditor" w:date="2020-02-23T10:45:00Z">
            <w:rPr>
              <w:rFonts w:asciiTheme="majorBidi" w:hAnsiTheme="majorBidi" w:cstheme="majorBidi"/>
              <w:sz w:val="24"/>
              <w:szCs w:val="24"/>
            </w:rPr>
          </w:rPrChange>
        </w:rPr>
        <w:t>R</w:t>
      </w:r>
      <w:r w:rsidR="00330B29" w:rsidRPr="00FB73C9">
        <w:rPr>
          <w:rFonts w:asciiTheme="majorBidi" w:hAnsiTheme="majorBidi" w:cstheme="majorBidi"/>
          <w:i/>
          <w:sz w:val="24"/>
          <w:szCs w:val="24"/>
          <w:vertAlign w:val="subscript"/>
          <w:rPrChange w:id="876" w:author="copyeditor" w:date="2020-02-23T10:45:00Z">
            <w:rPr>
              <w:rFonts w:asciiTheme="majorBidi" w:hAnsiTheme="majorBidi" w:cstheme="majorBidi"/>
              <w:sz w:val="24"/>
              <w:szCs w:val="24"/>
            </w:rPr>
          </w:rPrChange>
        </w:rPr>
        <w:t>i</w:t>
      </w:r>
      <w:ins w:id="877" w:author="copyeditor" w:date="2020-02-23T10:43:00Z">
        <w:r w:rsidR="0094322E">
          <w:rPr>
            <w:rFonts w:asciiTheme="majorBidi" w:hAnsiTheme="majorBidi" w:cstheme="majorBidi"/>
            <w:sz w:val="24"/>
            <w:szCs w:val="24"/>
          </w:rPr>
          <w:t>)</w:t>
        </w:r>
      </w:ins>
      <w:r w:rsidR="00330B29" w:rsidRPr="008A61FC">
        <w:rPr>
          <w:rFonts w:asciiTheme="majorBidi" w:hAnsiTheme="majorBidi" w:cstheme="majorBidi"/>
          <w:sz w:val="24"/>
          <w:szCs w:val="24"/>
        </w:rPr>
        <w:t>:</w:t>
      </w:r>
    </w:p>
    <w:p w14:paraId="1CC6FFDD" w14:textId="77777777" w:rsidR="00330B29" w:rsidRPr="008A61FC" w:rsidRDefault="00330B29" w:rsidP="001E110F">
      <w:pPr>
        <w:spacing w:after="0" w:line="480" w:lineRule="auto"/>
        <w:rPr>
          <w:rFonts w:asciiTheme="majorBidi" w:hAnsiTheme="majorBidi" w:cstheme="majorBidi"/>
          <w:sz w:val="24"/>
          <w:szCs w:val="24"/>
        </w:rPr>
      </w:pPr>
    </w:p>
    <w:p w14:paraId="19527956" w14:textId="5EC92C3C" w:rsidR="00330B29" w:rsidRPr="008A61FC" w:rsidRDefault="009E7E9D" w:rsidP="00330B29">
      <w:pPr>
        <w:spacing w:after="0" w:line="480" w:lineRule="auto"/>
        <w:jc w:val="center"/>
        <w:rPr>
          <w:rFonts w:asciiTheme="majorBidi" w:hAnsiTheme="majorBidi" w:cstheme="majorBidi"/>
          <w:sz w:val="24"/>
          <w:szCs w:val="24"/>
        </w:rPr>
      </w:pPr>
      <m:oMath>
        <m:sSub>
          <m:sSubPr>
            <m:ctrlPr>
              <w:rPr>
                <w:rFonts w:ascii="Cambria Math" w:hAnsi="Cambria Math" w:cstheme="majorBidi"/>
                <w:i/>
                <w:sz w:val="24"/>
                <w:szCs w:val="24"/>
              </w:rPr>
            </m:ctrlPr>
          </m:sSubPr>
          <m:e>
            <m:r>
              <w:rPr>
                <w:rFonts w:ascii="Cambria Math" w:hAnsi="Cambria Math" w:cstheme="majorBidi"/>
                <w:sz w:val="24"/>
                <w:szCs w:val="24"/>
              </w:rPr>
              <m:t>R</m:t>
            </m:r>
          </m:e>
          <m:sub>
            <m:r>
              <w:rPr>
                <w:rFonts w:ascii="Cambria Math" w:hAnsi="Cambria Math" w:cstheme="majorBidi"/>
                <w:sz w:val="24"/>
                <w:szCs w:val="24"/>
              </w:rPr>
              <m:t>i</m:t>
            </m:r>
          </m:sub>
        </m:sSub>
        <m:r>
          <m:rPr>
            <m:sty m:val="p"/>
          </m:rPr>
          <w:rPr>
            <w:rFonts w:ascii="Cambria Math" w:hAnsi="Cambria Math" w:cstheme="majorBidi"/>
            <w:sz w:val="24"/>
            <w:szCs w:val="24"/>
          </w:rPr>
          <m:t>=</m:t>
        </m:r>
        <m:f>
          <m:fPr>
            <m:ctrlPr>
              <w:rPr>
                <w:rFonts w:ascii="Cambria Math" w:hAnsi="Cambria Math" w:cstheme="majorBidi"/>
                <w:sz w:val="24"/>
                <w:szCs w:val="24"/>
              </w:rPr>
            </m:ctrlPr>
          </m:fPr>
          <m:num>
            <m:r>
              <w:rPr>
                <w:rFonts w:ascii="Cambria Math" w:hAnsi="Cambria Math" w:cstheme="majorBidi"/>
                <w:sz w:val="24"/>
                <w:szCs w:val="24"/>
              </w:rPr>
              <m:t>(9.8)(</m:t>
            </m:r>
            <m:sSub>
              <m:sSubPr>
                <m:ctrlPr>
                  <w:rPr>
                    <w:rFonts w:ascii="Cambria Math" w:hAnsi="Cambria Math" w:cstheme="majorBidi"/>
                    <w:i/>
                    <w:sz w:val="24"/>
                    <w:szCs w:val="24"/>
                  </w:rPr>
                </m:ctrlPr>
              </m:sSubPr>
              <m:e>
                <m:r>
                  <w:rPr>
                    <w:rFonts w:ascii="Cambria Math" w:hAnsi="Cambria Math" w:cstheme="majorBidi"/>
                    <w:sz w:val="24"/>
                    <w:szCs w:val="24"/>
                  </w:rPr>
                  <m:t>c</m:t>
                </m:r>
              </m:e>
              <m:sub>
                <m:r>
                  <w:rPr>
                    <w:rFonts w:ascii="Cambria Math" w:hAnsi="Cambria Math" w:cstheme="majorBidi"/>
                    <w:sz w:val="24"/>
                    <w:szCs w:val="24"/>
                  </w:rPr>
                  <m:t>ztop</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c</m:t>
                </m:r>
              </m:e>
              <m:sub>
                <m:r>
                  <w:rPr>
                    <w:rFonts w:ascii="Cambria Math" w:hAnsi="Cambria Math" w:cstheme="majorBidi"/>
                    <w:sz w:val="24"/>
                    <w:szCs w:val="24"/>
                  </w:rPr>
                  <m:t>zbottom</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T</m:t>
                </m:r>
              </m:e>
              <m:sub>
                <m:r>
                  <w:rPr>
                    <w:rFonts w:ascii="Cambria Math" w:hAnsi="Cambria Math" w:cstheme="majorBidi"/>
                    <w:sz w:val="24"/>
                    <w:szCs w:val="24"/>
                  </w:rPr>
                  <m:t>ztop</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T</m:t>
                </m:r>
              </m:e>
              <m:sub>
                <m:r>
                  <w:rPr>
                    <w:rFonts w:ascii="Cambria Math" w:hAnsi="Cambria Math" w:cstheme="majorBidi"/>
                    <w:sz w:val="24"/>
                    <w:szCs w:val="24"/>
                  </w:rPr>
                  <m:t>zbottom</m:t>
                </m:r>
              </m:sub>
            </m:sSub>
            <m:r>
              <w:rPr>
                <w:rFonts w:ascii="Cambria Math" w:hAnsi="Cambria Math" w:cstheme="majorBidi"/>
                <w:sz w:val="24"/>
                <w:szCs w:val="24"/>
              </w:rPr>
              <m:t>)</m:t>
            </m:r>
          </m:num>
          <m:den>
            <m:r>
              <w:rPr>
                <w:rFonts w:ascii="Cambria Math" w:hAnsi="Cambria Math" w:cstheme="majorBidi"/>
                <w:sz w:val="24"/>
                <w:szCs w:val="24"/>
              </w:rPr>
              <m:t>[</m:t>
            </m:r>
            <m:sSup>
              <m:sSupPr>
                <m:ctrlPr>
                  <w:rPr>
                    <w:rFonts w:ascii="Cambria Math" w:hAnsi="Cambria Math" w:cstheme="majorBidi"/>
                    <w:i/>
                    <w:sz w:val="24"/>
                    <w:szCs w:val="24"/>
                  </w:rPr>
                </m:ctrlPr>
              </m:sSupPr>
              <m:e>
                <m:d>
                  <m:dPr>
                    <m:ctrlPr>
                      <w:rPr>
                        <w:rFonts w:ascii="Cambria Math" w:hAnsi="Cambria Math" w:cstheme="majorBidi"/>
                        <w:i/>
                        <w:sz w:val="24"/>
                        <w:szCs w:val="24"/>
                      </w:rPr>
                    </m:ctrlPr>
                  </m:dPr>
                  <m:e>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T</m:t>
                            </m:r>
                          </m:e>
                          <m:sub>
                            <m:r>
                              <w:rPr>
                                <w:rFonts w:ascii="Cambria Math" w:hAnsi="Cambria Math" w:cstheme="majorBidi"/>
                                <w:sz w:val="24"/>
                                <w:szCs w:val="24"/>
                              </w:rPr>
                              <m:t>ztop</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T</m:t>
                            </m:r>
                          </m:e>
                          <m:sub>
                            <m:r>
                              <w:rPr>
                                <w:rFonts w:ascii="Cambria Math" w:hAnsi="Cambria Math" w:cstheme="majorBidi"/>
                                <w:sz w:val="24"/>
                                <w:szCs w:val="24"/>
                              </w:rPr>
                              <m:t>zbottom</m:t>
                            </m:r>
                          </m:sub>
                        </m:sSub>
                      </m:num>
                      <m:den>
                        <m:r>
                          <w:rPr>
                            <w:rFonts w:ascii="Cambria Math" w:hAnsi="Cambria Math" w:cstheme="majorBidi"/>
                            <w:sz w:val="24"/>
                            <w:szCs w:val="24"/>
                          </w:rPr>
                          <m:t>2</m:t>
                        </m:r>
                      </m:den>
                    </m:f>
                  </m:e>
                </m:d>
                <m:r>
                  <w:rPr>
                    <w:rFonts w:ascii="Cambria Math" w:hAnsi="Cambria Math" w:cstheme="majorBidi"/>
                    <w:sz w:val="24"/>
                    <w:szCs w:val="24"/>
                  </w:rPr>
                  <m:t>+273.16]+(</m:t>
                </m:r>
                <m:sSub>
                  <m:sSubPr>
                    <m:ctrlPr>
                      <w:rPr>
                        <w:rFonts w:ascii="Cambria Math" w:hAnsi="Cambria Math" w:cstheme="majorBidi"/>
                        <w:i/>
                        <w:sz w:val="24"/>
                        <w:szCs w:val="24"/>
                      </w:rPr>
                    </m:ctrlPr>
                  </m:sSubPr>
                  <m:e>
                    <m:r>
                      <w:rPr>
                        <w:rFonts w:ascii="Cambria Math" w:hAnsi="Cambria Math" w:cstheme="majorBidi"/>
                        <w:sz w:val="24"/>
                        <w:szCs w:val="24"/>
                      </w:rPr>
                      <m:t>u</m:t>
                    </m:r>
                  </m:e>
                  <m:sub>
                    <m:r>
                      <w:rPr>
                        <w:rFonts w:ascii="Cambria Math" w:hAnsi="Cambria Math" w:cstheme="majorBidi"/>
                        <w:sz w:val="24"/>
                        <w:szCs w:val="24"/>
                      </w:rPr>
                      <m:t>ztop</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u</m:t>
                    </m:r>
                  </m:e>
                  <m:sub>
                    <m:r>
                      <w:rPr>
                        <w:rFonts w:ascii="Cambria Math" w:hAnsi="Cambria Math" w:cstheme="majorBidi"/>
                        <w:sz w:val="24"/>
                        <w:szCs w:val="24"/>
                      </w:rPr>
                      <m:t>zbottom</m:t>
                    </m:r>
                  </m:sub>
                </m:sSub>
                <m:r>
                  <w:rPr>
                    <w:rFonts w:ascii="Cambria Math" w:hAnsi="Cambria Math" w:cstheme="majorBidi"/>
                    <w:sz w:val="24"/>
                    <w:szCs w:val="24"/>
                  </w:rPr>
                  <m:t>)</m:t>
                </m:r>
              </m:e>
              <m:sup>
                <m:r>
                  <w:rPr>
                    <w:rFonts w:ascii="Cambria Math" w:hAnsi="Cambria Math" w:cstheme="majorBidi"/>
                    <w:sz w:val="24"/>
                    <w:szCs w:val="24"/>
                  </w:rPr>
                  <m:t>2</m:t>
                </m:r>
              </m:sup>
            </m:sSup>
          </m:den>
        </m:f>
      </m:oMath>
      <w:del w:id="878" w:author="copyeditor" w:date="2020-02-21T13:32:00Z">
        <w:r w:rsidR="00330B29" w:rsidRPr="008A61FC" w:rsidDel="003F75D6">
          <w:rPr>
            <w:rFonts w:asciiTheme="majorBidi" w:eastAsiaTheme="minorEastAsia" w:hAnsiTheme="majorBidi" w:cstheme="majorBidi"/>
            <w:sz w:val="24"/>
            <w:szCs w:val="24"/>
          </w:rPr>
          <w:delText xml:space="preserve">  </w:delText>
        </w:r>
      </w:del>
      <w:ins w:id="879" w:author="copyeditor" w:date="2020-02-21T13:32:00Z">
        <w:r w:rsidR="003F75D6">
          <w:rPr>
            <w:rFonts w:asciiTheme="majorBidi" w:eastAsiaTheme="minorEastAsia" w:hAnsiTheme="majorBidi" w:cstheme="majorBidi"/>
            <w:sz w:val="24"/>
            <w:szCs w:val="24"/>
          </w:rPr>
          <w:t xml:space="preserve"> </w:t>
        </w:r>
      </w:ins>
      <w:del w:id="880" w:author="copyeditor" w:date="2020-02-21T13:32:00Z">
        <w:r w:rsidR="00330B29" w:rsidRPr="008A61FC" w:rsidDel="003F75D6">
          <w:rPr>
            <w:rFonts w:asciiTheme="majorBidi" w:eastAsiaTheme="minorEastAsia" w:hAnsiTheme="majorBidi" w:cstheme="majorBidi"/>
            <w:sz w:val="24"/>
            <w:szCs w:val="24"/>
          </w:rPr>
          <w:delText xml:space="preserve"> </w:delText>
        </w:r>
      </w:del>
      <w:ins w:id="881" w:author="copyeditor" w:date="2020-02-23T13:30:00Z">
        <w:r w:rsidR="00D73889">
          <w:rPr>
            <w:rFonts w:asciiTheme="majorBidi" w:eastAsiaTheme="minorEastAsia" w:hAnsiTheme="majorBidi" w:cstheme="majorBidi"/>
            <w:sz w:val="24"/>
            <w:szCs w:val="24"/>
          </w:rPr>
          <w:tab/>
        </w:r>
      </w:ins>
      <w:del w:id="882" w:author="copyeditor" w:date="2020-02-21T13:32:00Z">
        <w:r w:rsidR="00330B29" w:rsidRPr="008A61FC" w:rsidDel="003F75D6">
          <w:rPr>
            <w:rFonts w:asciiTheme="majorBidi" w:eastAsiaTheme="minorEastAsia" w:hAnsiTheme="majorBidi" w:cstheme="majorBidi"/>
            <w:sz w:val="24"/>
            <w:szCs w:val="24"/>
          </w:rPr>
          <w:delText xml:space="preserve">           </w:delText>
        </w:r>
      </w:del>
      <w:ins w:id="883" w:author="copyeditor" w:date="2020-02-23T10:45:00Z">
        <w:r w:rsidR="0094322E">
          <w:rPr>
            <w:rFonts w:asciiTheme="majorBidi" w:eastAsiaTheme="minorEastAsia" w:hAnsiTheme="majorBidi" w:cstheme="majorBidi"/>
            <w:sz w:val="24"/>
            <w:szCs w:val="24"/>
          </w:rPr>
          <w:t>[</w:t>
        </w:r>
      </w:ins>
      <w:r w:rsidR="00330B29" w:rsidRPr="008A61FC">
        <w:rPr>
          <w:rFonts w:asciiTheme="majorBidi" w:eastAsiaTheme="minorEastAsia" w:hAnsiTheme="majorBidi" w:cstheme="majorBidi"/>
          <w:sz w:val="24"/>
          <w:szCs w:val="24"/>
        </w:rPr>
        <w:t xml:space="preserve">Equation </w:t>
      </w:r>
      <w:ins w:id="884" w:author="copyeditor" w:date="2020-02-23T10:45:00Z">
        <w:r w:rsidR="0094322E">
          <w:rPr>
            <w:rFonts w:asciiTheme="majorBidi" w:eastAsiaTheme="minorEastAsia" w:hAnsiTheme="majorBidi" w:cstheme="majorBidi"/>
            <w:sz w:val="24"/>
            <w:szCs w:val="24"/>
          </w:rPr>
          <w:t>5</w:t>
        </w:r>
      </w:ins>
      <w:del w:id="885" w:author="copyeditor" w:date="2020-02-23T10:45:00Z">
        <w:r w:rsidR="00330B29" w:rsidRPr="008A61FC" w:rsidDel="0094322E">
          <w:rPr>
            <w:rFonts w:asciiTheme="majorBidi" w:eastAsiaTheme="minorEastAsia" w:hAnsiTheme="majorBidi" w:cstheme="majorBidi"/>
            <w:sz w:val="24"/>
            <w:szCs w:val="24"/>
          </w:rPr>
          <w:delText>6</w:delText>
        </w:r>
      </w:del>
      <w:ins w:id="886" w:author="copyeditor" w:date="2020-02-23T10:45:00Z">
        <w:r w:rsidR="0094322E">
          <w:rPr>
            <w:rFonts w:asciiTheme="majorBidi" w:eastAsiaTheme="minorEastAsia" w:hAnsiTheme="majorBidi" w:cstheme="majorBidi"/>
            <w:sz w:val="24"/>
            <w:szCs w:val="24"/>
          </w:rPr>
          <w:t>]</w:t>
        </w:r>
      </w:ins>
    </w:p>
    <w:p w14:paraId="35FBAA30" w14:textId="56CE5FFD" w:rsidR="00330B29" w:rsidRPr="008A61FC" w:rsidRDefault="00330B29" w:rsidP="001E110F">
      <w:pPr>
        <w:spacing w:after="0" w:line="480" w:lineRule="auto"/>
        <w:rPr>
          <w:rFonts w:asciiTheme="majorBidi" w:hAnsiTheme="majorBidi" w:cstheme="majorBidi"/>
          <w:sz w:val="24"/>
          <w:szCs w:val="24"/>
        </w:rPr>
      </w:pPr>
      <w:r w:rsidRPr="008A61FC">
        <w:rPr>
          <w:rFonts w:asciiTheme="majorBidi" w:hAnsiTheme="majorBidi" w:cstheme="majorBidi"/>
          <w:sz w:val="24"/>
          <w:szCs w:val="24"/>
        </w:rPr>
        <w:t xml:space="preserve">where </w:t>
      </w:r>
      <w:r w:rsidRPr="008A61FC">
        <w:rPr>
          <w:rFonts w:asciiTheme="majorBidi" w:hAnsiTheme="majorBidi" w:cstheme="majorBidi"/>
          <w:i/>
          <w:sz w:val="24"/>
          <w:szCs w:val="24"/>
        </w:rPr>
        <w:t>R</w:t>
      </w:r>
      <w:r w:rsidRPr="008A61FC">
        <w:rPr>
          <w:rFonts w:asciiTheme="majorBidi" w:hAnsiTheme="majorBidi" w:cstheme="majorBidi"/>
          <w:i/>
          <w:sz w:val="24"/>
          <w:szCs w:val="24"/>
          <w:vertAlign w:val="subscript"/>
        </w:rPr>
        <w:t>i</w:t>
      </w:r>
      <w:r w:rsidRPr="008A61FC">
        <w:rPr>
          <w:rFonts w:asciiTheme="majorBidi" w:hAnsiTheme="majorBidi" w:cstheme="majorBidi"/>
          <w:sz w:val="24"/>
          <w:szCs w:val="24"/>
        </w:rPr>
        <w:t xml:space="preserve"> (dimensionless) is </w:t>
      </w:r>
      <w:ins w:id="887" w:author="copyeditor" w:date="2020-02-23T10:45:00Z">
        <w:r w:rsidR="00FB73C9">
          <w:rPr>
            <w:rFonts w:asciiTheme="majorBidi" w:hAnsiTheme="majorBidi" w:cstheme="majorBidi"/>
            <w:sz w:val="24"/>
            <w:szCs w:val="24"/>
          </w:rPr>
          <w:t xml:space="preserve">the </w:t>
        </w:r>
      </w:ins>
      <w:r w:rsidRPr="00FB73C9">
        <w:rPr>
          <w:rFonts w:asciiTheme="majorBidi" w:hAnsiTheme="majorBidi" w:cstheme="majorBidi"/>
          <w:i/>
          <w:sz w:val="24"/>
          <w:szCs w:val="24"/>
          <w:rPrChange w:id="888" w:author="copyeditor" w:date="2020-02-23T10:45:00Z">
            <w:rPr>
              <w:rFonts w:asciiTheme="majorBidi" w:hAnsiTheme="majorBidi" w:cstheme="majorBidi"/>
              <w:sz w:val="24"/>
              <w:szCs w:val="24"/>
            </w:rPr>
          </w:rPrChange>
        </w:rPr>
        <w:t>R</w:t>
      </w:r>
      <w:r w:rsidRPr="00FB73C9">
        <w:rPr>
          <w:rFonts w:asciiTheme="majorBidi" w:hAnsiTheme="majorBidi" w:cstheme="majorBidi"/>
          <w:i/>
          <w:sz w:val="24"/>
          <w:szCs w:val="24"/>
          <w:vertAlign w:val="subscript"/>
          <w:rPrChange w:id="889" w:author="copyeditor" w:date="2020-02-23T10:45:00Z">
            <w:rPr>
              <w:rFonts w:asciiTheme="majorBidi" w:hAnsiTheme="majorBidi" w:cstheme="majorBidi"/>
              <w:sz w:val="24"/>
              <w:szCs w:val="24"/>
            </w:rPr>
          </w:rPrChange>
        </w:rPr>
        <w:t>i</w:t>
      </w:r>
      <w:del w:id="890" w:author="copyeditor" w:date="2020-02-23T10:45:00Z">
        <w:r w:rsidRPr="008A61FC" w:rsidDel="00FB73C9">
          <w:rPr>
            <w:rFonts w:asciiTheme="majorBidi" w:hAnsiTheme="majorBidi" w:cstheme="majorBidi"/>
            <w:sz w:val="24"/>
            <w:szCs w:val="24"/>
          </w:rPr>
          <w:delText>chardson number</w:delText>
        </w:r>
      </w:del>
      <w:r w:rsidRPr="008A61FC">
        <w:rPr>
          <w:rFonts w:asciiTheme="majorBidi" w:hAnsiTheme="majorBidi" w:cstheme="majorBidi"/>
          <w:sz w:val="24"/>
          <w:szCs w:val="24"/>
        </w:rPr>
        <w:t xml:space="preserve">, </w:t>
      </w:r>
      <w:proofErr w:type="spellStart"/>
      <w:r w:rsidRPr="008A61FC">
        <w:rPr>
          <w:rFonts w:asciiTheme="majorBidi" w:hAnsiTheme="majorBidi" w:cstheme="majorBidi"/>
          <w:i/>
          <w:sz w:val="24"/>
          <w:szCs w:val="24"/>
        </w:rPr>
        <w:t>T</w:t>
      </w:r>
      <w:r w:rsidRPr="008A61FC">
        <w:rPr>
          <w:rFonts w:asciiTheme="majorBidi" w:hAnsiTheme="majorBidi" w:cstheme="majorBidi"/>
          <w:i/>
          <w:sz w:val="24"/>
          <w:szCs w:val="24"/>
          <w:vertAlign w:val="subscript"/>
        </w:rPr>
        <w:t>ztop</w:t>
      </w:r>
      <w:proofErr w:type="spellEnd"/>
      <w:r w:rsidRPr="008A61FC">
        <w:rPr>
          <w:rFonts w:asciiTheme="majorBidi" w:hAnsiTheme="majorBidi" w:cstheme="majorBidi"/>
          <w:sz w:val="24"/>
          <w:szCs w:val="24"/>
        </w:rPr>
        <w:t xml:space="preserve"> </w:t>
      </w:r>
      <w:del w:id="891" w:author="copyeditor" w:date="2020-02-23T10:46:00Z">
        <w:r w:rsidR="00FE13CC" w:rsidRPr="008A61FC" w:rsidDel="00FB73C9">
          <w:rPr>
            <w:rFonts w:asciiTheme="majorBidi" w:hAnsiTheme="majorBidi" w:cstheme="majorBidi"/>
            <w:sz w:val="24"/>
            <w:szCs w:val="24"/>
          </w:rPr>
          <w:delText xml:space="preserve">(°C) </w:delText>
        </w:r>
      </w:del>
      <w:r w:rsidRPr="008A61FC">
        <w:rPr>
          <w:rFonts w:asciiTheme="majorBidi" w:hAnsiTheme="majorBidi" w:cstheme="majorBidi"/>
          <w:sz w:val="24"/>
          <w:szCs w:val="24"/>
        </w:rPr>
        <w:t xml:space="preserve">is the temperature </w:t>
      </w:r>
      <w:ins w:id="892" w:author="copyeditor" w:date="2020-02-23T10:46:00Z">
        <w:r w:rsidR="00FB73C9">
          <w:rPr>
            <w:rFonts w:asciiTheme="majorBidi" w:hAnsiTheme="majorBidi" w:cstheme="majorBidi"/>
            <w:sz w:val="24"/>
            <w:szCs w:val="24"/>
          </w:rPr>
          <w:t>(Celsius</w:t>
        </w:r>
        <w:r w:rsidR="00FB73C9" w:rsidRPr="008A61FC">
          <w:rPr>
            <w:rFonts w:asciiTheme="majorBidi" w:hAnsiTheme="majorBidi" w:cstheme="majorBidi"/>
            <w:sz w:val="24"/>
            <w:szCs w:val="24"/>
          </w:rPr>
          <w:t>)</w:t>
        </w:r>
        <w:r w:rsidR="00FB73C9">
          <w:rPr>
            <w:rFonts w:asciiTheme="majorBidi" w:hAnsiTheme="majorBidi" w:cstheme="majorBidi"/>
            <w:sz w:val="24"/>
            <w:szCs w:val="24"/>
          </w:rPr>
          <w:t xml:space="preserve"> </w:t>
        </w:r>
      </w:ins>
      <w:r w:rsidRPr="008A61FC">
        <w:rPr>
          <w:rFonts w:asciiTheme="majorBidi" w:hAnsiTheme="majorBidi" w:cstheme="majorBidi"/>
          <w:sz w:val="24"/>
          <w:szCs w:val="24"/>
        </w:rPr>
        <w:t>at the top sampler adjusted according to the regression of temperature v</w:t>
      </w:r>
      <w:ins w:id="893" w:author="copyeditor" w:date="2020-02-23T10:47:00Z">
        <w:r w:rsidR="00FB73C9">
          <w:rPr>
            <w:rFonts w:asciiTheme="majorBidi" w:hAnsiTheme="majorBidi" w:cstheme="majorBidi"/>
            <w:sz w:val="24"/>
            <w:szCs w:val="24"/>
          </w:rPr>
          <w:t>ersu</w:t>
        </w:r>
      </w:ins>
      <w:r w:rsidRPr="008A61FC">
        <w:rPr>
          <w:rFonts w:asciiTheme="majorBidi" w:hAnsiTheme="majorBidi" w:cstheme="majorBidi"/>
          <w:sz w:val="24"/>
          <w:szCs w:val="24"/>
        </w:rPr>
        <w:t>s</w:t>
      </w:r>
      <w:del w:id="894" w:author="copyeditor" w:date="2020-02-23T10:47:00Z">
        <w:r w:rsidRPr="008A61FC" w:rsidDel="00FB73C9">
          <w:rPr>
            <w:rFonts w:asciiTheme="majorBidi" w:hAnsiTheme="majorBidi" w:cstheme="majorBidi"/>
            <w:sz w:val="24"/>
            <w:szCs w:val="24"/>
          </w:rPr>
          <w:delText>.</w:delText>
        </w:r>
      </w:del>
      <w:r w:rsidRPr="008A61FC">
        <w:rPr>
          <w:rFonts w:asciiTheme="majorBidi" w:hAnsiTheme="majorBidi" w:cstheme="majorBidi"/>
          <w:sz w:val="24"/>
          <w:szCs w:val="24"/>
        </w:rPr>
        <w:t xml:space="preserve"> ln (height), </w:t>
      </w:r>
      <w:proofErr w:type="spellStart"/>
      <w:r w:rsidRPr="008A61FC">
        <w:rPr>
          <w:rFonts w:asciiTheme="majorBidi" w:hAnsiTheme="majorBidi" w:cstheme="majorBidi"/>
          <w:i/>
          <w:sz w:val="24"/>
          <w:szCs w:val="24"/>
        </w:rPr>
        <w:t>T</w:t>
      </w:r>
      <w:r w:rsidRPr="008A61FC">
        <w:rPr>
          <w:rFonts w:asciiTheme="majorBidi" w:hAnsiTheme="majorBidi" w:cstheme="majorBidi"/>
          <w:i/>
          <w:sz w:val="24"/>
          <w:szCs w:val="24"/>
          <w:vertAlign w:val="subscript"/>
        </w:rPr>
        <w:t>zbottom</w:t>
      </w:r>
      <w:proofErr w:type="spellEnd"/>
      <w:r w:rsidRPr="008A61FC">
        <w:rPr>
          <w:rFonts w:asciiTheme="majorBidi" w:hAnsiTheme="majorBidi" w:cstheme="majorBidi"/>
          <w:sz w:val="24"/>
          <w:szCs w:val="24"/>
        </w:rPr>
        <w:t xml:space="preserve"> </w:t>
      </w:r>
      <w:del w:id="895" w:author="copyeditor" w:date="2020-02-23T10:47:00Z">
        <w:r w:rsidR="00FE13CC" w:rsidRPr="008A61FC" w:rsidDel="00FB73C9">
          <w:rPr>
            <w:rFonts w:asciiTheme="majorBidi" w:hAnsiTheme="majorBidi" w:cstheme="majorBidi"/>
            <w:sz w:val="24"/>
            <w:szCs w:val="24"/>
          </w:rPr>
          <w:delText xml:space="preserve">(°C) </w:delText>
        </w:r>
      </w:del>
      <w:r w:rsidRPr="008A61FC">
        <w:rPr>
          <w:rFonts w:asciiTheme="majorBidi" w:hAnsiTheme="majorBidi" w:cstheme="majorBidi"/>
          <w:sz w:val="24"/>
          <w:szCs w:val="24"/>
        </w:rPr>
        <w:t xml:space="preserve">is the temperature </w:t>
      </w:r>
      <w:ins w:id="896" w:author="copyeditor" w:date="2020-02-23T10:47:00Z">
        <w:r w:rsidR="00FB73C9">
          <w:rPr>
            <w:rFonts w:asciiTheme="majorBidi" w:hAnsiTheme="majorBidi" w:cstheme="majorBidi"/>
            <w:sz w:val="24"/>
            <w:szCs w:val="24"/>
          </w:rPr>
          <w:t xml:space="preserve">(Celsius) </w:t>
        </w:r>
      </w:ins>
      <w:r w:rsidRPr="008A61FC">
        <w:rPr>
          <w:rFonts w:asciiTheme="majorBidi" w:hAnsiTheme="majorBidi" w:cstheme="majorBidi"/>
          <w:sz w:val="24"/>
          <w:szCs w:val="24"/>
        </w:rPr>
        <w:t>at the bottom sampler adjusted according to the regression of temperature v</w:t>
      </w:r>
      <w:ins w:id="897" w:author="copyeditor" w:date="2020-02-23T10:47:00Z">
        <w:r w:rsidR="00FB73C9">
          <w:rPr>
            <w:rFonts w:asciiTheme="majorBidi" w:hAnsiTheme="majorBidi" w:cstheme="majorBidi"/>
            <w:sz w:val="24"/>
            <w:szCs w:val="24"/>
          </w:rPr>
          <w:t>ersu</w:t>
        </w:r>
      </w:ins>
      <w:r w:rsidRPr="008A61FC">
        <w:rPr>
          <w:rFonts w:asciiTheme="majorBidi" w:hAnsiTheme="majorBidi" w:cstheme="majorBidi"/>
          <w:sz w:val="24"/>
          <w:szCs w:val="24"/>
        </w:rPr>
        <w:t>s</w:t>
      </w:r>
      <w:del w:id="898" w:author="copyeditor" w:date="2020-02-23T10:47:00Z">
        <w:r w:rsidRPr="008A61FC" w:rsidDel="00FB73C9">
          <w:rPr>
            <w:rFonts w:asciiTheme="majorBidi" w:hAnsiTheme="majorBidi" w:cstheme="majorBidi"/>
            <w:sz w:val="24"/>
            <w:szCs w:val="24"/>
          </w:rPr>
          <w:delText>.</w:delText>
        </w:r>
      </w:del>
      <w:r w:rsidRPr="008A61FC">
        <w:rPr>
          <w:rFonts w:asciiTheme="majorBidi" w:hAnsiTheme="majorBidi" w:cstheme="majorBidi"/>
          <w:sz w:val="24"/>
          <w:szCs w:val="24"/>
        </w:rPr>
        <w:t xml:space="preserve"> ln (height)</w:t>
      </w:r>
      <w:r w:rsidR="00FE13CC" w:rsidRPr="008A61FC">
        <w:rPr>
          <w:rFonts w:asciiTheme="majorBidi" w:hAnsiTheme="majorBidi" w:cstheme="majorBidi"/>
          <w:sz w:val="24"/>
          <w:szCs w:val="24"/>
        </w:rPr>
        <w:t>.</w:t>
      </w:r>
    </w:p>
    <w:p w14:paraId="6F4AEDBB" w14:textId="046A524A" w:rsidR="00927351" w:rsidRPr="008A61FC" w:rsidRDefault="00FE13CC" w:rsidP="006204B8">
      <w:pPr>
        <w:spacing w:after="0" w:line="480" w:lineRule="auto"/>
        <w:ind w:firstLine="432"/>
        <w:jc w:val="both"/>
        <w:rPr>
          <w:rFonts w:asciiTheme="majorBidi" w:hAnsiTheme="majorBidi" w:cstheme="majorBidi"/>
          <w:color w:val="000000"/>
          <w:sz w:val="24"/>
          <w:szCs w:val="24"/>
        </w:rPr>
      </w:pPr>
      <w:r w:rsidRPr="008A61FC">
        <w:rPr>
          <w:rFonts w:asciiTheme="majorBidi" w:hAnsiTheme="majorBidi" w:cstheme="majorBidi"/>
          <w:sz w:val="24"/>
          <w:szCs w:val="24"/>
        </w:rPr>
        <w:t xml:space="preserve">If </w:t>
      </w:r>
      <w:r w:rsidR="00927351" w:rsidRPr="00B54302">
        <w:rPr>
          <w:rFonts w:asciiTheme="majorBidi" w:hAnsiTheme="majorBidi" w:cstheme="majorBidi"/>
          <w:i/>
          <w:color w:val="000000"/>
          <w:sz w:val="24"/>
          <w:szCs w:val="24"/>
          <w:rPrChange w:id="899" w:author="copyeditor" w:date="2020-02-23T10:47:00Z">
            <w:rPr>
              <w:rFonts w:asciiTheme="majorBidi" w:hAnsiTheme="majorBidi" w:cstheme="majorBidi"/>
              <w:color w:val="000000"/>
              <w:sz w:val="24"/>
              <w:szCs w:val="24"/>
            </w:rPr>
          </w:rPrChange>
        </w:rPr>
        <w:t>R</w:t>
      </w:r>
      <w:r w:rsidR="00927351" w:rsidRPr="00B54302">
        <w:rPr>
          <w:rFonts w:asciiTheme="majorBidi" w:hAnsiTheme="majorBidi" w:cstheme="majorBidi"/>
          <w:i/>
          <w:color w:val="000000"/>
          <w:sz w:val="24"/>
          <w:szCs w:val="24"/>
          <w:vertAlign w:val="subscript"/>
          <w:rPrChange w:id="900" w:author="copyeditor" w:date="2020-02-23T10:47:00Z">
            <w:rPr>
              <w:rFonts w:asciiTheme="majorBidi" w:hAnsiTheme="majorBidi" w:cstheme="majorBidi"/>
              <w:color w:val="000000"/>
              <w:sz w:val="24"/>
              <w:szCs w:val="24"/>
              <w:vertAlign w:val="subscript"/>
            </w:rPr>
          </w:rPrChange>
        </w:rPr>
        <w:t>i</w:t>
      </w:r>
      <w:r w:rsidRPr="008A61FC">
        <w:rPr>
          <w:rFonts w:asciiTheme="majorBidi" w:hAnsiTheme="majorBidi" w:cstheme="majorBidi"/>
          <w:color w:val="000000"/>
          <w:sz w:val="24"/>
          <w:szCs w:val="24"/>
        </w:rPr>
        <w:t xml:space="preserve"> &gt;0 (for </w:t>
      </w:r>
      <w:r w:rsidR="00B54302" w:rsidRPr="008A61FC">
        <w:rPr>
          <w:rFonts w:asciiTheme="majorBidi" w:hAnsiTheme="majorBidi" w:cstheme="majorBidi"/>
          <w:color w:val="000000"/>
          <w:sz w:val="24"/>
          <w:szCs w:val="24"/>
        </w:rPr>
        <w:t>stagnant/st</w:t>
      </w:r>
      <w:r w:rsidRPr="008A61FC">
        <w:rPr>
          <w:rFonts w:asciiTheme="majorBidi" w:hAnsiTheme="majorBidi" w:cstheme="majorBidi"/>
          <w:color w:val="000000"/>
          <w:sz w:val="24"/>
          <w:szCs w:val="24"/>
        </w:rPr>
        <w:t>able IBL):</w:t>
      </w:r>
    </w:p>
    <w:p w14:paraId="706DDF98" w14:textId="648F3EA9" w:rsidR="00FE13CC" w:rsidRPr="008A61FC" w:rsidRDefault="00FE13CC" w:rsidP="006204B8">
      <w:pPr>
        <w:spacing w:after="0" w:line="480" w:lineRule="auto"/>
        <w:ind w:left="418" w:firstLine="432"/>
        <w:jc w:val="both"/>
        <w:rPr>
          <w:rFonts w:asciiTheme="majorBidi" w:hAnsiTheme="majorBidi" w:cstheme="majorBidi"/>
          <w:color w:val="000000"/>
          <w:sz w:val="24"/>
          <w:szCs w:val="24"/>
        </w:rPr>
      </w:pPr>
      <w:proofErr w:type="spellStart"/>
      <w:r w:rsidRPr="008A61FC">
        <w:rPr>
          <w:rFonts w:asciiTheme="majorBidi" w:hAnsiTheme="majorBidi" w:cstheme="majorBidi"/>
          <w:color w:val="000000"/>
          <w:sz w:val="24"/>
          <w:szCs w:val="24"/>
        </w:rPr>
        <w:t>Φ</w:t>
      </w:r>
      <w:r w:rsidRPr="008A61FC">
        <w:rPr>
          <w:rFonts w:asciiTheme="majorBidi" w:hAnsiTheme="majorBidi" w:cstheme="majorBidi"/>
          <w:color w:val="000000"/>
          <w:sz w:val="24"/>
          <w:szCs w:val="24"/>
          <w:vertAlign w:val="subscript"/>
        </w:rPr>
        <w:t>m</w:t>
      </w:r>
      <w:proofErr w:type="spellEnd"/>
      <w:r w:rsidRPr="008A61FC">
        <w:rPr>
          <w:rFonts w:asciiTheme="majorBidi" w:hAnsiTheme="majorBidi" w:cstheme="majorBidi"/>
          <w:color w:val="000000"/>
          <w:sz w:val="24"/>
          <w:szCs w:val="24"/>
        </w:rPr>
        <w:t xml:space="preserve"> = (1</w:t>
      </w:r>
      <w:ins w:id="901" w:author="copyeditor" w:date="2020-02-23T10:48:00Z">
        <w:r w:rsidR="00B54302">
          <w:rPr>
            <w:rFonts w:asciiTheme="majorBidi" w:hAnsiTheme="majorBidi" w:cstheme="majorBidi"/>
            <w:color w:val="000000"/>
            <w:sz w:val="24"/>
            <w:szCs w:val="24"/>
          </w:rPr>
          <w:t xml:space="preserve"> </w:t>
        </w:r>
      </w:ins>
      <w:r w:rsidRPr="008A61FC">
        <w:rPr>
          <w:rFonts w:asciiTheme="majorBidi" w:hAnsiTheme="majorBidi" w:cstheme="majorBidi"/>
          <w:color w:val="000000"/>
          <w:sz w:val="24"/>
          <w:szCs w:val="24"/>
        </w:rPr>
        <w:t>+</w:t>
      </w:r>
      <w:ins w:id="902" w:author="copyeditor" w:date="2020-02-23T10:48:00Z">
        <w:r w:rsidR="00B54302">
          <w:rPr>
            <w:rFonts w:asciiTheme="majorBidi" w:hAnsiTheme="majorBidi" w:cstheme="majorBidi"/>
            <w:color w:val="000000"/>
            <w:sz w:val="24"/>
            <w:szCs w:val="24"/>
          </w:rPr>
          <w:t xml:space="preserve"> </w:t>
        </w:r>
      </w:ins>
      <w:r w:rsidRPr="008A61FC">
        <w:rPr>
          <w:rFonts w:asciiTheme="majorBidi" w:hAnsiTheme="majorBidi" w:cstheme="majorBidi"/>
          <w:color w:val="000000"/>
          <w:sz w:val="24"/>
          <w:szCs w:val="24"/>
        </w:rPr>
        <w:t>16</w:t>
      </w:r>
      <w:r w:rsidRPr="00B54302">
        <w:rPr>
          <w:rFonts w:asciiTheme="majorBidi" w:hAnsiTheme="majorBidi" w:cstheme="majorBidi"/>
          <w:i/>
          <w:color w:val="000000"/>
          <w:sz w:val="24"/>
          <w:szCs w:val="24"/>
          <w:rPrChange w:id="903" w:author="copyeditor" w:date="2020-02-23T10:48:00Z">
            <w:rPr>
              <w:rFonts w:asciiTheme="majorBidi" w:hAnsiTheme="majorBidi" w:cstheme="majorBidi"/>
              <w:color w:val="000000"/>
              <w:sz w:val="24"/>
              <w:szCs w:val="24"/>
            </w:rPr>
          </w:rPrChange>
        </w:rPr>
        <w:t>R</w:t>
      </w:r>
      <w:r w:rsidRPr="00B54302">
        <w:rPr>
          <w:rFonts w:asciiTheme="majorBidi" w:hAnsiTheme="majorBidi" w:cstheme="majorBidi"/>
          <w:i/>
          <w:color w:val="000000"/>
          <w:sz w:val="24"/>
          <w:szCs w:val="24"/>
          <w:vertAlign w:val="subscript"/>
          <w:rPrChange w:id="904" w:author="copyeditor" w:date="2020-02-23T10:48:00Z">
            <w:rPr>
              <w:rFonts w:asciiTheme="majorBidi" w:hAnsiTheme="majorBidi" w:cstheme="majorBidi"/>
              <w:color w:val="000000"/>
              <w:sz w:val="24"/>
              <w:szCs w:val="24"/>
              <w:vertAlign w:val="subscript"/>
            </w:rPr>
          </w:rPrChange>
        </w:rPr>
        <w:t>i</w:t>
      </w:r>
      <w:r w:rsidRPr="008A61FC">
        <w:rPr>
          <w:rFonts w:asciiTheme="majorBidi" w:hAnsiTheme="majorBidi" w:cstheme="majorBidi"/>
          <w:color w:val="000000"/>
          <w:sz w:val="24"/>
          <w:szCs w:val="24"/>
        </w:rPr>
        <w:t>)</w:t>
      </w:r>
      <w:r w:rsidRPr="008A61FC">
        <w:rPr>
          <w:rFonts w:asciiTheme="majorBidi" w:hAnsiTheme="majorBidi" w:cstheme="majorBidi"/>
          <w:color w:val="000000"/>
          <w:sz w:val="24"/>
          <w:szCs w:val="24"/>
          <w:vertAlign w:val="superscript"/>
        </w:rPr>
        <w:t>0.33</w:t>
      </w:r>
      <w:r w:rsidRPr="008A61FC">
        <w:rPr>
          <w:rFonts w:asciiTheme="majorBidi" w:hAnsiTheme="majorBidi" w:cstheme="majorBidi"/>
          <w:color w:val="000000"/>
          <w:sz w:val="24"/>
          <w:szCs w:val="24"/>
        </w:rPr>
        <w:t xml:space="preserve"> and </w:t>
      </w:r>
      <w:proofErr w:type="spellStart"/>
      <w:r w:rsidRPr="008A61FC">
        <w:rPr>
          <w:rFonts w:asciiTheme="majorBidi" w:hAnsiTheme="majorBidi" w:cstheme="majorBidi"/>
          <w:color w:val="000000"/>
          <w:sz w:val="24"/>
          <w:szCs w:val="24"/>
        </w:rPr>
        <w:t>Φ</w:t>
      </w:r>
      <w:r w:rsidRPr="008A61FC">
        <w:rPr>
          <w:rFonts w:asciiTheme="majorBidi" w:hAnsiTheme="majorBidi" w:cstheme="majorBidi"/>
          <w:color w:val="000000"/>
          <w:sz w:val="24"/>
          <w:szCs w:val="24"/>
          <w:vertAlign w:val="subscript"/>
        </w:rPr>
        <w:t>p</w:t>
      </w:r>
      <w:proofErr w:type="spellEnd"/>
      <w:r w:rsidRPr="008A61FC">
        <w:rPr>
          <w:rFonts w:asciiTheme="majorBidi" w:hAnsiTheme="majorBidi" w:cstheme="majorBidi"/>
          <w:color w:val="000000"/>
          <w:sz w:val="24"/>
          <w:szCs w:val="24"/>
        </w:rPr>
        <w:t xml:space="preserve"> = 0.885 (1</w:t>
      </w:r>
      <w:ins w:id="905" w:author="copyeditor" w:date="2020-02-23T10:48:00Z">
        <w:r w:rsidR="00B54302">
          <w:rPr>
            <w:rFonts w:asciiTheme="majorBidi" w:hAnsiTheme="majorBidi" w:cstheme="majorBidi"/>
            <w:color w:val="000000"/>
            <w:sz w:val="24"/>
            <w:szCs w:val="24"/>
          </w:rPr>
          <w:t xml:space="preserve"> </w:t>
        </w:r>
      </w:ins>
      <w:r w:rsidRPr="008A61FC">
        <w:rPr>
          <w:rFonts w:asciiTheme="majorBidi" w:hAnsiTheme="majorBidi" w:cstheme="majorBidi"/>
          <w:color w:val="000000"/>
          <w:sz w:val="24"/>
          <w:szCs w:val="24"/>
        </w:rPr>
        <w:t>+</w:t>
      </w:r>
      <w:ins w:id="906" w:author="copyeditor" w:date="2020-02-23T10:48:00Z">
        <w:r w:rsidR="00B54302">
          <w:rPr>
            <w:rFonts w:asciiTheme="majorBidi" w:hAnsiTheme="majorBidi" w:cstheme="majorBidi"/>
            <w:color w:val="000000"/>
            <w:sz w:val="24"/>
            <w:szCs w:val="24"/>
          </w:rPr>
          <w:t xml:space="preserve"> </w:t>
        </w:r>
      </w:ins>
      <w:r w:rsidRPr="008A61FC">
        <w:rPr>
          <w:rFonts w:asciiTheme="majorBidi" w:hAnsiTheme="majorBidi" w:cstheme="majorBidi"/>
          <w:color w:val="000000"/>
          <w:sz w:val="24"/>
          <w:szCs w:val="24"/>
        </w:rPr>
        <w:t>34</w:t>
      </w:r>
      <w:r w:rsidRPr="00B54302">
        <w:rPr>
          <w:rFonts w:asciiTheme="majorBidi" w:hAnsiTheme="majorBidi" w:cstheme="majorBidi"/>
          <w:i/>
          <w:color w:val="000000"/>
          <w:sz w:val="24"/>
          <w:szCs w:val="24"/>
          <w:rPrChange w:id="907" w:author="copyeditor" w:date="2020-02-23T10:48:00Z">
            <w:rPr>
              <w:rFonts w:asciiTheme="majorBidi" w:hAnsiTheme="majorBidi" w:cstheme="majorBidi"/>
              <w:color w:val="000000"/>
              <w:sz w:val="24"/>
              <w:szCs w:val="24"/>
            </w:rPr>
          </w:rPrChange>
        </w:rPr>
        <w:t>R</w:t>
      </w:r>
      <w:r w:rsidRPr="00B54302">
        <w:rPr>
          <w:rFonts w:asciiTheme="majorBidi" w:hAnsiTheme="majorBidi" w:cstheme="majorBidi"/>
          <w:i/>
          <w:color w:val="000000"/>
          <w:sz w:val="24"/>
          <w:szCs w:val="24"/>
          <w:vertAlign w:val="subscript"/>
          <w:rPrChange w:id="908" w:author="copyeditor" w:date="2020-02-23T10:48:00Z">
            <w:rPr>
              <w:rFonts w:asciiTheme="majorBidi" w:hAnsiTheme="majorBidi" w:cstheme="majorBidi"/>
              <w:color w:val="000000"/>
              <w:sz w:val="24"/>
              <w:szCs w:val="24"/>
              <w:vertAlign w:val="subscript"/>
            </w:rPr>
          </w:rPrChange>
        </w:rPr>
        <w:t>i</w:t>
      </w:r>
      <w:r w:rsidRPr="008A61FC">
        <w:rPr>
          <w:rFonts w:asciiTheme="majorBidi" w:hAnsiTheme="majorBidi" w:cstheme="majorBidi"/>
          <w:color w:val="000000"/>
          <w:sz w:val="24"/>
          <w:szCs w:val="24"/>
        </w:rPr>
        <w:t>)</w:t>
      </w:r>
      <w:r w:rsidRPr="008A61FC">
        <w:rPr>
          <w:rFonts w:asciiTheme="majorBidi" w:hAnsiTheme="majorBidi" w:cstheme="majorBidi"/>
          <w:color w:val="000000"/>
          <w:sz w:val="24"/>
          <w:szCs w:val="24"/>
          <w:vertAlign w:val="superscript"/>
        </w:rPr>
        <w:t>0.4</w:t>
      </w:r>
    </w:p>
    <w:p w14:paraId="7B4860CF" w14:textId="6A410277" w:rsidR="00927351" w:rsidRPr="008A61FC" w:rsidRDefault="00FE13CC" w:rsidP="006204B8">
      <w:pPr>
        <w:spacing w:after="0" w:line="480" w:lineRule="auto"/>
        <w:ind w:firstLine="432"/>
        <w:jc w:val="both"/>
        <w:rPr>
          <w:rFonts w:asciiTheme="majorBidi" w:hAnsiTheme="majorBidi" w:cstheme="majorBidi"/>
          <w:color w:val="000000"/>
          <w:sz w:val="24"/>
          <w:szCs w:val="24"/>
        </w:rPr>
      </w:pPr>
      <w:r w:rsidRPr="008A61FC">
        <w:rPr>
          <w:rFonts w:asciiTheme="majorBidi" w:hAnsiTheme="majorBidi" w:cstheme="majorBidi"/>
          <w:color w:val="000000"/>
          <w:sz w:val="24"/>
          <w:szCs w:val="24"/>
        </w:rPr>
        <w:t xml:space="preserve">If </w:t>
      </w:r>
      <w:r w:rsidR="00927351" w:rsidRPr="00B54302">
        <w:rPr>
          <w:rFonts w:asciiTheme="majorBidi" w:hAnsiTheme="majorBidi" w:cstheme="majorBidi"/>
          <w:i/>
          <w:color w:val="000000"/>
          <w:sz w:val="24"/>
          <w:szCs w:val="24"/>
          <w:rPrChange w:id="909" w:author="copyeditor" w:date="2020-02-23T10:48:00Z">
            <w:rPr>
              <w:rFonts w:asciiTheme="majorBidi" w:hAnsiTheme="majorBidi" w:cstheme="majorBidi"/>
              <w:color w:val="000000"/>
              <w:sz w:val="24"/>
              <w:szCs w:val="24"/>
            </w:rPr>
          </w:rPrChange>
        </w:rPr>
        <w:t>R</w:t>
      </w:r>
      <w:r w:rsidR="00927351" w:rsidRPr="00B54302">
        <w:rPr>
          <w:rFonts w:asciiTheme="majorBidi" w:hAnsiTheme="majorBidi" w:cstheme="majorBidi"/>
          <w:i/>
          <w:color w:val="000000"/>
          <w:sz w:val="24"/>
          <w:szCs w:val="24"/>
          <w:vertAlign w:val="subscript"/>
          <w:rPrChange w:id="910" w:author="copyeditor" w:date="2020-02-23T10:48:00Z">
            <w:rPr>
              <w:rFonts w:asciiTheme="majorBidi" w:hAnsiTheme="majorBidi" w:cstheme="majorBidi"/>
              <w:color w:val="000000"/>
              <w:sz w:val="24"/>
              <w:szCs w:val="24"/>
              <w:vertAlign w:val="subscript"/>
            </w:rPr>
          </w:rPrChange>
        </w:rPr>
        <w:t>i</w:t>
      </w:r>
      <w:r w:rsidR="00927351" w:rsidRPr="008A61FC">
        <w:rPr>
          <w:rFonts w:asciiTheme="majorBidi" w:hAnsiTheme="majorBidi" w:cstheme="majorBidi"/>
          <w:color w:val="000000"/>
          <w:sz w:val="24"/>
          <w:szCs w:val="24"/>
        </w:rPr>
        <w:t xml:space="preserve"> &lt;</w:t>
      </w:r>
      <w:r w:rsidRPr="008A61FC">
        <w:rPr>
          <w:rFonts w:asciiTheme="majorBidi" w:hAnsiTheme="majorBidi" w:cstheme="majorBidi"/>
          <w:color w:val="000000"/>
          <w:sz w:val="24"/>
          <w:szCs w:val="24"/>
        </w:rPr>
        <w:t xml:space="preserve">0 (for </w:t>
      </w:r>
      <w:r w:rsidR="00B54302" w:rsidRPr="008A61FC">
        <w:rPr>
          <w:rFonts w:asciiTheme="majorBidi" w:hAnsiTheme="majorBidi" w:cstheme="majorBidi"/>
          <w:color w:val="000000"/>
          <w:sz w:val="24"/>
          <w:szCs w:val="24"/>
        </w:rPr>
        <w:t>convective/uns</w:t>
      </w:r>
      <w:r w:rsidRPr="008A61FC">
        <w:rPr>
          <w:rFonts w:asciiTheme="majorBidi" w:hAnsiTheme="majorBidi" w:cstheme="majorBidi"/>
          <w:color w:val="000000"/>
          <w:sz w:val="24"/>
          <w:szCs w:val="24"/>
        </w:rPr>
        <w:t>table IBL):</w:t>
      </w:r>
    </w:p>
    <w:p w14:paraId="737A5339" w14:textId="29900B28" w:rsidR="00FE13CC" w:rsidRPr="008A61FC" w:rsidRDefault="00FE13CC" w:rsidP="006204B8">
      <w:pPr>
        <w:spacing w:after="0" w:line="480" w:lineRule="auto"/>
        <w:ind w:left="418" w:firstLine="432"/>
        <w:jc w:val="both"/>
        <w:rPr>
          <w:rFonts w:asciiTheme="majorBidi" w:hAnsiTheme="majorBidi" w:cstheme="majorBidi"/>
          <w:color w:val="000000"/>
          <w:sz w:val="24"/>
          <w:szCs w:val="24"/>
        </w:rPr>
      </w:pPr>
      <w:proofErr w:type="spellStart"/>
      <w:r w:rsidRPr="008A61FC">
        <w:rPr>
          <w:rFonts w:asciiTheme="majorBidi" w:hAnsiTheme="majorBidi" w:cstheme="majorBidi"/>
          <w:color w:val="000000"/>
          <w:sz w:val="24"/>
          <w:szCs w:val="24"/>
        </w:rPr>
        <w:t>Φ</w:t>
      </w:r>
      <w:r w:rsidRPr="008A61FC">
        <w:rPr>
          <w:rFonts w:asciiTheme="majorBidi" w:hAnsiTheme="majorBidi" w:cstheme="majorBidi"/>
          <w:color w:val="000000"/>
          <w:sz w:val="24"/>
          <w:szCs w:val="24"/>
          <w:vertAlign w:val="subscript"/>
        </w:rPr>
        <w:t>m</w:t>
      </w:r>
      <w:proofErr w:type="spellEnd"/>
      <w:r w:rsidRPr="008A61FC">
        <w:rPr>
          <w:rFonts w:asciiTheme="majorBidi" w:hAnsiTheme="majorBidi" w:cstheme="majorBidi"/>
          <w:color w:val="000000"/>
          <w:sz w:val="24"/>
          <w:szCs w:val="24"/>
        </w:rPr>
        <w:t xml:space="preserve"> = (1</w:t>
      </w:r>
      <w:ins w:id="911" w:author="copyeditor" w:date="2020-02-23T10:48:00Z">
        <w:r w:rsidR="00B54302">
          <w:rPr>
            <w:rFonts w:asciiTheme="majorBidi" w:hAnsiTheme="majorBidi" w:cstheme="majorBidi"/>
            <w:color w:val="000000"/>
            <w:sz w:val="24"/>
            <w:szCs w:val="24"/>
          </w:rPr>
          <w:t xml:space="preserve"> </w:t>
        </w:r>
      </w:ins>
      <w:del w:id="912" w:author="copyeditor" w:date="2020-02-23T10:48:00Z">
        <w:r w:rsidRPr="008A61FC" w:rsidDel="00B54302">
          <w:rPr>
            <w:rFonts w:asciiTheme="majorBidi" w:hAnsiTheme="majorBidi" w:cstheme="majorBidi"/>
            <w:color w:val="000000"/>
            <w:sz w:val="24"/>
            <w:szCs w:val="24"/>
          </w:rPr>
          <w:delText>-</w:delText>
        </w:r>
      </w:del>
      <w:ins w:id="913" w:author="copyeditor" w:date="2020-02-23T10:48:00Z">
        <w:r w:rsidR="00B54302">
          <w:rPr>
            <w:rFonts w:asciiTheme="majorBidi" w:hAnsiTheme="majorBidi" w:cstheme="majorBidi"/>
            <w:color w:val="000000"/>
            <w:sz w:val="24"/>
            <w:szCs w:val="24"/>
          </w:rPr>
          <w:t xml:space="preserve">− </w:t>
        </w:r>
      </w:ins>
      <w:r w:rsidRPr="008A61FC">
        <w:rPr>
          <w:rFonts w:asciiTheme="majorBidi" w:hAnsiTheme="majorBidi" w:cstheme="majorBidi"/>
          <w:color w:val="000000"/>
          <w:sz w:val="24"/>
          <w:szCs w:val="24"/>
        </w:rPr>
        <w:t>16</w:t>
      </w:r>
      <w:r w:rsidRPr="00B54302">
        <w:rPr>
          <w:rFonts w:asciiTheme="majorBidi" w:hAnsiTheme="majorBidi" w:cstheme="majorBidi"/>
          <w:i/>
          <w:color w:val="000000"/>
          <w:sz w:val="24"/>
          <w:szCs w:val="24"/>
          <w:rPrChange w:id="914" w:author="copyeditor" w:date="2020-02-23T10:49:00Z">
            <w:rPr>
              <w:rFonts w:asciiTheme="majorBidi" w:hAnsiTheme="majorBidi" w:cstheme="majorBidi"/>
              <w:color w:val="000000"/>
              <w:sz w:val="24"/>
              <w:szCs w:val="24"/>
            </w:rPr>
          </w:rPrChange>
        </w:rPr>
        <w:t>R</w:t>
      </w:r>
      <w:r w:rsidRPr="00B54302">
        <w:rPr>
          <w:rFonts w:asciiTheme="majorBidi" w:hAnsiTheme="majorBidi" w:cstheme="majorBidi"/>
          <w:i/>
          <w:color w:val="000000"/>
          <w:sz w:val="24"/>
          <w:szCs w:val="24"/>
          <w:vertAlign w:val="subscript"/>
          <w:rPrChange w:id="915" w:author="copyeditor" w:date="2020-02-23T10:49:00Z">
            <w:rPr>
              <w:rFonts w:asciiTheme="majorBidi" w:hAnsiTheme="majorBidi" w:cstheme="majorBidi"/>
              <w:color w:val="000000"/>
              <w:sz w:val="24"/>
              <w:szCs w:val="24"/>
              <w:vertAlign w:val="subscript"/>
            </w:rPr>
          </w:rPrChange>
        </w:rPr>
        <w:t>i</w:t>
      </w:r>
      <w:r w:rsidRPr="008A61FC">
        <w:rPr>
          <w:rFonts w:asciiTheme="majorBidi" w:hAnsiTheme="majorBidi" w:cstheme="majorBidi"/>
          <w:color w:val="000000"/>
          <w:sz w:val="24"/>
          <w:szCs w:val="24"/>
        </w:rPr>
        <w:t>)</w:t>
      </w:r>
      <w:del w:id="916" w:author="copyeditor" w:date="2020-02-23T10:48:00Z">
        <w:r w:rsidRPr="008A61FC" w:rsidDel="00B54302">
          <w:rPr>
            <w:rFonts w:asciiTheme="majorBidi" w:hAnsiTheme="majorBidi" w:cstheme="majorBidi"/>
            <w:color w:val="000000"/>
            <w:sz w:val="24"/>
            <w:szCs w:val="24"/>
            <w:vertAlign w:val="superscript"/>
          </w:rPr>
          <w:delText>-</w:delText>
        </w:r>
      </w:del>
      <w:ins w:id="917" w:author="copyeditor" w:date="2020-02-23T10:48:00Z">
        <w:r w:rsidR="00B54302">
          <w:rPr>
            <w:rFonts w:asciiTheme="majorBidi" w:hAnsiTheme="majorBidi" w:cstheme="majorBidi"/>
            <w:color w:val="000000"/>
            <w:sz w:val="24"/>
            <w:szCs w:val="24"/>
            <w:vertAlign w:val="superscript"/>
          </w:rPr>
          <w:t>−</w:t>
        </w:r>
      </w:ins>
      <w:r w:rsidRPr="008A61FC">
        <w:rPr>
          <w:rFonts w:asciiTheme="majorBidi" w:hAnsiTheme="majorBidi" w:cstheme="majorBidi"/>
          <w:color w:val="000000"/>
          <w:sz w:val="24"/>
          <w:szCs w:val="24"/>
          <w:vertAlign w:val="superscript"/>
        </w:rPr>
        <w:t>0.33</w:t>
      </w:r>
      <w:r w:rsidRPr="008A61FC">
        <w:rPr>
          <w:rFonts w:asciiTheme="majorBidi" w:hAnsiTheme="majorBidi" w:cstheme="majorBidi"/>
          <w:color w:val="000000"/>
          <w:sz w:val="24"/>
          <w:szCs w:val="24"/>
        </w:rPr>
        <w:t xml:space="preserve"> and </w:t>
      </w:r>
      <w:proofErr w:type="spellStart"/>
      <w:r w:rsidRPr="008A61FC">
        <w:rPr>
          <w:rFonts w:asciiTheme="majorBidi" w:hAnsiTheme="majorBidi" w:cstheme="majorBidi"/>
          <w:color w:val="000000"/>
          <w:sz w:val="24"/>
          <w:szCs w:val="24"/>
        </w:rPr>
        <w:t>Φ</w:t>
      </w:r>
      <w:r w:rsidRPr="008A61FC">
        <w:rPr>
          <w:rFonts w:asciiTheme="majorBidi" w:hAnsiTheme="majorBidi" w:cstheme="majorBidi"/>
          <w:color w:val="000000"/>
          <w:sz w:val="24"/>
          <w:szCs w:val="24"/>
          <w:vertAlign w:val="subscript"/>
        </w:rPr>
        <w:t>p</w:t>
      </w:r>
      <w:proofErr w:type="spellEnd"/>
      <w:r w:rsidRPr="008A61FC">
        <w:rPr>
          <w:rFonts w:asciiTheme="majorBidi" w:hAnsiTheme="majorBidi" w:cstheme="majorBidi"/>
          <w:color w:val="000000"/>
          <w:sz w:val="24"/>
          <w:szCs w:val="24"/>
        </w:rPr>
        <w:t xml:space="preserve"> = 0.885 (1</w:t>
      </w:r>
      <w:ins w:id="918" w:author="copyeditor" w:date="2020-02-23T10:48:00Z">
        <w:r w:rsidR="00B54302">
          <w:rPr>
            <w:rFonts w:asciiTheme="majorBidi" w:hAnsiTheme="majorBidi" w:cstheme="majorBidi"/>
            <w:color w:val="000000"/>
            <w:sz w:val="24"/>
            <w:szCs w:val="24"/>
          </w:rPr>
          <w:t xml:space="preserve"> −</w:t>
        </w:r>
      </w:ins>
      <w:del w:id="919" w:author="copyeditor" w:date="2020-02-23T10:48:00Z">
        <w:r w:rsidRPr="008A61FC" w:rsidDel="00B54302">
          <w:rPr>
            <w:rFonts w:asciiTheme="majorBidi" w:hAnsiTheme="majorBidi" w:cstheme="majorBidi"/>
            <w:color w:val="000000"/>
            <w:sz w:val="24"/>
            <w:szCs w:val="24"/>
          </w:rPr>
          <w:delText>-</w:delText>
        </w:r>
      </w:del>
      <w:ins w:id="920" w:author="copyeditor" w:date="2020-02-23T10:48:00Z">
        <w:r w:rsidR="00B54302">
          <w:rPr>
            <w:rFonts w:asciiTheme="majorBidi" w:hAnsiTheme="majorBidi" w:cstheme="majorBidi"/>
            <w:color w:val="000000"/>
            <w:sz w:val="24"/>
            <w:szCs w:val="24"/>
          </w:rPr>
          <w:t xml:space="preserve"> </w:t>
        </w:r>
      </w:ins>
      <w:r w:rsidRPr="008A61FC">
        <w:rPr>
          <w:rFonts w:asciiTheme="majorBidi" w:hAnsiTheme="majorBidi" w:cstheme="majorBidi"/>
          <w:color w:val="000000"/>
          <w:sz w:val="24"/>
          <w:szCs w:val="24"/>
        </w:rPr>
        <w:t>22</w:t>
      </w:r>
      <w:proofErr w:type="gramStart"/>
      <w:r w:rsidRPr="00B54302">
        <w:rPr>
          <w:rFonts w:asciiTheme="majorBidi" w:hAnsiTheme="majorBidi" w:cstheme="majorBidi"/>
          <w:i/>
          <w:color w:val="000000"/>
          <w:sz w:val="24"/>
          <w:szCs w:val="24"/>
          <w:rPrChange w:id="921" w:author="copyeditor" w:date="2020-02-23T10:49:00Z">
            <w:rPr>
              <w:rFonts w:asciiTheme="majorBidi" w:hAnsiTheme="majorBidi" w:cstheme="majorBidi"/>
              <w:color w:val="000000"/>
              <w:sz w:val="24"/>
              <w:szCs w:val="24"/>
            </w:rPr>
          </w:rPrChange>
        </w:rPr>
        <w:t>R</w:t>
      </w:r>
      <w:r w:rsidRPr="00B54302">
        <w:rPr>
          <w:rFonts w:asciiTheme="majorBidi" w:hAnsiTheme="majorBidi" w:cstheme="majorBidi"/>
          <w:i/>
          <w:color w:val="000000"/>
          <w:sz w:val="24"/>
          <w:szCs w:val="24"/>
          <w:vertAlign w:val="subscript"/>
          <w:rPrChange w:id="922" w:author="copyeditor" w:date="2020-02-23T10:49:00Z">
            <w:rPr>
              <w:rFonts w:asciiTheme="majorBidi" w:hAnsiTheme="majorBidi" w:cstheme="majorBidi"/>
              <w:color w:val="000000"/>
              <w:sz w:val="24"/>
              <w:szCs w:val="24"/>
              <w:vertAlign w:val="subscript"/>
            </w:rPr>
          </w:rPrChange>
        </w:rPr>
        <w:t>i</w:t>
      </w:r>
      <w:r w:rsidRPr="008A61FC">
        <w:rPr>
          <w:rFonts w:asciiTheme="majorBidi" w:hAnsiTheme="majorBidi" w:cstheme="majorBidi"/>
          <w:color w:val="000000"/>
          <w:sz w:val="24"/>
          <w:szCs w:val="24"/>
        </w:rPr>
        <w:t>)</w:t>
      </w:r>
      <w:ins w:id="923" w:author="copyeditor" w:date="2020-02-23T10:48:00Z">
        <w:r w:rsidR="00B54302">
          <w:rPr>
            <w:rFonts w:asciiTheme="majorBidi" w:hAnsiTheme="majorBidi" w:cstheme="majorBidi"/>
            <w:color w:val="000000"/>
            <w:sz w:val="24"/>
            <w:szCs w:val="24"/>
            <w:vertAlign w:val="superscript"/>
          </w:rPr>
          <w:t>−</w:t>
        </w:r>
      </w:ins>
      <w:proofErr w:type="gramEnd"/>
      <w:del w:id="924" w:author="copyeditor" w:date="2020-02-23T10:48:00Z">
        <w:r w:rsidRPr="008A61FC" w:rsidDel="00B54302">
          <w:rPr>
            <w:rFonts w:asciiTheme="majorBidi" w:hAnsiTheme="majorBidi" w:cstheme="majorBidi"/>
            <w:color w:val="000000"/>
            <w:sz w:val="24"/>
            <w:szCs w:val="24"/>
            <w:vertAlign w:val="superscript"/>
          </w:rPr>
          <w:delText>-</w:delText>
        </w:r>
      </w:del>
      <w:r w:rsidRPr="008A61FC">
        <w:rPr>
          <w:rFonts w:asciiTheme="majorBidi" w:hAnsiTheme="majorBidi" w:cstheme="majorBidi"/>
          <w:color w:val="000000"/>
          <w:sz w:val="24"/>
          <w:szCs w:val="24"/>
          <w:vertAlign w:val="superscript"/>
        </w:rPr>
        <w:t>0.4</w:t>
      </w:r>
    </w:p>
    <w:p w14:paraId="59EDDBCE" w14:textId="721246F1" w:rsidR="00927351" w:rsidRPr="008A61FC" w:rsidRDefault="00927351" w:rsidP="006204B8">
      <w:pPr>
        <w:spacing w:after="0" w:line="480" w:lineRule="auto"/>
        <w:ind w:firstLine="432"/>
        <w:jc w:val="both"/>
        <w:rPr>
          <w:rFonts w:asciiTheme="majorBidi" w:hAnsiTheme="majorBidi" w:cstheme="majorBidi"/>
          <w:color w:val="000000"/>
          <w:sz w:val="24"/>
          <w:szCs w:val="24"/>
        </w:rPr>
      </w:pPr>
    </w:p>
    <w:p w14:paraId="7184A2C7" w14:textId="610C2636" w:rsidR="00927351" w:rsidRPr="00A05B87" w:rsidRDefault="006204B8" w:rsidP="001E110F">
      <w:pPr>
        <w:spacing w:after="0" w:line="480" w:lineRule="auto"/>
        <w:rPr>
          <w:rFonts w:asciiTheme="majorBidi" w:hAnsiTheme="majorBidi" w:cstheme="majorBidi"/>
          <w:color w:val="000000" w:themeColor="text1"/>
          <w:sz w:val="24"/>
          <w:szCs w:val="24"/>
          <w:rPrChange w:id="925" w:author="copyeditor" w:date="2020-02-22T19:52:00Z">
            <w:rPr>
              <w:rFonts w:asciiTheme="majorBidi" w:hAnsiTheme="majorBidi" w:cstheme="majorBidi"/>
              <w:i/>
              <w:color w:val="000000" w:themeColor="text1"/>
              <w:sz w:val="24"/>
              <w:szCs w:val="24"/>
            </w:rPr>
          </w:rPrChange>
        </w:rPr>
      </w:pPr>
      <w:r w:rsidRPr="00A05B87">
        <w:rPr>
          <w:rFonts w:asciiTheme="majorBidi" w:hAnsiTheme="majorBidi" w:cstheme="majorBidi"/>
          <w:color w:val="000000" w:themeColor="text1"/>
          <w:sz w:val="24"/>
          <w:szCs w:val="24"/>
          <w:rPrChange w:id="926" w:author="copyeditor" w:date="2020-02-22T19:52:00Z">
            <w:rPr>
              <w:rFonts w:asciiTheme="majorBidi" w:hAnsiTheme="majorBidi" w:cstheme="majorBidi"/>
              <w:i/>
              <w:color w:val="000000" w:themeColor="text1"/>
              <w:sz w:val="24"/>
              <w:szCs w:val="24"/>
            </w:rPr>
          </w:rPrChange>
        </w:rPr>
        <w:t>I</w:t>
      </w:r>
      <w:ins w:id="927" w:author="copyeditor" w:date="2020-02-23T10:49:00Z">
        <w:r w:rsidR="00B54302">
          <w:rPr>
            <w:rFonts w:asciiTheme="majorBidi" w:hAnsiTheme="majorBidi" w:cstheme="majorBidi"/>
            <w:color w:val="000000" w:themeColor="text1"/>
            <w:sz w:val="24"/>
            <w:szCs w:val="24"/>
          </w:rPr>
          <w:t>HF</w:t>
        </w:r>
      </w:ins>
      <w:del w:id="928" w:author="copyeditor" w:date="2020-02-23T10:49:00Z">
        <w:r w:rsidRPr="00A05B87" w:rsidDel="00B54302">
          <w:rPr>
            <w:rFonts w:asciiTheme="majorBidi" w:hAnsiTheme="majorBidi" w:cstheme="majorBidi"/>
            <w:color w:val="000000" w:themeColor="text1"/>
            <w:sz w:val="24"/>
            <w:szCs w:val="24"/>
            <w:rPrChange w:id="929" w:author="copyeditor" w:date="2020-02-22T19:52:00Z">
              <w:rPr>
                <w:rFonts w:asciiTheme="majorBidi" w:hAnsiTheme="majorBidi" w:cstheme="majorBidi"/>
                <w:i/>
                <w:color w:val="000000" w:themeColor="text1"/>
                <w:sz w:val="24"/>
                <w:szCs w:val="24"/>
              </w:rPr>
            </w:rPrChange>
          </w:rPr>
          <w:delText>ntegrated Horizontal Flux</w:delText>
        </w:r>
      </w:del>
      <w:r w:rsidRPr="00A05B87">
        <w:rPr>
          <w:rFonts w:asciiTheme="majorBidi" w:hAnsiTheme="majorBidi" w:cstheme="majorBidi"/>
          <w:color w:val="000000" w:themeColor="text1"/>
          <w:sz w:val="24"/>
          <w:szCs w:val="24"/>
          <w:rPrChange w:id="930" w:author="copyeditor" w:date="2020-02-22T19:52:00Z">
            <w:rPr>
              <w:rFonts w:asciiTheme="majorBidi" w:hAnsiTheme="majorBidi" w:cstheme="majorBidi"/>
              <w:i/>
              <w:color w:val="000000" w:themeColor="text1"/>
              <w:sz w:val="24"/>
              <w:szCs w:val="24"/>
            </w:rPr>
          </w:rPrChange>
        </w:rPr>
        <w:t xml:space="preserve"> </w:t>
      </w:r>
      <w:del w:id="931" w:author="copyeditor" w:date="2020-02-23T10:49:00Z">
        <w:r w:rsidRPr="00A05B87" w:rsidDel="00B54302">
          <w:rPr>
            <w:rFonts w:asciiTheme="majorBidi" w:hAnsiTheme="majorBidi" w:cstheme="majorBidi"/>
            <w:color w:val="000000" w:themeColor="text1"/>
            <w:sz w:val="24"/>
            <w:szCs w:val="24"/>
            <w:rPrChange w:id="932" w:author="copyeditor" w:date="2020-02-22T19:52:00Z">
              <w:rPr>
                <w:rFonts w:asciiTheme="majorBidi" w:hAnsiTheme="majorBidi" w:cstheme="majorBidi"/>
                <w:i/>
                <w:color w:val="000000" w:themeColor="text1"/>
                <w:sz w:val="24"/>
                <w:szCs w:val="24"/>
              </w:rPr>
            </w:rPrChange>
          </w:rPr>
          <w:delText>M</w:delText>
        </w:r>
      </w:del>
      <w:ins w:id="933" w:author="copyeditor" w:date="2020-02-23T10:49:00Z">
        <w:r w:rsidR="00B54302">
          <w:rPr>
            <w:rFonts w:asciiTheme="majorBidi" w:hAnsiTheme="majorBidi" w:cstheme="majorBidi"/>
            <w:color w:val="000000" w:themeColor="text1"/>
            <w:sz w:val="24"/>
            <w:szCs w:val="24"/>
          </w:rPr>
          <w:t>m</w:t>
        </w:r>
      </w:ins>
      <w:r w:rsidRPr="00A05B87">
        <w:rPr>
          <w:rFonts w:asciiTheme="majorBidi" w:hAnsiTheme="majorBidi" w:cstheme="majorBidi"/>
          <w:color w:val="000000" w:themeColor="text1"/>
          <w:sz w:val="24"/>
          <w:szCs w:val="24"/>
          <w:rPrChange w:id="934" w:author="copyeditor" w:date="2020-02-22T19:52:00Z">
            <w:rPr>
              <w:rFonts w:asciiTheme="majorBidi" w:hAnsiTheme="majorBidi" w:cstheme="majorBidi"/>
              <w:i/>
              <w:color w:val="000000" w:themeColor="text1"/>
              <w:sz w:val="24"/>
              <w:szCs w:val="24"/>
            </w:rPr>
          </w:rPrChange>
        </w:rPr>
        <w:t>ethod</w:t>
      </w:r>
      <w:ins w:id="935" w:author="copyeditor" w:date="2020-02-23T10:49:00Z">
        <w:r w:rsidR="00B54302">
          <w:rPr>
            <w:rFonts w:asciiTheme="majorBidi" w:hAnsiTheme="majorBidi" w:cstheme="majorBidi"/>
            <w:color w:val="000000" w:themeColor="text1"/>
            <w:sz w:val="24"/>
            <w:szCs w:val="24"/>
          </w:rPr>
          <w:t>.</w:t>
        </w:r>
      </w:ins>
    </w:p>
    <w:p w14:paraId="6F1DA872" w14:textId="55233ACB" w:rsidR="00010E71" w:rsidRPr="008A61FC" w:rsidDel="00154220" w:rsidRDefault="000A745F" w:rsidP="001E110F">
      <w:pPr>
        <w:spacing w:after="0" w:line="480" w:lineRule="auto"/>
        <w:rPr>
          <w:del w:id="936" w:author="copyeditor" w:date="2020-02-21T13:36:00Z"/>
          <w:rFonts w:asciiTheme="majorBidi" w:hAnsiTheme="majorBidi" w:cstheme="majorBidi"/>
          <w:color w:val="000000" w:themeColor="text1"/>
          <w:sz w:val="24"/>
          <w:szCs w:val="24"/>
        </w:rPr>
      </w:pPr>
      <w:r w:rsidRPr="008A61FC">
        <w:rPr>
          <w:rFonts w:asciiTheme="majorBidi" w:hAnsiTheme="majorBidi" w:cstheme="majorBidi"/>
          <w:color w:val="000000" w:themeColor="text1"/>
          <w:sz w:val="24"/>
          <w:szCs w:val="24"/>
        </w:rPr>
        <w:lastRenderedPageBreak/>
        <w:t xml:space="preserve">The dicamba flux was calculated according to the </w:t>
      </w:r>
      <w:r w:rsidRPr="00604BBE">
        <w:rPr>
          <w:rFonts w:asciiTheme="majorBidi" w:hAnsiTheme="majorBidi" w:cstheme="majorBidi"/>
          <w:color w:val="000000" w:themeColor="text1"/>
          <w:sz w:val="24"/>
          <w:szCs w:val="24"/>
          <w:highlight w:val="yellow"/>
          <w:rPrChange w:id="937" w:author="copyeditor" w:date="2020-02-23T10:50:00Z">
            <w:rPr>
              <w:rFonts w:asciiTheme="majorBidi" w:hAnsiTheme="majorBidi" w:cstheme="majorBidi"/>
              <w:color w:val="000000" w:themeColor="text1"/>
              <w:sz w:val="24"/>
              <w:szCs w:val="24"/>
            </w:rPr>
          </w:rPrChange>
        </w:rPr>
        <w:t xml:space="preserve">Equations </w:t>
      </w:r>
      <w:ins w:id="938" w:author="copyeditor" w:date="2020-02-23T10:50:00Z">
        <w:r w:rsidR="00604BBE" w:rsidRPr="00604BBE">
          <w:rPr>
            <w:rFonts w:asciiTheme="majorBidi" w:hAnsiTheme="majorBidi" w:cstheme="majorBidi"/>
            <w:color w:val="000000" w:themeColor="text1"/>
            <w:sz w:val="24"/>
            <w:szCs w:val="24"/>
            <w:highlight w:val="yellow"/>
            <w:rPrChange w:id="939" w:author="copyeditor" w:date="2020-02-23T10:50:00Z">
              <w:rPr>
                <w:rFonts w:asciiTheme="majorBidi" w:hAnsiTheme="majorBidi" w:cstheme="majorBidi"/>
                <w:color w:val="000000" w:themeColor="text1"/>
                <w:sz w:val="24"/>
                <w:szCs w:val="24"/>
              </w:rPr>
            </w:rPrChange>
          </w:rPr>
          <w:t>6</w:t>
        </w:r>
      </w:ins>
      <w:del w:id="940" w:author="copyeditor" w:date="2020-02-23T10:50:00Z">
        <w:r w:rsidRPr="00604BBE" w:rsidDel="00604BBE">
          <w:rPr>
            <w:rFonts w:asciiTheme="majorBidi" w:hAnsiTheme="majorBidi" w:cstheme="majorBidi"/>
            <w:color w:val="000000" w:themeColor="text1"/>
            <w:sz w:val="24"/>
            <w:szCs w:val="24"/>
            <w:highlight w:val="yellow"/>
            <w:rPrChange w:id="941" w:author="copyeditor" w:date="2020-02-23T10:50:00Z">
              <w:rPr>
                <w:rFonts w:asciiTheme="majorBidi" w:hAnsiTheme="majorBidi" w:cstheme="majorBidi"/>
                <w:color w:val="000000" w:themeColor="text1"/>
                <w:sz w:val="24"/>
                <w:szCs w:val="24"/>
              </w:rPr>
            </w:rPrChange>
          </w:rPr>
          <w:delText>7</w:delText>
        </w:r>
      </w:del>
      <w:r w:rsidRPr="00604BBE">
        <w:rPr>
          <w:rFonts w:asciiTheme="majorBidi" w:hAnsiTheme="majorBidi" w:cstheme="majorBidi"/>
          <w:color w:val="000000" w:themeColor="text1"/>
          <w:sz w:val="24"/>
          <w:szCs w:val="24"/>
          <w:highlight w:val="yellow"/>
          <w:rPrChange w:id="942" w:author="copyeditor" w:date="2020-02-23T10:50:00Z">
            <w:rPr>
              <w:rFonts w:asciiTheme="majorBidi" w:hAnsiTheme="majorBidi" w:cstheme="majorBidi"/>
              <w:color w:val="000000" w:themeColor="text1"/>
              <w:sz w:val="24"/>
              <w:szCs w:val="24"/>
            </w:rPr>
          </w:rPrChange>
        </w:rPr>
        <w:t xml:space="preserve"> and </w:t>
      </w:r>
      <w:ins w:id="943" w:author="copyeditor" w:date="2020-02-23T10:50:00Z">
        <w:r w:rsidR="00604BBE" w:rsidRPr="00604BBE">
          <w:rPr>
            <w:rFonts w:asciiTheme="majorBidi" w:hAnsiTheme="majorBidi" w:cstheme="majorBidi"/>
            <w:color w:val="000000" w:themeColor="text1"/>
            <w:sz w:val="24"/>
            <w:szCs w:val="24"/>
            <w:highlight w:val="yellow"/>
            <w:rPrChange w:id="944" w:author="copyeditor" w:date="2020-02-23T10:50:00Z">
              <w:rPr>
                <w:rFonts w:asciiTheme="majorBidi" w:hAnsiTheme="majorBidi" w:cstheme="majorBidi"/>
                <w:color w:val="000000" w:themeColor="text1"/>
                <w:sz w:val="24"/>
                <w:szCs w:val="24"/>
              </w:rPr>
            </w:rPrChange>
          </w:rPr>
          <w:t>7</w:t>
        </w:r>
      </w:ins>
      <w:del w:id="945" w:author="copyeditor" w:date="2020-02-23T10:50:00Z">
        <w:r w:rsidRPr="008A61FC" w:rsidDel="00604BBE">
          <w:rPr>
            <w:rFonts w:asciiTheme="majorBidi" w:hAnsiTheme="majorBidi" w:cstheme="majorBidi"/>
            <w:color w:val="000000" w:themeColor="text1"/>
            <w:sz w:val="24"/>
            <w:szCs w:val="24"/>
          </w:rPr>
          <w:delText>8</w:delText>
        </w:r>
      </w:del>
      <w:r w:rsidRPr="008A61FC">
        <w:rPr>
          <w:rFonts w:asciiTheme="majorBidi" w:hAnsiTheme="majorBidi" w:cstheme="majorBidi"/>
          <w:color w:val="000000" w:themeColor="text1"/>
          <w:sz w:val="24"/>
          <w:szCs w:val="24"/>
        </w:rPr>
        <w:t xml:space="preserve"> (</w:t>
      </w:r>
      <w:r w:rsidRPr="008A61FC">
        <w:rPr>
          <w:rFonts w:asciiTheme="majorBidi" w:hAnsiTheme="majorBidi" w:cstheme="majorBidi"/>
          <w:sz w:val="24"/>
          <w:szCs w:val="24"/>
        </w:rPr>
        <w:t>Majewski et al. 1990)</w:t>
      </w:r>
      <w:r w:rsidRPr="008A61FC">
        <w:rPr>
          <w:rFonts w:asciiTheme="majorBidi" w:hAnsiTheme="majorBidi" w:cstheme="majorBidi"/>
          <w:color w:val="000000" w:themeColor="text1"/>
          <w:sz w:val="24"/>
          <w:szCs w:val="24"/>
        </w:rPr>
        <w:t>:</w:t>
      </w:r>
    </w:p>
    <w:p w14:paraId="40D66AE7" w14:textId="77777777" w:rsidR="000A745F" w:rsidRPr="008A61FC" w:rsidRDefault="000A745F" w:rsidP="001E110F">
      <w:pPr>
        <w:spacing w:after="0" w:line="480" w:lineRule="auto"/>
        <w:rPr>
          <w:rFonts w:asciiTheme="majorBidi" w:hAnsiTheme="majorBidi" w:cstheme="majorBidi"/>
          <w:sz w:val="24"/>
          <w:szCs w:val="24"/>
        </w:rPr>
      </w:pPr>
    </w:p>
    <w:p w14:paraId="7CCFF9FA" w14:textId="436E12B1" w:rsidR="000A745F" w:rsidRPr="008A61FC" w:rsidRDefault="00604BBE" w:rsidP="000A745F">
      <w:pPr>
        <w:spacing w:after="0" w:line="480" w:lineRule="auto"/>
        <w:jc w:val="center"/>
        <w:rPr>
          <w:rFonts w:asciiTheme="majorBidi" w:hAnsiTheme="majorBidi" w:cstheme="majorBidi"/>
          <w:sz w:val="24"/>
          <w:szCs w:val="24"/>
        </w:rPr>
      </w:pPr>
      <m:oMath>
        <m:r>
          <w:rPr>
            <w:rFonts w:ascii="Cambria Math" w:hAnsi="Cambria Math" w:cstheme="majorBidi"/>
            <w:sz w:val="24"/>
            <w:szCs w:val="24"/>
          </w:rPr>
          <m:t>P</m:t>
        </m:r>
        <m:r>
          <m:rPr>
            <m:sty m:val="p"/>
          </m:rPr>
          <w:rPr>
            <w:rFonts w:ascii="Cambria Math" w:hAnsi="Cambria Math" w:cstheme="majorBidi"/>
            <w:sz w:val="24"/>
            <w:szCs w:val="24"/>
          </w:rPr>
          <m:t xml:space="preserve">= </m:t>
        </m:r>
        <m:f>
          <m:fPr>
            <m:ctrlPr>
              <w:rPr>
                <w:rFonts w:ascii="Cambria Math" w:hAnsi="Cambria Math" w:cstheme="majorBidi"/>
                <w:sz w:val="24"/>
                <w:szCs w:val="24"/>
              </w:rPr>
            </m:ctrlPr>
          </m:fPr>
          <m:num>
            <m:r>
              <w:rPr>
                <w:rFonts w:ascii="Cambria Math" w:hAnsi="Cambria Math" w:cstheme="majorBidi"/>
                <w:sz w:val="24"/>
                <w:szCs w:val="24"/>
              </w:rPr>
              <m:t>1</m:t>
            </m:r>
          </m:num>
          <m:den>
            <m:r>
              <w:rPr>
                <w:rFonts w:ascii="Cambria Math" w:hAnsi="Cambria Math" w:cstheme="majorBidi"/>
                <w:sz w:val="24"/>
                <w:szCs w:val="24"/>
              </w:rPr>
              <m:t>x</m:t>
            </m:r>
          </m:den>
        </m:f>
        <m:nary>
          <m:naryPr>
            <m:chr m:val="∑"/>
            <m:limLoc m:val="undOvr"/>
            <m:ctrlPr>
              <w:rPr>
                <w:rFonts w:ascii="Cambria Math" w:hAnsi="Cambria Math" w:cstheme="majorBidi"/>
                <w:i/>
                <w:sz w:val="24"/>
                <w:szCs w:val="24"/>
              </w:rPr>
            </m:ctrlPr>
          </m:naryPr>
          <m:sub>
            <m:r>
              <w:rPr>
                <w:rFonts w:ascii="Cambria Math" w:hAnsi="Cambria Math" w:cstheme="majorBidi"/>
                <w:sz w:val="24"/>
                <w:szCs w:val="24"/>
              </w:rPr>
              <m:t>Z0</m:t>
            </m:r>
          </m:sub>
          <m:sup>
            <m:r>
              <w:rPr>
                <w:rFonts w:ascii="Cambria Math" w:hAnsi="Cambria Math" w:cstheme="majorBidi"/>
                <w:sz w:val="24"/>
                <w:szCs w:val="24"/>
              </w:rPr>
              <m:t>Zp</m:t>
            </m:r>
          </m:sup>
          <m:e>
            <m:d>
              <m:dPr>
                <m:ctrlPr>
                  <w:rPr>
                    <w:rFonts w:ascii="Cambria Math" w:hAnsi="Cambria Math" w:cstheme="majorBidi"/>
                    <w:i/>
                    <w:sz w:val="24"/>
                    <w:szCs w:val="24"/>
                  </w:rPr>
                </m:ctrlPr>
              </m:dPr>
              <m:e>
                <m:r>
                  <w:rPr>
                    <w:rFonts w:ascii="Cambria Math" w:hAnsi="Cambria Math" w:cstheme="majorBidi"/>
                    <w:sz w:val="24"/>
                    <w:szCs w:val="24"/>
                  </w:rPr>
                  <m:t>A-Ln</m:t>
                </m:r>
                <m:d>
                  <m:dPr>
                    <m:ctrlPr>
                      <w:rPr>
                        <w:rFonts w:ascii="Cambria Math" w:hAnsi="Cambria Math" w:cstheme="majorBidi"/>
                        <w:i/>
                        <w:sz w:val="24"/>
                        <w:szCs w:val="24"/>
                      </w:rPr>
                    </m:ctrlPr>
                  </m:dPr>
                  <m:e>
                    <m:r>
                      <w:rPr>
                        <w:rFonts w:ascii="Cambria Math" w:hAnsi="Cambria Math" w:cstheme="majorBidi"/>
                        <w:sz w:val="24"/>
                        <w:szCs w:val="24"/>
                      </w:rPr>
                      <m:t>z</m:t>
                    </m:r>
                  </m:e>
                </m:d>
                <m:r>
                  <w:rPr>
                    <w:rFonts w:ascii="Cambria Math" w:hAnsi="Cambria Math" w:cstheme="majorBidi"/>
                    <w:sz w:val="24"/>
                    <w:szCs w:val="24"/>
                  </w:rPr>
                  <m:t>+B</m:t>
                </m:r>
              </m:e>
            </m:d>
            <m:r>
              <w:rPr>
                <w:rFonts w:ascii="Cambria Math" w:hAnsi="Cambria Math" w:cstheme="majorBidi"/>
                <w:sz w:val="24"/>
                <w:szCs w:val="24"/>
              </w:rPr>
              <m:t>*(C*Ln</m:t>
            </m:r>
            <m:d>
              <m:dPr>
                <m:ctrlPr>
                  <w:rPr>
                    <w:rFonts w:ascii="Cambria Math" w:hAnsi="Cambria Math" w:cstheme="majorBidi"/>
                    <w:i/>
                    <w:sz w:val="24"/>
                    <w:szCs w:val="24"/>
                  </w:rPr>
                </m:ctrlPr>
              </m:dPr>
              <m:e>
                <m:r>
                  <w:rPr>
                    <w:rFonts w:ascii="Cambria Math" w:hAnsi="Cambria Math" w:cstheme="majorBidi"/>
                    <w:sz w:val="24"/>
                    <w:szCs w:val="24"/>
                  </w:rPr>
                  <m:t>z</m:t>
                </m:r>
              </m:e>
            </m:d>
            <m:r>
              <w:rPr>
                <w:rFonts w:ascii="Cambria Math" w:hAnsi="Cambria Math" w:cstheme="majorBidi"/>
                <w:sz w:val="24"/>
                <w:szCs w:val="24"/>
              </w:rPr>
              <m:t>+D</m:t>
            </m:r>
          </m:e>
        </m:nary>
        <m:r>
          <w:rPr>
            <w:rFonts w:ascii="Cambria Math" w:hAnsi="Cambria Math" w:cstheme="majorBidi"/>
            <w:sz w:val="24"/>
            <w:szCs w:val="24"/>
          </w:rPr>
          <m:t>)dz</m:t>
        </m:r>
      </m:oMath>
      <w:del w:id="946" w:author="copyeditor" w:date="2020-02-21T13:32:00Z">
        <w:r w:rsidR="000A745F" w:rsidRPr="008A61FC" w:rsidDel="003F75D6">
          <w:rPr>
            <w:rFonts w:asciiTheme="majorBidi" w:eastAsiaTheme="minorEastAsia" w:hAnsiTheme="majorBidi" w:cstheme="majorBidi"/>
            <w:sz w:val="24"/>
            <w:szCs w:val="24"/>
          </w:rPr>
          <w:delText xml:space="preserve">  </w:delText>
        </w:r>
      </w:del>
      <w:ins w:id="947" w:author="copyeditor" w:date="2020-02-21T13:32:00Z">
        <w:r w:rsidR="003F75D6">
          <w:rPr>
            <w:rFonts w:asciiTheme="majorBidi" w:eastAsiaTheme="minorEastAsia" w:hAnsiTheme="majorBidi" w:cstheme="majorBidi"/>
            <w:sz w:val="24"/>
            <w:szCs w:val="24"/>
          </w:rPr>
          <w:t xml:space="preserve"> </w:t>
        </w:r>
      </w:ins>
      <w:del w:id="948" w:author="copyeditor" w:date="2020-02-21T13:32:00Z">
        <w:r w:rsidR="000A745F" w:rsidRPr="008A61FC" w:rsidDel="003F75D6">
          <w:rPr>
            <w:rFonts w:asciiTheme="majorBidi" w:eastAsiaTheme="minorEastAsia" w:hAnsiTheme="majorBidi" w:cstheme="majorBidi"/>
            <w:sz w:val="24"/>
            <w:szCs w:val="24"/>
          </w:rPr>
          <w:delText xml:space="preserve"> </w:delText>
        </w:r>
      </w:del>
      <w:ins w:id="949" w:author="copyeditor" w:date="2020-02-23T13:30:00Z">
        <w:r w:rsidR="00D73889">
          <w:rPr>
            <w:rFonts w:asciiTheme="majorBidi" w:eastAsiaTheme="minorEastAsia" w:hAnsiTheme="majorBidi" w:cstheme="majorBidi"/>
            <w:sz w:val="24"/>
            <w:szCs w:val="24"/>
          </w:rPr>
          <w:tab/>
        </w:r>
      </w:ins>
      <w:del w:id="950" w:author="copyeditor" w:date="2020-02-21T13:32:00Z">
        <w:r w:rsidR="000A745F" w:rsidRPr="008A61FC" w:rsidDel="003F75D6">
          <w:rPr>
            <w:rFonts w:asciiTheme="majorBidi" w:eastAsiaTheme="minorEastAsia" w:hAnsiTheme="majorBidi" w:cstheme="majorBidi"/>
            <w:sz w:val="24"/>
            <w:szCs w:val="24"/>
          </w:rPr>
          <w:delText xml:space="preserve">          </w:delText>
        </w:r>
      </w:del>
      <w:ins w:id="951" w:author="copyeditor" w:date="2020-02-23T10:50:00Z">
        <w:r>
          <w:rPr>
            <w:rFonts w:asciiTheme="majorBidi" w:eastAsiaTheme="minorEastAsia" w:hAnsiTheme="majorBidi" w:cstheme="majorBidi"/>
            <w:sz w:val="24"/>
            <w:szCs w:val="24"/>
          </w:rPr>
          <w:t>[</w:t>
        </w:r>
      </w:ins>
      <w:r w:rsidR="000A745F" w:rsidRPr="008A61FC">
        <w:rPr>
          <w:rFonts w:asciiTheme="majorBidi" w:eastAsiaTheme="minorEastAsia" w:hAnsiTheme="majorBidi" w:cstheme="majorBidi"/>
          <w:sz w:val="24"/>
          <w:szCs w:val="24"/>
        </w:rPr>
        <w:t xml:space="preserve">Equation </w:t>
      </w:r>
      <w:ins w:id="952" w:author="copyeditor" w:date="2020-02-23T10:50:00Z">
        <w:r>
          <w:rPr>
            <w:rFonts w:asciiTheme="majorBidi" w:eastAsiaTheme="minorEastAsia" w:hAnsiTheme="majorBidi" w:cstheme="majorBidi"/>
            <w:sz w:val="24"/>
            <w:szCs w:val="24"/>
          </w:rPr>
          <w:t>6]</w:t>
        </w:r>
      </w:ins>
      <w:del w:id="953" w:author="copyeditor" w:date="2020-02-23T10:50:00Z">
        <w:r w:rsidR="000A745F" w:rsidRPr="008A61FC" w:rsidDel="00604BBE">
          <w:rPr>
            <w:rFonts w:asciiTheme="majorBidi" w:eastAsiaTheme="minorEastAsia" w:hAnsiTheme="majorBidi" w:cstheme="majorBidi"/>
            <w:sz w:val="24"/>
            <w:szCs w:val="24"/>
          </w:rPr>
          <w:delText>7</w:delText>
        </w:r>
      </w:del>
    </w:p>
    <w:p w14:paraId="379C8F1B" w14:textId="669E848E" w:rsidR="006138AE" w:rsidRPr="008A61FC" w:rsidDel="00154220" w:rsidRDefault="000A745F" w:rsidP="001E110F">
      <w:pPr>
        <w:spacing w:after="0" w:line="480" w:lineRule="auto"/>
        <w:rPr>
          <w:del w:id="954" w:author="copyeditor" w:date="2020-02-21T13:36:00Z"/>
          <w:rFonts w:asciiTheme="majorBidi" w:hAnsiTheme="majorBidi" w:cstheme="majorBidi"/>
          <w:sz w:val="24"/>
          <w:szCs w:val="24"/>
        </w:rPr>
      </w:pPr>
      <w:r w:rsidRPr="008A61FC">
        <w:rPr>
          <w:rFonts w:asciiTheme="majorBidi" w:hAnsiTheme="majorBidi" w:cstheme="majorBidi"/>
          <w:color w:val="000000" w:themeColor="text1"/>
          <w:sz w:val="24"/>
          <w:szCs w:val="24"/>
        </w:rPr>
        <w:t xml:space="preserve">where </w:t>
      </w:r>
      <w:r w:rsidR="006138AE" w:rsidRPr="008A61FC">
        <w:rPr>
          <w:rFonts w:asciiTheme="majorBidi" w:hAnsiTheme="majorBidi" w:cstheme="majorBidi"/>
          <w:i/>
          <w:sz w:val="24"/>
          <w:szCs w:val="24"/>
        </w:rPr>
        <w:t>P</w:t>
      </w:r>
      <w:r w:rsidR="006138AE" w:rsidRPr="008A61FC">
        <w:rPr>
          <w:rFonts w:asciiTheme="majorBidi" w:hAnsiTheme="majorBidi" w:cstheme="majorBidi"/>
          <w:sz w:val="24"/>
          <w:szCs w:val="24"/>
        </w:rPr>
        <w:t xml:space="preserve"> is the flux (</w:t>
      </w:r>
      <w:proofErr w:type="spellStart"/>
      <w:ins w:id="955" w:author="Maxwel" w:date="2020-03-23T15:32:00Z">
        <w:r w:rsidR="003176A1" w:rsidRPr="00222A34">
          <w:rPr>
            <w:rFonts w:ascii="Times New Roman" w:eastAsia="Times New Roman" w:hAnsi="Times New Roman" w:cs="Times New Roman"/>
            <w:bCs/>
            <w:color w:val="222222"/>
            <w:sz w:val="24"/>
            <w:szCs w:val="24"/>
          </w:rPr>
          <w:t>μ</w:t>
        </w:r>
      </w:ins>
      <w:del w:id="956" w:author="Maxwel" w:date="2020-03-23T15:32:00Z">
        <w:r w:rsidR="006138AE" w:rsidRPr="008A61FC" w:rsidDel="003176A1">
          <w:rPr>
            <w:rFonts w:asciiTheme="majorBidi" w:hAnsiTheme="majorBidi" w:cstheme="majorBidi"/>
            <w:sz w:val="24"/>
            <w:szCs w:val="24"/>
          </w:rPr>
          <w:delText>µ</w:delText>
        </w:r>
      </w:del>
      <w:r w:rsidR="006138AE" w:rsidRPr="008A61FC">
        <w:rPr>
          <w:rFonts w:asciiTheme="majorBidi" w:hAnsiTheme="majorBidi" w:cstheme="majorBidi"/>
          <w:sz w:val="24"/>
          <w:szCs w:val="24"/>
        </w:rPr>
        <w:t>g</w:t>
      </w:r>
      <w:proofErr w:type="spellEnd"/>
      <w:r w:rsidR="006138AE" w:rsidRPr="008A61FC">
        <w:rPr>
          <w:rFonts w:asciiTheme="majorBidi" w:hAnsiTheme="majorBidi" w:cstheme="majorBidi"/>
          <w:sz w:val="24"/>
          <w:szCs w:val="24"/>
        </w:rPr>
        <w:t xml:space="preserve"> m</w:t>
      </w:r>
      <w:ins w:id="957" w:author="copyeditor" w:date="2020-02-21T16:48:00Z">
        <w:r w:rsidR="00543C27">
          <w:rPr>
            <w:rFonts w:asciiTheme="majorBidi" w:hAnsiTheme="majorBidi" w:cstheme="majorBidi"/>
            <w:iCs/>
            <w:color w:val="000000" w:themeColor="text1"/>
            <w:sz w:val="24"/>
            <w:szCs w:val="24"/>
            <w:vertAlign w:val="superscript"/>
          </w:rPr>
          <w:t>−</w:t>
        </w:r>
      </w:ins>
      <w:del w:id="958" w:author="copyeditor" w:date="2020-02-21T16:48:00Z">
        <w:r w:rsidR="006138AE" w:rsidRPr="008A61FC" w:rsidDel="00543C27">
          <w:rPr>
            <w:rFonts w:asciiTheme="majorBidi" w:hAnsiTheme="majorBidi" w:cstheme="majorBidi"/>
            <w:sz w:val="24"/>
            <w:szCs w:val="24"/>
            <w:vertAlign w:val="superscript"/>
          </w:rPr>
          <w:delText>-</w:delText>
        </w:r>
      </w:del>
      <w:r w:rsidR="006138AE" w:rsidRPr="008A61FC">
        <w:rPr>
          <w:rFonts w:asciiTheme="majorBidi" w:hAnsiTheme="majorBidi" w:cstheme="majorBidi"/>
          <w:sz w:val="24"/>
          <w:szCs w:val="24"/>
          <w:vertAlign w:val="superscript"/>
        </w:rPr>
        <w:t>2</w:t>
      </w:r>
      <w:r w:rsidR="006138AE" w:rsidRPr="008A61FC">
        <w:rPr>
          <w:rFonts w:asciiTheme="majorBidi" w:hAnsiTheme="majorBidi" w:cstheme="majorBidi"/>
          <w:sz w:val="24"/>
          <w:szCs w:val="24"/>
        </w:rPr>
        <w:t>·s</w:t>
      </w:r>
      <w:ins w:id="959" w:author="copyeditor" w:date="2020-02-21T16:48:00Z">
        <w:r w:rsidR="00543C27">
          <w:rPr>
            <w:rFonts w:asciiTheme="majorBidi" w:hAnsiTheme="majorBidi" w:cstheme="majorBidi"/>
            <w:iCs/>
            <w:color w:val="000000" w:themeColor="text1"/>
            <w:sz w:val="24"/>
            <w:szCs w:val="24"/>
            <w:vertAlign w:val="superscript"/>
          </w:rPr>
          <w:t>−</w:t>
        </w:r>
      </w:ins>
      <w:del w:id="960" w:author="copyeditor" w:date="2020-02-21T16:48:00Z">
        <w:r w:rsidR="006138AE" w:rsidRPr="008A61FC" w:rsidDel="00543C27">
          <w:rPr>
            <w:rFonts w:asciiTheme="majorBidi" w:hAnsiTheme="majorBidi" w:cstheme="majorBidi"/>
            <w:sz w:val="24"/>
            <w:szCs w:val="24"/>
            <w:vertAlign w:val="superscript"/>
          </w:rPr>
          <w:delText>-</w:delText>
        </w:r>
      </w:del>
      <w:r w:rsidR="006138AE" w:rsidRPr="008A61FC">
        <w:rPr>
          <w:rFonts w:asciiTheme="majorBidi" w:hAnsiTheme="majorBidi" w:cstheme="majorBidi"/>
          <w:sz w:val="24"/>
          <w:szCs w:val="24"/>
          <w:vertAlign w:val="superscript"/>
        </w:rPr>
        <w:t>1</w:t>
      </w:r>
      <w:r w:rsidR="006138AE" w:rsidRPr="008A61FC">
        <w:rPr>
          <w:rFonts w:asciiTheme="majorBidi" w:hAnsiTheme="majorBidi" w:cstheme="majorBidi"/>
          <w:sz w:val="24"/>
          <w:szCs w:val="24"/>
        </w:rPr>
        <w:t>)</w:t>
      </w:r>
      <w:ins w:id="961" w:author="copyeditor" w:date="2020-02-23T10:50:00Z">
        <w:r w:rsidR="00604BBE">
          <w:rPr>
            <w:rFonts w:asciiTheme="majorBidi" w:hAnsiTheme="majorBidi" w:cstheme="majorBidi"/>
            <w:sz w:val="24"/>
            <w:szCs w:val="24"/>
          </w:rPr>
          <w:t>;</w:t>
        </w:r>
      </w:ins>
      <w:del w:id="962" w:author="copyeditor" w:date="2020-02-23T10:50:00Z">
        <w:r w:rsidR="006138AE" w:rsidRPr="008A61FC" w:rsidDel="00604BBE">
          <w:rPr>
            <w:rFonts w:asciiTheme="majorBidi" w:hAnsiTheme="majorBidi" w:cstheme="majorBidi"/>
            <w:sz w:val="24"/>
            <w:szCs w:val="24"/>
          </w:rPr>
          <w:delText>,</w:delText>
        </w:r>
      </w:del>
      <w:r w:rsidR="006138AE" w:rsidRPr="008A61FC">
        <w:rPr>
          <w:rFonts w:asciiTheme="majorBidi" w:hAnsiTheme="majorBidi" w:cstheme="majorBidi"/>
          <w:sz w:val="24"/>
          <w:szCs w:val="24"/>
        </w:rPr>
        <w:t xml:space="preserve"> </w:t>
      </w:r>
      <w:r w:rsidR="006138AE" w:rsidRPr="008A61FC">
        <w:rPr>
          <w:rFonts w:asciiTheme="majorBidi" w:hAnsiTheme="majorBidi" w:cstheme="majorBidi"/>
          <w:i/>
          <w:sz w:val="24"/>
          <w:szCs w:val="24"/>
        </w:rPr>
        <w:t>z</w:t>
      </w:r>
      <w:r w:rsidR="006138AE" w:rsidRPr="008A61FC">
        <w:rPr>
          <w:rFonts w:asciiTheme="majorBidi" w:hAnsiTheme="majorBidi" w:cstheme="majorBidi"/>
          <w:sz w:val="24"/>
          <w:szCs w:val="24"/>
        </w:rPr>
        <w:t xml:space="preserve"> (m) is the height above ground level</w:t>
      </w:r>
      <w:ins w:id="963" w:author="copyeditor" w:date="2020-02-23T10:50:00Z">
        <w:r w:rsidR="00604BBE">
          <w:rPr>
            <w:rFonts w:asciiTheme="majorBidi" w:hAnsiTheme="majorBidi" w:cstheme="majorBidi"/>
            <w:sz w:val="24"/>
            <w:szCs w:val="24"/>
          </w:rPr>
          <w:t>;</w:t>
        </w:r>
      </w:ins>
      <w:del w:id="964" w:author="copyeditor" w:date="2020-02-23T10:50:00Z">
        <w:r w:rsidR="006138AE" w:rsidRPr="008A61FC" w:rsidDel="00604BBE">
          <w:rPr>
            <w:rFonts w:asciiTheme="majorBidi" w:hAnsiTheme="majorBidi" w:cstheme="majorBidi"/>
            <w:sz w:val="24"/>
            <w:szCs w:val="24"/>
          </w:rPr>
          <w:delText>,</w:delText>
        </w:r>
      </w:del>
      <w:r w:rsidR="006138AE" w:rsidRPr="008A61FC">
        <w:rPr>
          <w:rFonts w:asciiTheme="majorBidi" w:hAnsiTheme="majorBidi" w:cstheme="majorBidi"/>
          <w:sz w:val="24"/>
          <w:szCs w:val="24"/>
        </w:rPr>
        <w:t xml:space="preserve"> </w:t>
      </w:r>
      <w:r w:rsidR="006138AE" w:rsidRPr="008A61FC">
        <w:rPr>
          <w:rFonts w:asciiTheme="majorBidi" w:hAnsiTheme="majorBidi" w:cstheme="majorBidi"/>
          <w:i/>
          <w:sz w:val="24"/>
          <w:szCs w:val="24"/>
        </w:rPr>
        <w:t>A</w:t>
      </w:r>
      <w:r w:rsidR="006138AE" w:rsidRPr="008A61FC">
        <w:rPr>
          <w:rFonts w:asciiTheme="majorBidi" w:hAnsiTheme="majorBidi" w:cstheme="majorBidi"/>
          <w:sz w:val="24"/>
          <w:szCs w:val="24"/>
        </w:rPr>
        <w:t xml:space="preserve"> is the slope of the wind speed regression line by ln(z)</w:t>
      </w:r>
      <w:ins w:id="965" w:author="copyeditor" w:date="2020-02-23T10:50:00Z">
        <w:r w:rsidR="00604BBE">
          <w:rPr>
            <w:rFonts w:asciiTheme="majorBidi" w:hAnsiTheme="majorBidi" w:cstheme="majorBidi"/>
            <w:sz w:val="24"/>
            <w:szCs w:val="24"/>
          </w:rPr>
          <w:t>;</w:t>
        </w:r>
      </w:ins>
      <w:del w:id="966" w:author="copyeditor" w:date="2020-02-23T10:50:00Z">
        <w:r w:rsidR="006138AE" w:rsidRPr="008A61FC" w:rsidDel="00604BBE">
          <w:rPr>
            <w:rFonts w:asciiTheme="majorBidi" w:hAnsiTheme="majorBidi" w:cstheme="majorBidi"/>
            <w:sz w:val="24"/>
            <w:szCs w:val="24"/>
          </w:rPr>
          <w:delText>,</w:delText>
        </w:r>
      </w:del>
      <w:r w:rsidR="006138AE" w:rsidRPr="008A61FC">
        <w:rPr>
          <w:rFonts w:asciiTheme="majorBidi" w:hAnsiTheme="majorBidi" w:cstheme="majorBidi"/>
          <w:sz w:val="24"/>
          <w:szCs w:val="24"/>
        </w:rPr>
        <w:t xml:space="preserve"> </w:t>
      </w:r>
      <w:r w:rsidR="006138AE" w:rsidRPr="008A61FC">
        <w:rPr>
          <w:rFonts w:asciiTheme="majorBidi" w:hAnsiTheme="majorBidi" w:cstheme="majorBidi"/>
          <w:i/>
          <w:sz w:val="24"/>
          <w:szCs w:val="24"/>
        </w:rPr>
        <w:t>B</w:t>
      </w:r>
      <w:r w:rsidR="006138AE" w:rsidRPr="008A61FC">
        <w:rPr>
          <w:rFonts w:asciiTheme="majorBidi" w:hAnsiTheme="majorBidi" w:cstheme="majorBidi"/>
          <w:sz w:val="24"/>
          <w:szCs w:val="24"/>
        </w:rPr>
        <w:t xml:space="preserve"> is the intercept of the wind speed regression line by ln(z)</w:t>
      </w:r>
      <w:ins w:id="967" w:author="copyeditor" w:date="2020-02-23T10:50:00Z">
        <w:r w:rsidR="00604BBE">
          <w:rPr>
            <w:rFonts w:asciiTheme="majorBidi" w:hAnsiTheme="majorBidi" w:cstheme="majorBidi"/>
            <w:sz w:val="24"/>
            <w:szCs w:val="24"/>
          </w:rPr>
          <w:t>;</w:t>
        </w:r>
      </w:ins>
      <w:del w:id="968" w:author="copyeditor" w:date="2020-02-23T10:50:00Z">
        <w:r w:rsidR="006138AE" w:rsidRPr="008A61FC" w:rsidDel="00604BBE">
          <w:rPr>
            <w:rFonts w:asciiTheme="majorBidi" w:hAnsiTheme="majorBidi" w:cstheme="majorBidi"/>
            <w:sz w:val="24"/>
            <w:szCs w:val="24"/>
          </w:rPr>
          <w:delText>,</w:delText>
        </w:r>
      </w:del>
      <w:r w:rsidR="006138AE" w:rsidRPr="008A61FC">
        <w:rPr>
          <w:rFonts w:asciiTheme="majorBidi" w:hAnsiTheme="majorBidi" w:cstheme="majorBidi"/>
          <w:sz w:val="24"/>
          <w:szCs w:val="24"/>
        </w:rPr>
        <w:t xml:space="preserve"> </w:t>
      </w:r>
      <w:r w:rsidR="006138AE" w:rsidRPr="008A61FC">
        <w:rPr>
          <w:rFonts w:asciiTheme="majorBidi" w:hAnsiTheme="majorBidi" w:cstheme="majorBidi"/>
          <w:i/>
          <w:sz w:val="24"/>
          <w:szCs w:val="24"/>
        </w:rPr>
        <w:t>C</w:t>
      </w:r>
      <w:r w:rsidR="006138AE" w:rsidRPr="008A61FC">
        <w:rPr>
          <w:rFonts w:asciiTheme="majorBidi" w:hAnsiTheme="majorBidi" w:cstheme="majorBidi"/>
          <w:sz w:val="24"/>
          <w:szCs w:val="24"/>
        </w:rPr>
        <w:t xml:space="preserve"> is the slope of the concentration regression by ln(z)</w:t>
      </w:r>
      <w:ins w:id="969" w:author="copyeditor" w:date="2020-02-23T10:50:00Z">
        <w:r w:rsidR="00604BBE">
          <w:rPr>
            <w:rFonts w:asciiTheme="majorBidi" w:hAnsiTheme="majorBidi" w:cstheme="majorBidi"/>
            <w:sz w:val="24"/>
            <w:szCs w:val="24"/>
          </w:rPr>
          <w:t>;</w:t>
        </w:r>
      </w:ins>
      <w:del w:id="970" w:author="copyeditor" w:date="2020-02-23T10:50:00Z">
        <w:r w:rsidR="006138AE" w:rsidRPr="008A61FC" w:rsidDel="00604BBE">
          <w:rPr>
            <w:rFonts w:asciiTheme="majorBidi" w:hAnsiTheme="majorBidi" w:cstheme="majorBidi"/>
            <w:sz w:val="24"/>
            <w:szCs w:val="24"/>
          </w:rPr>
          <w:delText>,</w:delText>
        </w:r>
      </w:del>
      <w:r w:rsidR="006138AE" w:rsidRPr="008A61FC">
        <w:rPr>
          <w:rFonts w:asciiTheme="majorBidi" w:hAnsiTheme="majorBidi" w:cstheme="majorBidi"/>
          <w:sz w:val="24"/>
          <w:szCs w:val="24"/>
        </w:rPr>
        <w:t xml:space="preserve"> </w:t>
      </w:r>
      <w:ins w:id="971" w:author="copyeditor" w:date="2020-02-23T10:50:00Z">
        <w:r w:rsidR="00604BBE">
          <w:rPr>
            <w:rFonts w:asciiTheme="majorBidi" w:hAnsiTheme="majorBidi" w:cstheme="majorBidi"/>
            <w:sz w:val="24"/>
            <w:szCs w:val="24"/>
          </w:rPr>
          <w:t xml:space="preserve">and </w:t>
        </w:r>
      </w:ins>
      <w:r w:rsidR="006138AE" w:rsidRPr="008A61FC">
        <w:rPr>
          <w:rFonts w:asciiTheme="majorBidi" w:hAnsiTheme="majorBidi" w:cstheme="majorBidi"/>
          <w:i/>
          <w:sz w:val="24"/>
          <w:szCs w:val="24"/>
        </w:rPr>
        <w:t>D</w:t>
      </w:r>
      <w:r w:rsidR="006138AE" w:rsidRPr="008A61FC">
        <w:rPr>
          <w:rFonts w:asciiTheme="majorBidi" w:hAnsiTheme="majorBidi" w:cstheme="majorBidi"/>
          <w:sz w:val="24"/>
          <w:szCs w:val="24"/>
        </w:rPr>
        <w:t xml:space="preserve"> is the intercept of the concentration regression by ln(z). </w:t>
      </w:r>
      <w:proofErr w:type="spellStart"/>
      <w:r w:rsidR="006138AE" w:rsidRPr="008A61FC">
        <w:rPr>
          <w:rFonts w:asciiTheme="majorBidi" w:hAnsiTheme="majorBidi" w:cstheme="majorBidi"/>
          <w:i/>
          <w:sz w:val="24"/>
          <w:szCs w:val="24"/>
        </w:rPr>
        <w:t>Z</w:t>
      </w:r>
      <w:r w:rsidR="006138AE" w:rsidRPr="008A61FC">
        <w:rPr>
          <w:rFonts w:asciiTheme="majorBidi" w:hAnsiTheme="majorBidi" w:cstheme="majorBidi"/>
          <w:i/>
          <w:sz w:val="24"/>
          <w:szCs w:val="24"/>
          <w:vertAlign w:val="subscript"/>
        </w:rPr>
        <w:t>p</w:t>
      </w:r>
      <w:proofErr w:type="spellEnd"/>
      <w:r w:rsidR="006138AE" w:rsidRPr="008A61FC">
        <w:rPr>
          <w:rFonts w:asciiTheme="majorBidi" w:hAnsiTheme="majorBidi" w:cstheme="majorBidi"/>
          <w:sz w:val="24"/>
          <w:szCs w:val="24"/>
        </w:rPr>
        <w:t xml:space="preserve"> was determined using the Equation </w:t>
      </w:r>
      <w:ins w:id="972" w:author="copyeditor" w:date="2020-02-23T10:50:00Z">
        <w:r w:rsidR="00604BBE">
          <w:rPr>
            <w:rFonts w:asciiTheme="majorBidi" w:hAnsiTheme="majorBidi" w:cstheme="majorBidi"/>
            <w:sz w:val="24"/>
            <w:szCs w:val="24"/>
          </w:rPr>
          <w:t>7</w:t>
        </w:r>
      </w:ins>
      <w:del w:id="973" w:author="copyeditor" w:date="2020-02-23T10:50:00Z">
        <w:r w:rsidR="006138AE" w:rsidRPr="008A61FC" w:rsidDel="00604BBE">
          <w:rPr>
            <w:rFonts w:asciiTheme="majorBidi" w:hAnsiTheme="majorBidi" w:cstheme="majorBidi"/>
            <w:sz w:val="24"/>
            <w:szCs w:val="24"/>
          </w:rPr>
          <w:delText>8</w:delText>
        </w:r>
      </w:del>
      <w:r w:rsidR="006138AE" w:rsidRPr="008A61FC">
        <w:rPr>
          <w:rFonts w:asciiTheme="majorBidi" w:hAnsiTheme="majorBidi" w:cstheme="majorBidi"/>
          <w:sz w:val="24"/>
          <w:szCs w:val="24"/>
        </w:rPr>
        <w:t>:</w:t>
      </w:r>
    </w:p>
    <w:p w14:paraId="49AC3170" w14:textId="64DEFAC0" w:rsidR="000A745F" w:rsidRPr="008A61FC" w:rsidRDefault="000A745F">
      <w:pPr>
        <w:spacing w:after="0" w:line="480" w:lineRule="auto"/>
        <w:rPr>
          <w:rFonts w:asciiTheme="majorBidi" w:hAnsiTheme="majorBidi" w:cstheme="majorBidi"/>
          <w:bCs/>
          <w:color w:val="000000" w:themeColor="text1"/>
          <w:sz w:val="24"/>
          <w:szCs w:val="24"/>
        </w:rPr>
        <w:pPrChange w:id="974" w:author="copyeditor" w:date="2020-02-21T13:36:00Z">
          <w:pPr>
            <w:spacing w:after="0" w:line="480" w:lineRule="auto"/>
            <w:ind w:firstLine="432"/>
            <w:jc w:val="both"/>
          </w:pPr>
        </w:pPrChange>
      </w:pPr>
    </w:p>
    <w:p w14:paraId="776945B4" w14:textId="4BD4E930" w:rsidR="00282DAE" w:rsidRPr="008A61FC" w:rsidRDefault="009E7E9D" w:rsidP="00282DAE">
      <w:pPr>
        <w:spacing w:after="0" w:line="480" w:lineRule="auto"/>
        <w:jc w:val="center"/>
        <w:rPr>
          <w:rFonts w:asciiTheme="majorBidi" w:hAnsiTheme="majorBidi" w:cstheme="majorBidi"/>
          <w:sz w:val="24"/>
          <w:szCs w:val="24"/>
        </w:rPr>
      </w:pPr>
      <m:oMath>
        <m:sSub>
          <m:sSubPr>
            <m:ctrlPr>
              <w:rPr>
                <w:rFonts w:ascii="Cambria Math" w:hAnsi="Cambria Math" w:cstheme="majorBidi"/>
                <w:sz w:val="24"/>
                <w:szCs w:val="24"/>
              </w:rPr>
            </m:ctrlPr>
          </m:sSubPr>
          <m:e>
            <m:r>
              <w:rPr>
                <w:rFonts w:ascii="Cambria Math" w:hAnsi="Cambria Math" w:cstheme="majorBidi"/>
                <w:sz w:val="24"/>
                <w:szCs w:val="24"/>
              </w:rPr>
              <m:t>Z</m:t>
            </m:r>
          </m:e>
          <m:sub>
            <m:r>
              <w:rPr>
                <w:rFonts w:ascii="Cambria Math" w:hAnsi="Cambria Math" w:cstheme="majorBidi"/>
                <w:sz w:val="24"/>
                <w:szCs w:val="24"/>
              </w:rPr>
              <m:t>p</m:t>
            </m:r>
          </m:sub>
        </m:sSub>
        <m:r>
          <m:rPr>
            <m:sty m:val="p"/>
          </m:rPr>
          <w:rPr>
            <w:rFonts w:ascii="Cambria Math" w:hAnsi="Cambria Math" w:cstheme="majorBidi"/>
            <w:sz w:val="24"/>
            <w:szCs w:val="24"/>
          </w:rPr>
          <m:t>=exp⁡[</m:t>
        </m:r>
        <m:f>
          <m:fPr>
            <m:ctrlPr>
              <w:rPr>
                <w:rFonts w:ascii="Cambria Math" w:hAnsi="Cambria Math" w:cstheme="majorBidi"/>
                <w:sz w:val="24"/>
                <w:szCs w:val="24"/>
              </w:rPr>
            </m:ctrlPr>
          </m:fPr>
          <m:num>
            <m:r>
              <w:rPr>
                <w:rFonts w:ascii="Cambria Math" w:hAnsi="Cambria Math" w:cstheme="majorBidi"/>
                <w:sz w:val="24"/>
                <w:szCs w:val="24"/>
              </w:rPr>
              <m:t>(0.1-D)</m:t>
            </m:r>
          </m:num>
          <m:den>
            <m:r>
              <w:rPr>
                <w:rFonts w:ascii="Cambria Math" w:hAnsi="Cambria Math" w:cstheme="majorBidi"/>
                <w:sz w:val="24"/>
                <w:szCs w:val="24"/>
              </w:rPr>
              <m:t>C</m:t>
            </m:r>
          </m:den>
        </m:f>
        <m:r>
          <m:rPr>
            <m:sty m:val="p"/>
          </m:rPr>
          <w:rPr>
            <w:rFonts w:ascii="Cambria Math" w:hAnsi="Cambria Math" w:cstheme="majorBidi"/>
            <w:sz w:val="24"/>
            <w:szCs w:val="24"/>
          </w:rPr>
          <m:t>]</m:t>
        </m:r>
        <m:r>
          <w:del w:id="975" w:author="copyeditor" w:date="2020-02-21T13:32:00Z">
            <m:rPr>
              <m:sty m:val="p"/>
            </m:rPr>
            <w:rPr>
              <w:rFonts w:ascii="Cambria Math" w:hAnsi="Cambria Math" w:cstheme="majorBidi"/>
              <w:sz w:val="24"/>
              <w:szCs w:val="24"/>
            </w:rPr>
            <m:t xml:space="preserve"> </m:t>
          </w:del>
        </m:r>
      </m:oMath>
      <w:del w:id="976" w:author="copyeditor" w:date="2020-02-21T13:32:00Z">
        <w:r w:rsidR="00282DAE" w:rsidRPr="008A61FC" w:rsidDel="003F75D6">
          <w:rPr>
            <w:rFonts w:asciiTheme="majorBidi" w:eastAsiaTheme="minorEastAsia" w:hAnsiTheme="majorBidi" w:cstheme="majorBidi"/>
            <w:sz w:val="24"/>
            <w:szCs w:val="24"/>
          </w:rPr>
          <w:delText xml:space="preserve"> </w:delText>
        </w:r>
      </w:del>
      <m:oMath>
        <m:r>
          <w:ins w:id="977" w:author="copyeditor" w:date="2020-02-21T13:32:00Z">
            <m:rPr>
              <m:sty m:val="p"/>
            </m:rPr>
            <w:rPr>
              <w:rFonts w:ascii="Cambria Math" w:hAnsi="Cambria Math" w:cstheme="majorBidi"/>
              <w:sz w:val="24"/>
              <w:szCs w:val="24"/>
            </w:rPr>
            <m:t xml:space="preserve"> </m:t>
          </w:ins>
        </m:r>
      </m:oMath>
      <w:del w:id="978" w:author="copyeditor" w:date="2020-02-21T13:32:00Z">
        <w:r w:rsidR="00282DAE" w:rsidRPr="008A61FC" w:rsidDel="003F75D6">
          <w:rPr>
            <w:rFonts w:asciiTheme="majorBidi" w:eastAsiaTheme="minorEastAsia" w:hAnsiTheme="majorBidi" w:cstheme="majorBidi"/>
            <w:sz w:val="24"/>
            <w:szCs w:val="24"/>
          </w:rPr>
          <w:delText xml:space="preserve"> </w:delText>
        </w:r>
      </w:del>
      <m:oMath>
        <m:r>
          <w:ins w:id="979" w:author="copyeditor" w:date="2020-02-21T13:32:00Z">
            <m:rPr>
              <m:sty m:val="p"/>
            </m:rPr>
            <w:rPr>
              <w:rFonts w:ascii="Cambria Math" w:hAnsi="Cambria Math" w:cstheme="majorBidi"/>
              <w:sz w:val="24"/>
              <w:szCs w:val="24"/>
            </w:rPr>
            <m:t xml:space="preserve"> </m:t>
          </w:ins>
        </m:r>
      </m:oMath>
      <w:del w:id="980" w:author="copyeditor" w:date="2020-02-21T13:32:00Z">
        <w:r w:rsidR="00282DAE" w:rsidRPr="008A61FC" w:rsidDel="003F75D6">
          <w:rPr>
            <w:rFonts w:asciiTheme="majorBidi" w:eastAsiaTheme="minorEastAsia" w:hAnsiTheme="majorBidi" w:cstheme="majorBidi"/>
            <w:sz w:val="24"/>
            <w:szCs w:val="24"/>
          </w:rPr>
          <w:delText xml:space="preserve"> </w:delText>
        </w:r>
      </w:del>
      <w:ins w:id="981" w:author="copyeditor" w:date="2020-02-21T13:32:00Z">
        <w:r w:rsidR="003F75D6">
          <w:rPr>
            <w:rFonts w:asciiTheme="majorBidi" w:eastAsiaTheme="minorEastAsia" w:hAnsiTheme="majorBidi" w:cstheme="majorBidi"/>
            <w:sz w:val="24"/>
            <w:szCs w:val="24"/>
          </w:rPr>
          <w:t xml:space="preserve"> </w:t>
        </w:r>
      </w:ins>
      <w:del w:id="982" w:author="copyeditor" w:date="2020-02-21T13:32:00Z">
        <w:r w:rsidR="00282DAE" w:rsidRPr="008A61FC" w:rsidDel="003F75D6">
          <w:rPr>
            <w:rFonts w:asciiTheme="majorBidi" w:eastAsiaTheme="minorEastAsia" w:hAnsiTheme="majorBidi" w:cstheme="majorBidi"/>
            <w:sz w:val="24"/>
            <w:szCs w:val="24"/>
          </w:rPr>
          <w:delText xml:space="preserve">  </w:delText>
        </w:r>
      </w:del>
      <w:ins w:id="983" w:author="copyeditor" w:date="2020-02-23T13:30:00Z">
        <w:r w:rsidR="00D73889">
          <w:rPr>
            <w:rFonts w:asciiTheme="majorBidi" w:eastAsiaTheme="minorEastAsia" w:hAnsiTheme="majorBidi" w:cstheme="majorBidi"/>
            <w:sz w:val="24"/>
            <w:szCs w:val="24"/>
          </w:rPr>
          <w:tab/>
        </w:r>
      </w:ins>
      <w:del w:id="984" w:author="copyeditor" w:date="2020-02-21T13:32:00Z">
        <w:r w:rsidR="00282DAE" w:rsidRPr="008A61FC" w:rsidDel="003F75D6">
          <w:rPr>
            <w:rFonts w:asciiTheme="majorBidi" w:eastAsiaTheme="minorEastAsia" w:hAnsiTheme="majorBidi" w:cstheme="majorBidi"/>
            <w:sz w:val="24"/>
            <w:szCs w:val="24"/>
          </w:rPr>
          <w:delText xml:space="preserve">        </w:delText>
        </w:r>
      </w:del>
      <w:ins w:id="985" w:author="copyeditor" w:date="2020-02-23T10:51:00Z">
        <w:r w:rsidR="00604BBE">
          <w:rPr>
            <w:rFonts w:asciiTheme="majorBidi" w:eastAsiaTheme="minorEastAsia" w:hAnsiTheme="majorBidi" w:cstheme="majorBidi"/>
            <w:sz w:val="24"/>
            <w:szCs w:val="24"/>
          </w:rPr>
          <w:t>[</w:t>
        </w:r>
      </w:ins>
      <w:r w:rsidR="00282DAE" w:rsidRPr="008A61FC">
        <w:rPr>
          <w:rFonts w:asciiTheme="majorBidi" w:eastAsiaTheme="minorEastAsia" w:hAnsiTheme="majorBidi" w:cstheme="majorBidi"/>
          <w:sz w:val="24"/>
          <w:szCs w:val="24"/>
        </w:rPr>
        <w:t xml:space="preserve">Equation </w:t>
      </w:r>
      <w:ins w:id="986" w:author="copyeditor" w:date="2020-02-23T10:51:00Z">
        <w:r w:rsidR="00604BBE">
          <w:rPr>
            <w:rFonts w:asciiTheme="majorBidi" w:eastAsiaTheme="minorEastAsia" w:hAnsiTheme="majorBidi" w:cstheme="majorBidi"/>
            <w:sz w:val="24"/>
            <w:szCs w:val="24"/>
          </w:rPr>
          <w:t>7]</w:t>
        </w:r>
      </w:ins>
      <w:del w:id="987" w:author="copyeditor" w:date="2020-02-23T10:51:00Z">
        <w:r w:rsidR="006C227B" w:rsidRPr="008A61FC" w:rsidDel="00604BBE">
          <w:rPr>
            <w:rFonts w:asciiTheme="majorBidi" w:eastAsiaTheme="minorEastAsia" w:hAnsiTheme="majorBidi" w:cstheme="majorBidi"/>
            <w:sz w:val="24"/>
            <w:szCs w:val="24"/>
          </w:rPr>
          <w:delText>8</w:delText>
        </w:r>
      </w:del>
    </w:p>
    <w:p w14:paraId="0E3B565F" w14:textId="77777777" w:rsidR="008301D0" w:rsidRPr="008A61FC" w:rsidRDefault="008301D0" w:rsidP="00C06658">
      <w:pPr>
        <w:spacing w:after="0" w:line="480" w:lineRule="auto"/>
        <w:ind w:firstLine="432"/>
        <w:jc w:val="both"/>
        <w:rPr>
          <w:rFonts w:asciiTheme="majorBidi" w:hAnsiTheme="majorBidi" w:cstheme="majorBidi"/>
          <w:bCs/>
          <w:color w:val="000000" w:themeColor="text1"/>
          <w:sz w:val="24"/>
          <w:szCs w:val="24"/>
        </w:rPr>
      </w:pPr>
    </w:p>
    <w:p w14:paraId="2D3B6876" w14:textId="77777777" w:rsidR="000A168D" w:rsidRPr="008A61FC" w:rsidRDefault="000A168D" w:rsidP="001E110F">
      <w:pPr>
        <w:spacing w:after="0" w:line="480" w:lineRule="auto"/>
        <w:rPr>
          <w:rFonts w:asciiTheme="majorBidi" w:hAnsiTheme="majorBidi" w:cstheme="majorBidi"/>
          <w:b/>
          <w:color w:val="000000" w:themeColor="text1"/>
          <w:sz w:val="24"/>
          <w:szCs w:val="24"/>
        </w:rPr>
      </w:pPr>
      <w:r w:rsidRPr="008A61FC">
        <w:rPr>
          <w:rFonts w:asciiTheme="majorBidi" w:hAnsiTheme="majorBidi" w:cstheme="majorBidi"/>
          <w:b/>
          <w:color w:val="000000" w:themeColor="text1"/>
          <w:sz w:val="24"/>
          <w:szCs w:val="24"/>
        </w:rPr>
        <w:t>Results and Discussion</w:t>
      </w:r>
    </w:p>
    <w:p w14:paraId="423EA366" w14:textId="7390401D" w:rsidR="003623FF" w:rsidRPr="00154220" w:rsidRDefault="005B2FA4" w:rsidP="001E110F">
      <w:pPr>
        <w:spacing w:after="0" w:line="480" w:lineRule="auto"/>
        <w:rPr>
          <w:rFonts w:asciiTheme="majorBidi" w:hAnsiTheme="majorBidi" w:cstheme="majorBidi"/>
          <w:bCs/>
          <w:i/>
          <w:iCs/>
          <w:color w:val="000000" w:themeColor="text1"/>
          <w:sz w:val="24"/>
          <w:szCs w:val="24"/>
          <w:rPrChange w:id="988" w:author="copyeditor" w:date="2020-02-21T13:36:00Z">
            <w:rPr>
              <w:rFonts w:asciiTheme="majorBidi" w:hAnsiTheme="majorBidi" w:cstheme="majorBidi"/>
              <w:b/>
              <w:bCs/>
              <w:i/>
              <w:iCs/>
              <w:color w:val="000000" w:themeColor="text1"/>
              <w:sz w:val="24"/>
              <w:szCs w:val="24"/>
            </w:rPr>
          </w:rPrChange>
        </w:rPr>
      </w:pPr>
      <w:r w:rsidRPr="00154220">
        <w:rPr>
          <w:rFonts w:asciiTheme="majorBidi" w:hAnsiTheme="majorBidi" w:cstheme="majorBidi"/>
          <w:bCs/>
          <w:i/>
          <w:iCs/>
          <w:color w:val="000000" w:themeColor="text1"/>
          <w:sz w:val="24"/>
          <w:szCs w:val="24"/>
          <w:rPrChange w:id="989" w:author="copyeditor" w:date="2020-02-21T13:36:00Z">
            <w:rPr>
              <w:rFonts w:asciiTheme="majorBidi" w:hAnsiTheme="majorBidi" w:cstheme="majorBidi"/>
              <w:b/>
              <w:bCs/>
              <w:i/>
              <w:iCs/>
              <w:color w:val="000000" w:themeColor="text1"/>
              <w:sz w:val="24"/>
              <w:szCs w:val="24"/>
            </w:rPr>
          </w:rPrChange>
        </w:rPr>
        <w:t>Arkansas</w:t>
      </w:r>
      <w:bookmarkStart w:id="990" w:name="_Hlk10451969"/>
    </w:p>
    <w:p w14:paraId="2661C4FD" w14:textId="75469CB0" w:rsidR="006A4A22" w:rsidRPr="008A61FC" w:rsidRDefault="00FB651C" w:rsidP="001E110F">
      <w:pPr>
        <w:spacing w:after="0" w:line="480" w:lineRule="auto"/>
        <w:rPr>
          <w:rFonts w:asciiTheme="majorBidi" w:hAnsiTheme="majorBidi" w:cstheme="majorBidi"/>
          <w:color w:val="000000" w:themeColor="text1"/>
          <w:sz w:val="24"/>
          <w:szCs w:val="24"/>
        </w:rPr>
      </w:pPr>
      <w:r w:rsidRPr="008A61FC">
        <w:rPr>
          <w:rFonts w:asciiTheme="majorBidi" w:hAnsiTheme="majorBidi" w:cstheme="majorBidi"/>
          <w:color w:val="000000" w:themeColor="text1"/>
          <w:sz w:val="24"/>
          <w:szCs w:val="24"/>
        </w:rPr>
        <w:t xml:space="preserve">The greatest occurrence of injury to non-DR soybean from </w:t>
      </w:r>
      <w:r w:rsidR="00600DDA" w:rsidRPr="008A61FC">
        <w:rPr>
          <w:rFonts w:asciiTheme="majorBidi" w:hAnsiTheme="majorBidi" w:cstheme="majorBidi"/>
          <w:color w:val="000000" w:themeColor="text1"/>
          <w:sz w:val="24"/>
          <w:szCs w:val="24"/>
        </w:rPr>
        <w:t>OTM</w:t>
      </w:r>
      <w:r w:rsidRPr="008A61FC">
        <w:rPr>
          <w:rFonts w:asciiTheme="majorBidi" w:hAnsiTheme="majorBidi" w:cstheme="majorBidi"/>
          <w:color w:val="000000" w:themeColor="text1"/>
          <w:sz w:val="24"/>
          <w:szCs w:val="24"/>
        </w:rPr>
        <w:t xml:space="preserve"> of dicamba occurred </w:t>
      </w:r>
      <w:r w:rsidR="00566456" w:rsidRPr="008A61FC">
        <w:rPr>
          <w:rFonts w:asciiTheme="majorBidi" w:hAnsiTheme="majorBidi" w:cstheme="majorBidi"/>
          <w:color w:val="000000" w:themeColor="text1"/>
          <w:sz w:val="24"/>
          <w:szCs w:val="24"/>
        </w:rPr>
        <w:t>in</w:t>
      </w:r>
      <w:r w:rsidRPr="008A61FC">
        <w:rPr>
          <w:rFonts w:asciiTheme="majorBidi" w:hAnsiTheme="majorBidi" w:cstheme="majorBidi"/>
          <w:color w:val="000000" w:themeColor="text1"/>
          <w:sz w:val="24"/>
          <w:szCs w:val="24"/>
        </w:rPr>
        <w:t xml:space="preserve"> Arkansas. </w:t>
      </w:r>
      <w:r w:rsidR="00694152" w:rsidRPr="008A61FC">
        <w:rPr>
          <w:rFonts w:asciiTheme="majorBidi" w:hAnsiTheme="majorBidi" w:cstheme="majorBidi"/>
          <w:color w:val="000000" w:themeColor="text1"/>
          <w:sz w:val="24"/>
          <w:szCs w:val="24"/>
        </w:rPr>
        <w:t>After waiting 6 d</w:t>
      </w:r>
      <w:r w:rsidR="00F75AE9" w:rsidRPr="008A61FC">
        <w:rPr>
          <w:rFonts w:asciiTheme="majorBidi" w:hAnsiTheme="majorBidi" w:cstheme="majorBidi"/>
          <w:color w:val="000000" w:themeColor="text1"/>
          <w:sz w:val="24"/>
          <w:szCs w:val="24"/>
        </w:rPr>
        <w:t xml:space="preserve"> at the field site because of insufficient winds to make a labeled </w:t>
      </w:r>
      <w:r w:rsidR="007C7968" w:rsidRPr="008A61FC">
        <w:rPr>
          <w:rFonts w:asciiTheme="majorBidi" w:hAnsiTheme="majorBidi" w:cstheme="majorBidi"/>
          <w:color w:val="000000" w:themeColor="text1"/>
          <w:sz w:val="24"/>
          <w:szCs w:val="24"/>
        </w:rPr>
        <w:t>application, the dicamba</w:t>
      </w:r>
      <w:r w:rsidR="00B0646E" w:rsidRPr="008A61FC">
        <w:rPr>
          <w:rFonts w:asciiTheme="majorBidi" w:hAnsiTheme="majorBidi" w:cstheme="majorBidi"/>
          <w:color w:val="000000" w:themeColor="text1"/>
          <w:sz w:val="24"/>
          <w:szCs w:val="24"/>
        </w:rPr>
        <w:t>-containing</w:t>
      </w:r>
      <w:r w:rsidR="007C7968" w:rsidRPr="008A61FC">
        <w:rPr>
          <w:rFonts w:asciiTheme="majorBidi" w:hAnsiTheme="majorBidi" w:cstheme="majorBidi"/>
          <w:color w:val="000000" w:themeColor="text1"/>
          <w:sz w:val="24"/>
          <w:szCs w:val="24"/>
        </w:rPr>
        <w:t xml:space="preserve"> mixture was applied beginning at </w:t>
      </w:r>
      <w:r w:rsidR="00F75AE9" w:rsidRPr="008A61FC">
        <w:rPr>
          <w:rFonts w:asciiTheme="majorBidi" w:hAnsiTheme="majorBidi" w:cstheme="majorBidi"/>
          <w:color w:val="000000" w:themeColor="text1"/>
          <w:sz w:val="24"/>
          <w:szCs w:val="24"/>
        </w:rPr>
        <w:t>2:58</w:t>
      </w:r>
      <w:r w:rsidR="007C7968" w:rsidRPr="008A61FC">
        <w:rPr>
          <w:rFonts w:asciiTheme="majorBidi" w:hAnsiTheme="majorBidi" w:cstheme="majorBidi"/>
          <w:color w:val="000000" w:themeColor="text1"/>
          <w:sz w:val="24"/>
          <w:szCs w:val="24"/>
        </w:rPr>
        <w:t xml:space="preserve"> </w:t>
      </w:r>
      <w:r w:rsidR="000D7B43" w:rsidRPr="008A61FC">
        <w:rPr>
          <w:rFonts w:asciiTheme="majorBidi" w:hAnsiTheme="majorBidi" w:cstheme="majorBidi"/>
          <w:color w:val="000000" w:themeColor="text1"/>
          <w:sz w:val="24"/>
          <w:szCs w:val="24"/>
        </w:rPr>
        <w:t>PM</w:t>
      </w:r>
      <w:r w:rsidR="007C7968" w:rsidRPr="008A61FC">
        <w:rPr>
          <w:rFonts w:asciiTheme="majorBidi" w:hAnsiTheme="majorBidi" w:cstheme="majorBidi"/>
          <w:color w:val="000000" w:themeColor="text1"/>
          <w:sz w:val="24"/>
          <w:szCs w:val="24"/>
        </w:rPr>
        <w:t xml:space="preserve"> on July 16, 201</w:t>
      </w:r>
      <w:r w:rsidR="0026682A" w:rsidRPr="008A61FC">
        <w:rPr>
          <w:rFonts w:asciiTheme="majorBidi" w:hAnsiTheme="majorBidi" w:cstheme="majorBidi"/>
          <w:color w:val="000000" w:themeColor="text1"/>
          <w:sz w:val="24"/>
          <w:szCs w:val="24"/>
        </w:rPr>
        <w:t>8</w:t>
      </w:r>
      <w:r w:rsidR="007C7968" w:rsidRPr="008A61FC">
        <w:rPr>
          <w:rFonts w:asciiTheme="majorBidi" w:hAnsiTheme="majorBidi" w:cstheme="majorBidi"/>
          <w:color w:val="000000" w:themeColor="text1"/>
          <w:sz w:val="24"/>
          <w:szCs w:val="24"/>
        </w:rPr>
        <w:t>, with the entire application re</w:t>
      </w:r>
      <w:r w:rsidR="00E507E2" w:rsidRPr="008A61FC">
        <w:rPr>
          <w:rFonts w:asciiTheme="majorBidi" w:hAnsiTheme="majorBidi" w:cstheme="majorBidi"/>
          <w:color w:val="000000" w:themeColor="text1"/>
          <w:sz w:val="24"/>
          <w:szCs w:val="24"/>
        </w:rPr>
        <w:t>quiring approximately 45 min</w:t>
      </w:r>
      <w:r w:rsidR="007C7968" w:rsidRPr="008A61FC">
        <w:rPr>
          <w:rFonts w:asciiTheme="majorBidi" w:hAnsiTheme="majorBidi" w:cstheme="majorBidi"/>
          <w:color w:val="000000" w:themeColor="text1"/>
          <w:sz w:val="24"/>
          <w:szCs w:val="24"/>
        </w:rPr>
        <w:t xml:space="preserve">. A fire </w:t>
      </w:r>
      <w:r w:rsidR="00DA5A6B" w:rsidRPr="008A61FC">
        <w:rPr>
          <w:rFonts w:asciiTheme="majorBidi" w:hAnsiTheme="majorBidi" w:cstheme="majorBidi"/>
          <w:color w:val="000000" w:themeColor="text1"/>
          <w:sz w:val="24"/>
          <w:szCs w:val="24"/>
        </w:rPr>
        <w:t xml:space="preserve">started </w:t>
      </w:r>
      <w:r w:rsidR="007C7968" w:rsidRPr="008A61FC">
        <w:rPr>
          <w:rFonts w:asciiTheme="majorBidi" w:hAnsiTheme="majorBidi" w:cstheme="majorBidi"/>
          <w:color w:val="000000" w:themeColor="text1"/>
          <w:sz w:val="24"/>
          <w:szCs w:val="24"/>
        </w:rPr>
        <w:t xml:space="preserve">adjacent to the field </w:t>
      </w:r>
      <w:r w:rsidRPr="008A61FC">
        <w:rPr>
          <w:rFonts w:asciiTheme="majorBidi" w:hAnsiTheme="majorBidi" w:cstheme="majorBidi"/>
          <w:color w:val="000000" w:themeColor="text1"/>
          <w:sz w:val="24"/>
          <w:szCs w:val="24"/>
        </w:rPr>
        <w:t xml:space="preserve">indicated </w:t>
      </w:r>
      <w:r w:rsidR="007C7968" w:rsidRPr="008A61FC">
        <w:rPr>
          <w:rFonts w:asciiTheme="majorBidi" w:hAnsiTheme="majorBidi" w:cstheme="majorBidi"/>
          <w:color w:val="000000" w:themeColor="text1"/>
          <w:sz w:val="24"/>
          <w:szCs w:val="24"/>
        </w:rPr>
        <w:t xml:space="preserve">there was no inversion present </w:t>
      </w:r>
      <w:r w:rsidRPr="008A61FC">
        <w:rPr>
          <w:rFonts w:asciiTheme="majorBidi" w:hAnsiTheme="majorBidi" w:cstheme="majorBidi"/>
          <w:color w:val="000000" w:themeColor="text1"/>
          <w:sz w:val="24"/>
          <w:szCs w:val="24"/>
        </w:rPr>
        <w:t>during application</w:t>
      </w:r>
      <w:ins w:id="991" w:author="copyeditor" w:date="2020-02-23T10:51:00Z">
        <w:r w:rsidR="00626A5F">
          <w:rPr>
            <w:rFonts w:asciiTheme="majorBidi" w:hAnsiTheme="majorBidi" w:cstheme="majorBidi"/>
            <w:color w:val="000000" w:themeColor="text1"/>
            <w:sz w:val="24"/>
            <w:szCs w:val="24"/>
          </w:rPr>
          <w:t>,</w:t>
        </w:r>
      </w:ins>
      <w:r w:rsidRPr="008A61FC">
        <w:rPr>
          <w:rFonts w:asciiTheme="majorBidi" w:hAnsiTheme="majorBidi" w:cstheme="majorBidi"/>
          <w:color w:val="000000" w:themeColor="text1"/>
          <w:sz w:val="24"/>
          <w:szCs w:val="24"/>
        </w:rPr>
        <w:t xml:space="preserve"> </w:t>
      </w:r>
      <w:r w:rsidR="007C7968" w:rsidRPr="008A61FC">
        <w:rPr>
          <w:rFonts w:asciiTheme="majorBidi" w:hAnsiTheme="majorBidi" w:cstheme="majorBidi"/>
          <w:color w:val="000000" w:themeColor="text1"/>
          <w:sz w:val="24"/>
          <w:szCs w:val="24"/>
        </w:rPr>
        <w:t xml:space="preserve">based on rapid dispersion of smoke. Meteorological data collected </w:t>
      </w:r>
      <w:r w:rsidR="00621AAA" w:rsidRPr="008A61FC">
        <w:rPr>
          <w:rFonts w:asciiTheme="majorBidi" w:hAnsiTheme="majorBidi" w:cstheme="majorBidi"/>
          <w:color w:val="000000" w:themeColor="text1"/>
          <w:sz w:val="24"/>
          <w:szCs w:val="24"/>
        </w:rPr>
        <w:t xml:space="preserve">at </w:t>
      </w:r>
      <w:del w:id="992" w:author="copyeditor" w:date="2020-02-23T10:51:00Z">
        <w:r w:rsidRPr="008A61FC" w:rsidDel="001610C8">
          <w:rPr>
            <w:rFonts w:asciiTheme="majorBidi" w:hAnsiTheme="majorBidi" w:cstheme="majorBidi"/>
            <w:color w:val="000000" w:themeColor="text1"/>
            <w:sz w:val="24"/>
            <w:szCs w:val="24"/>
          </w:rPr>
          <w:delText>a</w:delText>
        </w:r>
      </w:del>
      <w:del w:id="993" w:author="copyeditor" w:date="2020-02-23T10:52:00Z">
        <w:r w:rsidRPr="008A61FC" w:rsidDel="001610C8">
          <w:rPr>
            <w:rFonts w:asciiTheme="majorBidi" w:hAnsiTheme="majorBidi" w:cstheme="majorBidi"/>
            <w:color w:val="000000" w:themeColor="text1"/>
            <w:sz w:val="24"/>
            <w:szCs w:val="24"/>
          </w:rPr>
          <w:delText xml:space="preserve"> </w:delText>
        </w:r>
      </w:del>
      <w:r w:rsidR="00621AAA" w:rsidRPr="008A61FC">
        <w:rPr>
          <w:rFonts w:asciiTheme="majorBidi" w:hAnsiTheme="majorBidi" w:cstheme="majorBidi"/>
          <w:color w:val="000000" w:themeColor="text1"/>
          <w:sz w:val="24"/>
          <w:szCs w:val="24"/>
        </w:rPr>
        <w:t>0.33</w:t>
      </w:r>
      <w:ins w:id="994" w:author="copyeditor" w:date="2020-02-23T10:52:00Z">
        <w:r w:rsidR="001610C8">
          <w:rPr>
            <w:rFonts w:asciiTheme="majorBidi" w:hAnsiTheme="majorBidi" w:cstheme="majorBidi"/>
            <w:color w:val="000000" w:themeColor="text1"/>
            <w:sz w:val="24"/>
            <w:szCs w:val="24"/>
          </w:rPr>
          <w:t>-</w:t>
        </w:r>
      </w:ins>
      <w:r w:rsidR="00621AAA" w:rsidRPr="008A61FC">
        <w:rPr>
          <w:rFonts w:asciiTheme="majorBidi" w:hAnsiTheme="majorBidi" w:cstheme="majorBidi"/>
          <w:color w:val="000000" w:themeColor="text1"/>
          <w:sz w:val="24"/>
          <w:szCs w:val="24"/>
        </w:rPr>
        <w:t xml:space="preserve"> and 1.50</w:t>
      </w:r>
      <w:ins w:id="995" w:author="copyeditor" w:date="2020-02-23T10:52:00Z">
        <w:r w:rsidR="001610C8">
          <w:rPr>
            <w:rFonts w:asciiTheme="majorBidi" w:hAnsiTheme="majorBidi" w:cstheme="majorBidi"/>
            <w:color w:val="000000" w:themeColor="text1"/>
            <w:sz w:val="24"/>
            <w:szCs w:val="24"/>
          </w:rPr>
          <w:t>-</w:t>
        </w:r>
      </w:ins>
      <w:del w:id="996" w:author="copyeditor" w:date="2020-02-23T10:52:00Z">
        <w:r w:rsidR="00621AAA" w:rsidRPr="008A61FC" w:rsidDel="001610C8">
          <w:rPr>
            <w:rFonts w:asciiTheme="majorBidi" w:hAnsiTheme="majorBidi" w:cstheme="majorBidi"/>
            <w:color w:val="000000" w:themeColor="text1"/>
            <w:sz w:val="24"/>
            <w:szCs w:val="24"/>
          </w:rPr>
          <w:delText xml:space="preserve"> </w:delText>
        </w:r>
      </w:del>
      <w:r w:rsidR="00621AAA" w:rsidRPr="008A61FC">
        <w:rPr>
          <w:rFonts w:asciiTheme="majorBidi" w:hAnsiTheme="majorBidi" w:cstheme="majorBidi"/>
          <w:color w:val="000000" w:themeColor="text1"/>
          <w:sz w:val="24"/>
          <w:szCs w:val="24"/>
        </w:rPr>
        <w:t xml:space="preserve">m height </w:t>
      </w:r>
      <w:r w:rsidRPr="008A61FC">
        <w:rPr>
          <w:rFonts w:asciiTheme="majorBidi" w:hAnsiTheme="majorBidi" w:cstheme="majorBidi"/>
          <w:color w:val="000000" w:themeColor="text1"/>
          <w:sz w:val="24"/>
          <w:szCs w:val="24"/>
        </w:rPr>
        <w:t xml:space="preserve">several kilometers from the test </w:t>
      </w:r>
      <w:r w:rsidR="00DA5A6B" w:rsidRPr="008A61FC">
        <w:rPr>
          <w:rFonts w:asciiTheme="majorBidi" w:hAnsiTheme="majorBidi" w:cstheme="majorBidi"/>
          <w:color w:val="000000" w:themeColor="text1"/>
          <w:sz w:val="24"/>
          <w:szCs w:val="24"/>
        </w:rPr>
        <w:t>site</w:t>
      </w:r>
      <w:r w:rsidR="007C7968" w:rsidRPr="008A61FC">
        <w:rPr>
          <w:rFonts w:asciiTheme="majorBidi" w:hAnsiTheme="majorBidi" w:cstheme="majorBidi"/>
          <w:color w:val="000000" w:themeColor="text1"/>
          <w:sz w:val="24"/>
          <w:szCs w:val="24"/>
        </w:rPr>
        <w:t xml:space="preserve"> indicated absence of an</w:t>
      </w:r>
      <w:r w:rsidR="00621AAA" w:rsidRPr="008A61FC">
        <w:rPr>
          <w:rFonts w:asciiTheme="majorBidi" w:hAnsiTheme="majorBidi" w:cstheme="majorBidi"/>
          <w:color w:val="000000" w:themeColor="text1"/>
          <w:sz w:val="24"/>
          <w:szCs w:val="24"/>
        </w:rPr>
        <w:t xml:space="preserve"> inversion during application.</w:t>
      </w:r>
      <w:r w:rsidR="007C7968" w:rsidRPr="008A61FC">
        <w:rPr>
          <w:rFonts w:asciiTheme="majorBidi" w:hAnsiTheme="majorBidi" w:cstheme="majorBidi"/>
          <w:color w:val="000000" w:themeColor="text1"/>
          <w:sz w:val="24"/>
          <w:szCs w:val="24"/>
        </w:rPr>
        <w:t xml:space="preserve"> </w:t>
      </w:r>
      <w:r w:rsidR="00DA5A6B" w:rsidRPr="008A61FC">
        <w:rPr>
          <w:rFonts w:asciiTheme="majorBidi" w:hAnsiTheme="majorBidi" w:cstheme="majorBidi"/>
          <w:color w:val="000000" w:themeColor="text1"/>
          <w:sz w:val="24"/>
          <w:szCs w:val="24"/>
        </w:rPr>
        <w:t>Air temperature, relative humidity, and wind speed at boom height during application were 32</w:t>
      </w:r>
      <w:ins w:id="997" w:author="copyeditor" w:date="2020-02-23T10:52:00Z">
        <w:r w:rsidR="001610C8">
          <w:rPr>
            <w:rFonts w:asciiTheme="majorBidi" w:hAnsiTheme="majorBidi" w:cstheme="majorBidi"/>
            <w:color w:val="000000" w:themeColor="text1"/>
            <w:sz w:val="24"/>
            <w:szCs w:val="24"/>
          </w:rPr>
          <w:t xml:space="preserve"> </w:t>
        </w:r>
      </w:ins>
      <w:del w:id="998" w:author="copyeditor" w:date="2020-02-23T10:52:00Z">
        <w:r w:rsidR="00326461" w:rsidRPr="008A61FC" w:rsidDel="001610C8">
          <w:rPr>
            <w:rFonts w:asciiTheme="majorBidi" w:hAnsiTheme="majorBidi" w:cstheme="majorBidi"/>
            <w:color w:val="000000" w:themeColor="text1"/>
            <w:sz w:val="24"/>
            <w:szCs w:val="24"/>
          </w:rPr>
          <w:delText>°</w:delText>
        </w:r>
      </w:del>
      <w:r w:rsidR="00C15DDF" w:rsidRPr="008A61FC">
        <w:rPr>
          <w:rFonts w:asciiTheme="majorBidi" w:hAnsiTheme="majorBidi" w:cstheme="majorBidi"/>
          <w:iCs/>
          <w:color w:val="000000" w:themeColor="text1"/>
          <w:sz w:val="24"/>
          <w:szCs w:val="24"/>
        </w:rPr>
        <w:t>C</w:t>
      </w:r>
      <w:r w:rsidR="00DA5A6B" w:rsidRPr="008A61FC">
        <w:rPr>
          <w:rFonts w:asciiTheme="majorBidi" w:hAnsiTheme="majorBidi" w:cstheme="majorBidi"/>
          <w:color w:val="000000" w:themeColor="text1"/>
          <w:sz w:val="24"/>
          <w:szCs w:val="24"/>
        </w:rPr>
        <w:t>, 66.5%, and 1.3 m s</w:t>
      </w:r>
      <w:ins w:id="999" w:author="copyeditor" w:date="2020-02-21T16:48:00Z">
        <w:r w:rsidR="00543C27">
          <w:rPr>
            <w:rFonts w:asciiTheme="majorBidi" w:hAnsiTheme="majorBidi" w:cstheme="majorBidi"/>
            <w:iCs/>
            <w:color w:val="000000" w:themeColor="text1"/>
            <w:sz w:val="24"/>
            <w:szCs w:val="24"/>
            <w:vertAlign w:val="superscript"/>
          </w:rPr>
          <w:t>−</w:t>
        </w:r>
      </w:ins>
      <w:del w:id="1000" w:author="copyeditor" w:date="2020-02-21T16:48:00Z">
        <w:r w:rsidR="00DA5A6B" w:rsidRPr="008A61FC" w:rsidDel="00543C27">
          <w:rPr>
            <w:rFonts w:asciiTheme="majorBidi" w:hAnsiTheme="majorBidi" w:cstheme="majorBidi"/>
            <w:color w:val="000000" w:themeColor="text1"/>
            <w:sz w:val="24"/>
            <w:szCs w:val="24"/>
            <w:vertAlign w:val="superscript"/>
          </w:rPr>
          <w:delText>-</w:delText>
        </w:r>
      </w:del>
      <w:r w:rsidR="00DA5A6B" w:rsidRPr="008A61FC">
        <w:rPr>
          <w:rFonts w:asciiTheme="majorBidi" w:hAnsiTheme="majorBidi" w:cstheme="majorBidi"/>
          <w:color w:val="000000" w:themeColor="text1"/>
          <w:sz w:val="24"/>
          <w:szCs w:val="24"/>
          <w:vertAlign w:val="superscript"/>
        </w:rPr>
        <w:t>1</w:t>
      </w:r>
      <w:r w:rsidR="00DA5A6B" w:rsidRPr="008A61FC">
        <w:rPr>
          <w:rFonts w:asciiTheme="majorBidi" w:hAnsiTheme="majorBidi" w:cstheme="majorBidi"/>
          <w:color w:val="000000" w:themeColor="text1"/>
          <w:sz w:val="24"/>
          <w:szCs w:val="24"/>
        </w:rPr>
        <w:t>, respectively.</w:t>
      </w:r>
      <w:r w:rsidR="00AE043B" w:rsidRPr="008A61FC">
        <w:rPr>
          <w:rFonts w:asciiTheme="majorBidi" w:hAnsiTheme="majorBidi" w:cstheme="majorBidi"/>
          <w:color w:val="000000" w:themeColor="text1"/>
          <w:sz w:val="24"/>
          <w:szCs w:val="24"/>
        </w:rPr>
        <w:t xml:space="preserve"> </w:t>
      </w:r>
      <w:r w:rsidR="003A63DE" w:rsidRPr="008A61FC">
        <w:rPr>
          <w:rFonts w:asciiTheme="majorBidi" w:hAnsiTheme="majorBidi" w:cstheme="majorBidi"/>
          <w:color w:val="000000" w:themeColor="text1"/>
          <w:sz w:val="24"/>
          <w:szCs w:val="24"/>
        </w:rPr>
        <w:t>Wind during the application was predominantly from the west</w:t>
      </w:r>
      <w:r w:rsidR="00987C85" w:rsidRPr="008A61FC">
        <w:rPr>
          <w:rFonts w:asciiTheme="majorBidi" w:hAnsiTheme="majorBidi" w:cstheme="majorBidi"/>
          <w:color w:val="000000" w:themeColor="text1"/>
          <w:sz w:val="24"/>
          <w:szCs w:val="24"/>
        </w:rPr>
        <w:t>/</w:t>
      </w:r>
      <w:r w:rsidR="003A63DE" w:rsidRPr="008A61FC">
        <w:rPr>
          <w:rFonts w:asciiTheme="majorBidi" w:hAnsiTheme="majorBidi" w:cstheme="majorBidi"/>
          <w:color w:val="000000" w:themeColor="text1"/>
          <w:sz w:val="24"/>
          <w:szCs w:val="24"/>
        </w:rPr>
        <w:t>northwest</w:t>
      </w:r>
      <w:del w:id="1001" w:author="copyeditor" w:date="2020-02-23T10:52:00Z">
        <w:r w:rsidRPr="008A61FC" w:rsidDel="001610C8">
          <w:rPr>
            <w:rFonts w:asciiTheme="majorBidi" w:hAnsiTheme="majorBidi" w:cstheme="majorBidi"/>
            <w:color w:val="000000" w:themeColor="text1"/>
            <w:sz w:val="24"/>
            <w:szCs w:val="24"/>
          </w:rPr>
          <w:delText xml:space="preserve"> </w:delText>
        </w:r>
        <w:r w:rsidR="001530DB" w:rsidRPr="008A61FC" w:rsidDel="001610C8">
          <w:rPr>
            <w:rFonts w:asciiTheme="majorBidi" w:hAnsiTheme="majorBidi" w:cstheme="majorBidi"/>
            <w:color w:val="000000" w:themeColor="text1"/>
            <w:sz w:val="24"/>
            <w:szCs w:val="24"/>
          </w:rPr>
          <w:delText>direction</w:delText>
        </w:r>
      </w:del>
      <w:r w:rsidR="001530DB" w:rsidRPr="008A61FC">
        <w:rPr>
          <w:rFonts w:asciiTheme="majorBidi" w:hAnsiTheme="majorBidi" w:cstheme="majorBidi"/>
          <w:color w:val="000000" w:themeColor="text1"/>
          <w:sz w:val="24"/>
          <w:szCs w:val="24"/>
        </w:rPr>
        <w:t xml:space="preserve"> but</w:t>
      </w:r>
      <w:r w:rsidR="003A63DE" w:rsidRPr="008A61FC">
        <w:rPr>
          <w:rFonts w:asciiTheme="majorBidi" w:hAnsiTheme="majorBidi" w:cstheme="majorBidi"/>
          <w:color w:val="000000" w:themeColor="text1"/>
          <w:sz w:val="24"/>
          <w:szCs w:val="24"/>
        </w:rPr>
        <w:t xml:space="preserve"> </w:t>
      </w:r>
      <w:ins w:id="1002" w:author="copyeditor" w:date="2020-02-23T10:52:00Z">
        <w:r w:rsidR="001610C8">
          <w:rPr>
            <w:rFonts w:asciiTheme="majorBidi" w:hAnsiTheme="majorBidi" w:cstheme="majorBidi"/>
            <w:color w:val="000000" w:themeColor="text1"/>
            <w:sz w:val="24"/>
            <w:szCs w:val="24"/>
          </w:rPr>
          <w:t xml:space="preserve">the </w:t>
        </w:r>
      </w:ins>
      <w:r w:rsidR="003A63DE" w:rsidRPr="008A61FC">
        <w:rPr>
          <w:rFonts w:asciiTheme="majorBidi" w:hAnsiTheme="majorBidi" w:cstheme="majorBidi"/>
          <w:color w:val="000000" w:themeColor="text1"/>
          <w:sz w:val="24"/>
          <w:szCs w:val="24"/>
        </w:rPr>
        <w:t xml:space="preserve">following application wind </w:t>
      </w:r>
      <w:r w:rsidR="00987C85" w:rsidRPr="008A61FC">
        <w:rPr>
          <w:rFonts w:asciiTheme="majorBidi" w:hAnsiTheme="majorBidi" w:cstheme="majorBidi"/>
          <w:color w:val="000000" w:themeColor="text1"/>
          <w:sz w:val="24"/>
          <w:szCs w:val="24"/>
        </w:rPr>
        <w:t xml:space="preserve">was from all </w:t>
      </w:r>
      <w:r w:rsidR="003A63DE" w:rsidRPr="008A61FC">
        <w:rPr>
          <w:rFonts w:asciiTheme="majorBidi" w:hAnsiTheme="majorBidi" w:cstheme="majorBidi"/>
          <w:color w:val="000000" w:themeColor="text1"/>
          <w:sz w:val="24"/>
          <w:szCs w:val="24"/>
        </w:rPr>
        <w:t>360</w:t>
      </w:r>
      <w:ins w:id="1003" w:author="copyeditor" w:date="2020-02-21T16:48:00Z">
        <w:r w:rsidR="00543C27">
          <w:rPr>
            <w:rFonts w:asciiTheme="majorBidi" w:hAnsiTheme="majorBidi" w:cstheme="majorBidi"/>
            <w:color w:val="000000" w:themeColor="text1"/>
            <w:sz w:val="24"/>
            <w:szCs w:val="24"/>
          </w:rPr>
          <w:t>°</w:t>
        </w:r>
      </w:ins>
      <w:del w:id="1004" w:author="copyeditor" w:date="2020-02-21T16:48:00Z">
        <w:r w:rsidR="003A63DE" w:rsidRPr="008A61FC" w:rsidDel="00543C27">
          <w:rPr>
            <w:rFonts w:asciiTheme="majorBidi" w:hAnsiTheme="majorBidi" w:cstheme="majorBidi"/>
            <w:color w:val="000000" w:themeColor="text1"/>
            <w:sz w:val="24"/>
            <w:szCs w:val="24"/>
          </w:rPr>
          <w:delText xml:space="preserve"> degrees</w:delText>
        </w:r>
      </w:del>
      <w:r w:rsidR="003A63DE" w:rsidRPr="008A61FC">
        <w:rPr>
          <w:rFonts w:asciiTheme="majorBidi" w:hAnsiTheme="majorBidi" w:cstheme="majorBidi"/>
          <w:color w:val="000000" w:themeColor="text1"/>
          <w:sz w:val="24"/>
          <w:szCs w:val="24"/>
        </w:rPr>
        <w:t xml:space="preserve"> of the treated field</w:t>
      </w:r>
      <w:r w:rsidRPr="008A61FC">
        <w:rPr>
          <w:rFonts w:asciiTheme="majorBidi" w:hAnsiTheme="majorBidi" w:cstheme="majorBidi"/>
          <w:color w:val="000000" w:themeColor="text1"/>
          <w:sz w:val="24"/>
          <w:szCs w:val="24"/>
        </w:rPr>
        <w:t xml:space="preserve"> over the next 24 </w:t>
      </w:r>
      <w:r w:rsidR="00D545A5" w:rsidRPr="008A61FC">
        <w:rPr>
          <w:rFonts w:asciiTheme="majorBidi" w:hAnsiTheme="majorBidi" w:cstheme="majorBidi"/>
          <w:color w:val="000000" w:themeColor="text1"/>
          <w:sz w:val="24"/>
          <w:szCs w:val="24"/>
        </w:rPr>
        <w:t>h</w:t>
      </w:r>
      <w:r w:rsidRPr="008A61FC">
        <w:rPr>
          <w:rFonts w:asciiTheme="majorBidi" w:hAnsiTheme="majorBidi" w:cstheme="majorBidi"/>
          <w:color w:val="000000" w:themeColor="text1"/>
          <w:sz w:val="24"/>
          <w:szCs w:val="24"/>
        </w:rPr>
        <w:t xml:space="preserve"> (</w:t>
      </w:r>
      <w:r w:rsidR="007A068E" w:rsidRPr="008A61FC">
        <w:rPr>
          <w:rFonts w:asciiTheme="majorBidi" w:hAnsiTheme="majorBidi" w:cstheme="majorBidi"/>
          <w:color w:val="000000" w:themeColor="text1"/>
          <w:sz w:val="24"/>
          <w:szCs w:val="24"/>
        </w:rPr>
        <w:t xml:space="preserve">Figure </w:t>
      </w:r>
      <w:r w:rsidR="00CA173A" w:rsidRPr="008A61FC">
        <w:rPr>
          <w:rFonts w:asciiTheme="majorBidi" w:hAnsiTheme="majorBidi" w:cstheme="majorBidi"/>
          <w:color w:val="000000" w:themeColor="text1"/>
          <w:sz w:val="24"/>
          <w:szCs w:val="24"/>
        </w:rPr>
        <w:t>2</w:t>
      </w:r>
      <w:r w:rsidRPr="008A61FC">
        <w:rPr>
          <w:rFonts w:asciiTheme="majorBidi" w:hAnsiTheme="majorBidi" w:cstheme="majorBidi"/>
          <w:color w:val="000000" w:themeColor="text1"/>
          <w:sz w:val="24"/>
          <w:szCs w:val="24"/>
        </w:rPr>
        <w:t>)</w:t>
      </w:r>
      <w:r w:rsidR="003A63DE" w:rsidRPr="008A61FC">
        <w:rPr>
          <w:rFonts w:asciiTheme="majorBidi" w:hAnsiTheme="majorBidi" w:cstheme="majorBidi"/>
          <w:color w:val="000000" w:themeColor="text1"/>
          <w:sz w:val="24"/>
          <w:szCs w:val="24"/>
        </w:rPr>
        <w:t>.</w:t>
      </w:r>
      <w:ins w:id="1005" w:author="Maxwel" w:date="2020-03-23T15:13:00Z">
        <w:r w:rsidR="00AD1637">
          <w:rPr>
            <w:rFonts w:asciiTheme="majorBidi" w:hAnsiTheme="majorBidi" w:cstheme="majorBidi"/>
            <w:color w:val="000000" w:themeColor="text1"/>
            <w:sz w:val="24"/>
            <w:szCs w:val="24"/>
          </w:rPr>
          <w:t xml:space="preserve"> </w:t>
        </w:r>
      </w:ins>
    </w:p>
    <w:p w14:paraId="679F5F20" w14:textId="32D9E8E4" w:rsidR="00B05119" w:rsidRPr="00AD1637" w:rsidRDefault="00977DC2">
      <w:pPr>
        <w:spacing w:line="480" w:lineRule="auto"/>
        <w:rPr>
          <w:rFonts w:ascii="Times New Roman" w:eastAsia="Times New Roman" w:hAnsi="Times New Roman" w:cs="Times New Roman"/>
          <w:sz w:val="24"/>
          <w:szCs w:val="24"/>
          <w:rPrChange w:id="1006" w:author="Maxwel" w:date="2020-03-23T15:14:00Z">
            <w:rPr>
              <w:rFonts w:asciiTheme="majorBidi" w:hAnsiTheme="majorBidi" w:cstheme="majorBidi"/>
              <w:color w:val="000000" w:themeColor="text1"/>
              <w:sz w:val="24"/>
              <w:szCs w:val="24"/>
            </w:rPr>
          </w:rPrChange>
        </w:rPr>
        <w:pPrChange w:id="1007" w:author="Maxwel" w:date="2020-03-23T15:14:00Z">
          <w:pPr>
            <w:spacing w:after="0" w:line="480" w:lineRule="auto"/>
            <w:ind w:firstLine="432"/>
          </w:pPr>
        </w:pPrChange>
      </w:pPr>
      <w:r w:rsidRPr="008A61FC">
        <w:rPr>
          <w:rFonts w:asciiTheme="majorBidi" w:hAnsiTheme="majorBidi" w:cstheme="majorBidi"/>
          <w:color w:val="000000" w:themeColor="text1"/>
          <w:sz w:val="24"/>
          <w:szCs w:val="24"/>
        </w:rPr>
        <w:t>OTM</w:t>
      </w:r>
      <w:r w:rsidR="00FB651C" w:rsidRPr="008A61FC">
        <w:rPr>
          <w:rFonts w:asciiTheme="majorBidi" w:hAnsiTheme="majorBidi" w:cstheme="majorBidi"/>
          <w:color w:val="000000" w:themeColor="text1"/>
          <w:sz w:val="24"/>
          <w:szCs w:val="24"/>
        </w:rPr>
        <w:t xml:space="preserve"> at the test site was predominately in the form of secondary drift</w:t>
      </w:r>
      <w:r w:rsidR="00694152" w:rsidRPr="008A61FC">
        <w:rPr>
          <w:rFonts w:asciiTheme="majorBidi" w:hAnsiTheme="majorBidi" w:cstheme="majorBidi"/>
          <w:color w:val="000000" w:themeColor="text1"/>
          <w:sz w:val="24"/>
          <w:szCs w:val="24"/>
        </w:rPr>
        <w:t xml:space="preserve">, </w:t>
      </w:r>
      <w:r w:rsidR="00FB651C" w:rsidRPr="008A61FC">
        <w:rPr>
          <w:rFonts w:asciiTheme="majorBidi" w:hAnsiTheme="majorBidi" w:cstheme="majorBidi"/>
          <w:color w:val="000000" w:themeColor="text1"/>
          <w:sz w:val="24"/>
          <w:szCs w:val="24"/>
        </w:rPr>
        <w:t xml:space="preserve">based on </w:t>
      </w:r>
      <w:ins w:id="1008" w:author="copyeditor" w:date="2020-02-23T10:53:00Z">
        <w:r w:rsidR="001610C8">
          <w:rPr>
            <w:rFonts w:asciiTheme="majorBidi" w:hAnsiTheme="majorBidi" w:cstheme="majorBidi"/>
            <w:color w:val="000000" w:themeColor="text1"/>
            <w:sz w:val="24"/>
            <w:szCs w:val="24"/>
          </w:rPr>
          <w:t>(</w:t>
        </w:r>
      </w:ins>
      <w:r w:rsidR="00451F25" w:rsidRPr="008A61FC">
        <w:rPr>
          <w:rFonts w:asciiTheme="majorBidi" w:hAnsiTheme="majorBidi" w:cstheme="majorBidi"/>
          <w:color w:val="000000" w:themeColor="text1"/>
          <w:sz w:val="24"/>
          <w:szCs w:val="24"/>
        </w:rPr>
        <w:t xml:space="preserve">1) </w:t>
      </w:r>
      <w:r w:rsidR="00FB651C" w:rsidRPr="008A61FC">
        <w:rPr>
          <w:rFonts w:asciiTheme="majorBidi" w:hAnsiTheme="majorBidi" w:cstheme="majorBidi"/>
          <w:color w:val="000000" w:themeColor="text1"/>
          <w:sz w:val="24"/>
          <w:szCs w:val="24"/>
        </w:rPr>
        <w:t>a similar level of injury for covered and non</w:t>
      </w:r>
      <w:del w:id="1009" w:author="copyeditor" w:date="2020-02-23T10:53:00Z">
        <w:r w:rsidR="00FB651C" w:rsidRPr="008A61FC" w:rsidDel="001610C8">
          <w:rPr>
            <w:rFonts w:asciiTheme="majorBidi" w:hAnsiTheme="majorBidi" w:cstheme="majorBidi"/>
            <w:color w:val="000000" w:themeColor="text1"/>
            <w:sz w:val="24"/>
            <w:szCs w:val="24"/>
          </w:rPr>
          <w:delText>-</w:delText>
        </w:r>
      </w:del>
      <w:r w:rsidR="00FB651C" w:rsidRPr="008A61FC">
        <w:rPr>
          <w:rFonts w:asciiTheme="majorBidi" w:hAnsiTheme="majorBidi" w:cstheme="majorBidi"/>
          <w:color w:val="000000" w:themeColor="text1"/>
          <w:sz w:val="24"/>
          <w:szCs w:val="24"/>
        </w:rPr>
        <w:t>covered soybean plants (</w:t>
      </w:r>
      <w:r w:rsidR="00353C3C" w:rsidRPr="001610C8">
        <w:rPr>
          <w:rFonts w:asciiTheme="majorBidi" w:hAnsiTheme="majorBidi" w:cstheme="majorBidi"/>
          <w:color w:val="000000" w:themeColor="text1"/>
          <w:sz w:val="24"/>
          <w:szCs w:val="24"/>
          <w:highlight w:val="yellow"/>
          <w:rPrChange w:id="1010" w:author="copyeditor" w:date="2020-02-23T10:53:00Z">
            <w:rPr>
              <w:rFonts w:asciiTheme="majorBidi" w:hAnsiTheme="majorBidi" w:cstheme="majorBidi"/>
              <w:color w:val="000000" w:themeColor="text1"/>
              <w:sz w:val="24"/>
              <w:szCs w:val="24"/>
            </w:rPr>
          </w:rPrChange>
        </w:rPr>
        <w:t xml:space="preserve">Table 3; </w:t>
      </w:r>
      <w:r w:rsidR="00FB651C" w:rsidRPr="001610C8">
        <w:rPr>
          <w:rFonts w:asciiTheme="majorBidi" w:hAnsiTheme="majorBidi" w:cstheme="majorBidi"/>
          <w:color w:val="000000" w:themeColor="text1"/>
          <w:sz w:val="24"/>
          <w:szCs w:val="24"/>
          <w:highlight w:val="yellow"/>
          <w:rPrChange w:id="1011" w:author="copyeditor" w:date="2020-02-23T10:53:00Z">
            <w:rPr>
              <w:rFonts w:asciiTheme="majorBidi" w:hAnsiTheme="majorBidi" w:cstheme="majorBidi"/>
              <w:color w:val="000000" w:themeColor="text1"/>
              <w:sz w:val="24"/>
              <w:szCs w:val="24"/>
            </w:rPr>
          </w:rPrChange>
        </w:rPr>
        <w:t xml:space="preserve">Figure </w:t>
      </w:r>
      <w:r w:rsidR="00DD02DE" w:rsidRPr="001610C8">
        <w:rPr>
          <w:rFonts w:asciiTheme="majorBidi" w:hAnsiTheme="majorBidi" w:cstheme="majorBidi"/>
          <w:color w:val="000000" w:themeColor="text1"/>
          <w:sz w:val="24"/>
          <w:szCs w:val="24"/>
          <w:highlight w:val="yellow"/>
          <w:rPrChange w:id="1012" w:author="copyeditor" w:date="2020-02-23T10:53:00Z">
            <w:rPr>
              <w:rFonts w:asciiTheme="majorBidi" w:hAnsiTheme="majorBidi" w:cstheme="majorBidi"/>
              <w:color w:val="000000" w:themeColor="text1"/>
              <w:sz w:val="24"/>
              <w:szCs w:val="24"/>
            </w:rPr>
          </w:rPrChange>
        </w:rPr>
        <w:t>4</w:t>
      </w:r>
      <w:r w:rsidR="00FB651C" w:rsidRPr="008A61FC">
        <w:rPr>
          <w:rFonts w:asciiTheme="majorBidi" w:hAnsiTheme="majorBidi" w:cstheme="majorBidi"/>
          <w:color w:val="000000" w:themeColor="text1"/>
          <w:sz w:val="24"/>
          <w:szCs w:val="24"/>
        </w:rPr>
        <w:t>)</w:t>
      </w:r>
      <w:r w:rsidR="00577F2D" w:rsidRPr="008A61FC">
        <w:rPr>
          <w:rFonts w:asciiTheme="majorBidi" w:hAnsiTheme="majorBidi" w:cstheme="majorBidi"/>
          <w:color w:val="000000" w:themeColor="text1"/>
          <w:sz w:val="24"/>
          <w:szCs w:val="24"/>
        </w:rPr>
        <w:t xml:space="preserve">, </w:t>
      </w:r>
      <w:ins w:id="1013" w:author="copyeditor" w:date="2020-02-23T10:53:00Z">
        <w:r w:rsidR="001610C8">
          <w:rPr>
            <w:rFonts w:asciiTheme="majorBidi" w:hAnsiTheme="majorBidi" w:cstheme="majorBidi"/>
            <w:color w:val="000000" w:themeColor="text1"/>
            <w:sz w:val="24"/>
            <w:szCs w:val="24"/>
          </w:rPr>
          <w:t>(</w:t>
        </w:r>
      </w:ins>
      <w:r w:rsidR="00451F25" w:rsidRPr="008A61FC">
        <w:rPr>
          <w:rFonts w:asciiTheme="majorBidi" w:hAnsiTheme="majorBidi" w:cstheme="majorBidi"/>
          <w:color w:val="000000" w:themeColor="text1"/>
          <w:sz w:val="24"/>
          <w:szCs w:val="24"/>
        </w:rPr>
        <w:t xml:space="preserve">2) </w:t>
      </w:r>
      <w:bookmarkStart w:id="1014" w:name="_Hlk14689929"/>
      <w:r w:rsidR="00DA5A6B" w:rsidRPr="008A61FC">
        <w:rPr>
          <w:rFonts w:asciiTheme="majorBidi" w:hAnsiTheme="majorBidi" w:cstheme="majorBidi"/>
          <w:color w:val="000000" w:themeColor="text1"/>
          <w:sz w:val="24"/>
          <w:szCs w:val="24"/>
        </w:rPr>
        <w:t xml:space="preserve">the upper limit of dicamba deposited downwind being only 60 </w:t>
      </w:r>
      <w:ins w:id="1015" w:author="Maxwel" w:date="2020-03-23T15:13:00Z">
        <w:r w:rsidR="00AD1637" w:rsidRPr="00222A34">
          <w:rPr>
            <w:rFonts w:ascii="Times New Roman" w:eastAsia="Times New Roman" w:hAnsi="Times New Roman" w:cs="Times New Roman"/>
            <w:bCs/>
            <w:color w:val="222222"/>
            <w:sz w:val="24"/>
            <w:szCs w:val="24"/>
            <w:lang w:val="el-GR"/>
          </w:rPr>
          <w:t>η</w:t>
        </w:r>
      </w:ins>
      <w:del w:id="1016" w:author="Maxwel" w:date="2020-03-23T15:13:00Z">
        <w:r w:rsidR="00DA5A6B" w:rsidRPr="008A61FC" w:rsidDel="00AD1637">
          <w:rPr>
            <w:rFonts w:asciiTheme="majorBidi" w:hAnsiTheme="majorBidi" w:cstheme="majorBidi"/>
            <w:color w:val="000000" w:themeColor="text1"/>
            <w:sz w:val="24"/>
            <w:szCs w:val="24"/>
          </w:rPr>
          <w:delText>n</w:delText>
        </w:r>
      </w:del>
      <w:r w:rsidR="00DA5A6B" w:rsidRPr="008A61FC">
        <w:rPr>
          <w:rFonts w:asciiTheme="majorBidi" w:hAnsiTheme="majorBidi" w:cstheme="majorBidi"/>
          <w:color w:val="000000" w:themeColor="text1"/>
          <w:sz w:val="24"/>
          <w:szCs w:val="24"/>
        </w:rPr>
        <w:t>g filter</w:t>
      </w:r>
      <w:ins w:id="1017" w:author="Maxwel" w:date="2020-03-23T15:14:00Z">
        <w:r w:rsidR="00AD1637" w:rsidRPr="008A61FC" w:rsidDel="00AD1637">
          <w:rPr>
            <w:rFonts w:asciiTheme="majorBidi" w:hAnsiTheme="majorBidi" w:cstheme="majorBidi"/>
            <w:color w:val="000000" w:themeColor="text1"/>
            <w:sz w:val="24"/>
            <w:szCs w:val="24"/>
          </w:rPr>
          <w:t xml:space="preserve"> </w:t>
        </w:r>
      </w:ins>
      <w:del w:id="1018" w:author="Maxwel" w:date="2020-03-23T15:14:00Z">
        <w:r w:rsidR="00DA5A6B" w:rsidRPr="008A61FC" w:rsidDel="00AD1637">
          <w:rPr>
            <w:rFonts w:asciiTheme="majorBidi" w:hAnsiTheme="majorBidi" w:cstheme="majorBidi"/>
            <w:color w:val="000000" w:themeColor="text1"/>
            <w:sz w:val="24"/>
            <w:szCs w:val="24"/>
          </w:rPr>
          <w:delText xml:space="preserve"> paper</w:delText>
        </w:r>
      </w:del>
      <w:ins w:id="1019" w:author="copyeditor" w:date="2020-02-21T16:48:00Z">
        <w:r w:rsidR="00543C27">
          <w:rPr>
            <w:rFonts w:asciiTheme="majorBidi" w:hAnsiTheme="majorBidi" w:cstheme="majorBidi"/>
            <w:iCs/>
            <w:color w:val="000000" w:themeColor="text1"/>
            <w:sz w:val="24"/>
            <w:szCs w:val="24"/>
            <w:vertAlign w:val="superscript"/>
          </w:rPr>
          <w:t>−</w:t>
        </w:r>
      </w:ins>
      <w:del w:id="1020" w:author="copyeditor" w:date="2020-02-21T16:48:00Z">
        <w:r w:rsidR="00DA5A6B" w:rsidRPr="008A61FC" w:rsidDel="00543C27">
          <w:rPr>
            <w:rFonts w:asciiTheme="majorBidi" w:hAnsiTheme="majorBidi" w:cstheme="majorBidi"/>
            <w:color w:val="000000" w:themeColor="text1"/>
            <w:sz w:val="24"/>
            <w:szCs w:val="24"/>
            <w:vertAlign w:val="superscript"/>
          </w:rPr>
          <w:delText>-</w:delText>
        </w:r>
      </w:del>
      <w:r w:rsidR="00DA5A6B" w:rsidRPr="008A61FC">
        <w:rPr>
          <w:rFonts w:asciiTheme="majorBidi" w:hAnsiTheme="majorBidi" w:cstheme="majorBidi"/>
          <w:color w:val="000000" w:themeColor="text1"/>
          <w:sz w:val="24"/>
          <w:szCs w:val="24"/>
          <w:vertAlign w:val="superscript"/>
        </w:rPr>
        <w:t>1</w:t>
      </w:r>
      <w:r w:rsidR="00DA5A6B" w:rsidRPr="008A61FC">
        <w:rPr>
          <w:rFonts w:asciiTheme="majorBidi" w:hAnsiTheme="majorBidi" w:cstheme="majorBidi"/>
          <w:color w:val="000000" w:themeColor="text1"/>
          <w:sz w:val="24"/>
          <w:szCs w:val="24"/>
        </w:rPr>
        <w:t xml:space="preserve"> </w:t>
      </w:r>
      <w:bookmarkEnd w:id="1014"/>
      <w:r w:rsidR="00DA5A6B" w:rsidRPr="008A61FC">
        <w:rPr>
          <w:rFonts w:asciiTheme="majorBidi" w:hAnsiTheme="majorBidi" w:cstheme="majorBidi"/>
          <w:color w:val="000000" w:themeColor="text1"/>
          <w:sz w:val="24"/>
          <w:szCs w:val="24"/>
        </w:rPr>
        <w:t>(</w:t>
      </w:r>
      <w:r w:rsidR="00DA5A6B" w:rsidRPr="001610C8">
        <w:rPr>
          <w:rFonts w:asciiTheme="majorBidi" w:hAnsiTheme="majorBidi" w:cstheme="majorBidi"/>
          <w:color w:val="000000" w:themeColor="text1"/>
          <w:sz w:val="24"/>
          <w:szCs w:val="24"/>
          <w:highlight w:val="yellow"/>
          <w:rPrChange w:id="1021" w:author="copyeditor" w:date="2020-02-23T10:53:00Z">
            <w:rPr>
              <w:rFonts w:asciiTheme="majorBidi" w:hAnsiTheme="majorBidi" w:cstheme="majorBidi"/>
              <w:color w:val="000000" w:themeColor="text1"/>
              <w:sz w:val="24"/>
              <w:szCs w:val="24"/>
            </w:rPr>
          </w:rPrChange>
        </w:rPr>
        <w:t>Table 4</w:t>
      </w:r>
      <w:r w:rsidR="00951C09" w:rsidRPr="001610C8">
        <w:rPr>
          <w:rFonts w:asciiTheme="majorBidi" w:hAnsiTheme="majorBidi" w:cstheme="majorBidi"/>
          <w:color w:val="000000" w:themeColor="text1"/>
          <w:sz w:val="24"/>
          <w:szCs w:val="24"/>
          <w:highlight w:val="yellow"/>
          <w:rPrChange w:id="1022" w:author="copyeditor" w:date="2020-02-23T10:53:00Z">
            <w:rPr>
              <w:rFonts w:asciiTheme="majorBidi" w:hAnsiTheme="majorBidi" w:cstheme="majorBidi"/>
              <w:color w:val="000000" w:themeColor="text1"/>
              <w:sz w:val="24"/>
              <w:szCs w:val="24"/>
            </w:rPr>
          </w:rPrChange>
        </w:rPr>
        <w:t xml:space="preserve">; Figure </w:t>
      </w:r>
      <w:r w:rsidR="00DD02DE" w:rsidRPr="001610C8">
        <w:rPr>
          <w:rFonts w:asciiTheme="majorBidi" w:hAnsiTheme="majorBidi" w:cstheme="majorBidi"/>
          <w:color w:val="000000" w:themeColor="text1"/>
          <w:sz w:val="24"/>
          <w:szCs w:val="24"/>
          <w:highlight w:val="yellow"/>
          <w:rPrChange w:id="1023" w:author="copyeditor" w:date="2020-02-23T10:53:00Z">
            <w:rPr>
              <w:rFonts w:asciiTheme="majorBidi" w:hAnsiTheme="majorBidi" w:cstheme="majorBidi"/>
              <w:color w:val="000000" w:themeColor="text1"/>
              <w:sz w:val="24"/>
              <w:szCs w:val="24"/>
            </w:rPr>
          </w:rPrChange>
        </w:rPr>
        <w:t>5</w:t>
      </w:r>
      <w:r w:rsidR="00DA5A6B" w:rsidRPr="008A61FC">
        <w:rPr>
          <w:rFonts w:asciiTheme="majorBidi" w:hAnsiTheme="majorBidi" w:cstheme="majorBidi"/>
          <w:color w:val="000000" w:themeColor="text1"/>
          <w:sz w:val="24"/>
          <w:szCs w:val="24"/>
        </w:rPr>
        <w:t>)</w:t>
      </w:r>
      <w:r w:rsidR="00577F2D" w:rsidRPr="008A61FC">
        <w:rPr>
          <w:rFonts w:asciiTheme="majorBidi" w:hAnsiTheme="majorBidi" w:cstheme="majorBidi"/>
          <w:color w:val="000000" w:themeColor="text1"/>
          <w:sz w:val="24"/>
          <w:szCs w:val="24"/>
        </w:rPr>
        <w:t xml:space="preserve">, and </w:t>
      </w:r>
      <w:ins w:id="1024" w:author="copyeditor" w:date="2020-02-23T10:53:00Z">
        <w:r w:rsidR="001610C8">
          <w:rPr>
            <w:rFonts w:asciiTheme="majorBidi" w:hAnsiTheme="majorBidi" w:cstheme="majorBidi"/>
            <w:color w:val="000000" w:themeColor="text1"/>
            <w:sz w:val="24"/>
            <w:szCs w:val="24"/>
          </w:rPr>
          <w:t>(</w:t>
        </w:r>
      </w:ins>
      <w:r w:rsidR="00451F25" w:rsidRPr="008A61FC">
        <w:rPr>
          <w:rFonts w:asciiTheme="majorBidi" w:hAnsiTheme="majorBidi" w:cstheme="majorBidi"/>
          <w:color w:val="000000" w:themeColor="text1"/>
          <w:sz w:val="24"/>
          <w:szCs w:val="24"/>
        </w:rPr>
        <w:t xml:space="preserve">3) </w:t>
      </w:r>
      <w:r w:rsidR="00577F2D" w:rsidRPr="008A61FC">
        <w:rPr>
          <w:rFonts w:asciiTheme="majorBidi" w:hAnsiTheme="majorBidi" w:cstheme="majorBidi"/>
          <w:color w:val="000000" w:themeColor="text1"/>
          <w:sz w:val="24"/>
          <w:szCs w:val="24"/>
        </w:rPr>
        <w:t xml:space="preserve">the </w:t>
      </w:r>
      <w:r w:rsidR="00577F2D" w:rsidRPr="008A61FC">
        <w:rPr>
          <w:rFonts w:asciiTheme="majorBidi" w:hAnsiTheme="majorBidi" w:cstheme="majorBidi"/>
          <w:color w:val="000000" w:themeColor="text1"/>
          <w:sz w:val="24"/>
          <w:szCs w:val="24"/>
        </w:rPr>
        <w:lastRenderedPageBreak/>
        <w:t xml:space="preserve">presence of damaged soybean on all four sides of the field. </w:t>
      </w:r>
      <w:r w:rsidR="00B05119" w:rsidRPr="008A61FC">
        <w:rPr>
          <w:rFonts w:asciiTheme="majorBidi" w:hAnsiTheme="majorBidi" w:cstheme="majorBidi"/>
          <w:color w:val="000000" w:themeColor="text1"/>
          <w:sz w:val="24"/>
          <w:szCs w:val="24"/>
        </w:rPr>
        <w:t xml:space="preserve">By 22 </w:t>
      </w:r>
      <w:del w:id="1025" w:author="copyeditor" w:date="2020-02-23T10:54:00Z">
        <w:r w:rsidR="00B05119" w:rsidRPr="008A61FC" w:rsidDel="00B81886">
          <w:rPr>
            <w:rFonts w:asciiTheme="majorBidi" w:hAnsiTheme="majorBidi" w:cstheme="majorBidi"/>
            <w:color w:val="000000" w:themeColor="text1"/>
            <w:sz w:val="24"/>
            <w:szCs w:val="24"/>
          </w:rPr>
          <w:delText>days after application</w:delText>
        </w:r>
      </w:del>
      <w:ins w:id="1026" w:author="copyeditor" w:date="2020-02-23T10:54:00Z">
        <w:r w:rsidR="00B81886">
          <w:rPr>
            <w:rFonts w:asciiTheme="majorBidi" w:hAnsiTheme="majorBidi" w:cstheme="majorBidi"/>
            <w:color w:val="000000" w:themeColor="text1"/>
            <w:sz w:val="24"/>
            <w:szCs w:val="24"/>
          </w:rPr>
          <w:t>DAA</w:t>
        </w:r>
      </w:ins>
      <w:r w:rsidR="00B05119" w:rsidRPr="008A61FC">
        <w:rPr>
          <w:rFonts w:asciiTheme="majorBidi" w:hAnsiTheme="majorBidi" w:cstheme="majorBidi"/>
          <w:color w:val="000000" w:themeColor="text1"/>
          <w:sz w:val="24"/>
          <w:szCs w:val="24"/>
        </w:rPr>
        <w:t xml:space="preserve">, soybean covered with tarps during application on all sides of the treated field </w:t>
      </w:r>
      <w:del w:id="1027" w:author="copyeditor" w:date="2020-02-23T10:54:00Z">
        <w:r w:rsidR="00B05119" w:rsidRPr="008A61FC" w:rsidDel="00B81886">
          <w:rPr>
            <w:rFonts w:asciiTheme="majorBidi" w:hAnsiTheme="majorBidi" w:cstheme="majorBidi"/>
            <w:color w:val="000000" w:themeColor="text1"/>
            <w:sz w:val="24"/>
            <w:szCs w:val="24"/>
          </w:rPr>
          <w:delText xml:space="preserve">were </w:delText>
        </w:r>
      </w:del>
      <w:ins w:id="1028" w:author="copyeditor" w:date="2020-02-23T10:54:00Z">
        <w:r w:rsidR="00B81886">
          <w:rPr>
            <w:rFonts w:asciiTheme="majorBidi" w:hAnsiTheme="majorBidi" w:cstheme="majorBidi"/>
            <w:color w:val="000000" w:themeColor="text1"/>
            <w:sz w:val="24"/>
            <w:szCs w:val="24"/>
          </w:rPr>
          <w:t>had at least 40% injury</w:t>
        </w:r>
      </w:ins>
      <w:del w:id="1029" w:author="copyeditor" w:date="2020-02-23T10:54:00Z">
        <w:r w:rsidR="00B05119" w:rsidRPr="008A61FC" w:rsidDel="00B81886">
          <w:rPr>
            <w:rFonts w:asciiTheme="majorBidi" w:hAnsiTheme="majorBidi" w:cstheme="majorBidi"/>
            <w:color w:val="000000" w:themeColor="text1"/>
            <w:sz w:val="24"/>
            <w:szCs w:val="24"/>
          </w:rPr>
          <w:delText>injured at least 40%</w:delText>
        </w:r>
      </w:del>
      <w:r w:rsidR="00B05119" w:rsidRPr="008A61FC">
        <w:rPr>
          <w:rFonts w:asciiTheme="majorBidi" w:hAnsiTheme="majorBidi" w:cstheme="majorBidi"/>
          <w:color w:val="000000" w:themeColor="text1"/>
          <w:sz w:val="24"/>
          <w:szCs w:val="24"/>
        </w:rPr>
        <w:t xml:space="preserve">, with a similar level </w:t>
      </w:r>
      <w:r w:rsidR="00DA5A6B" w:rsidRPr="008A61FC">
        <w:rPr>
          <w:rFonts w:asciiTheme="majorBidi" w:hAnsiTheme="majorBidi" w:cstheme="majorBidi"/>
          <w:color w:val="000000" w:themeColor="text1"/>
          <w:sz w:val="24"/>
          <w:szCs w:val="24"/>
        </w:rPr>
        <w:t xml:space="preserve">of </w:t>
      </w:r>
      <w:r w:rsidR="00B05119" w:rsidRPr="008A61FC">
        <w:rPr>
          <w:rFonts w:asciiTheme="majorBidi" w:hAnsiTheme="majorBidi" w:cstheme="majorBidi"/>
          <w:color w:val="000000" w:themeColor="text1"/>
          <w:sz w:val="24"/>
          <w:szCs w:val="24"/>
        </w:rPr>
        <w:t xml:space="preserve">injury for </w:t>
      </w:r>
      <w:r w:rsidR="00577F2D" w:rsidRPr="008A61FC">
        <w:rPr>
          <w:rFonts w:asciiTheme="majorBidi" w:hAnsiTheme="majorBidi" w:cstheme="majorBidi"/>
          <w:color w:val="000000" w:themeColor="text1"/>
          <w:sz w:val="24"/>
          <w:szCs w:val="24"/>
        </w:rPr>
        <w:t xml:space="preserve">covered and </w:t>
      </w:r>
      <w:r w:rsidR="00B05119" w:rsidRPr="008A61FC">
        <w:rPr>
          <w:rFonts w:asciiTheme="majorBidi" w:hAnsiTheme="majorBidi" w:cstheme="majorBidi"/>
          <w:color w:val="000000" w:themeColor="text1"/>
          <w:sz w:val="24"/>
          <w:szCs w:val="24"/>
        </w:rPr>
        <w:t>non</w:t>
      </w:r>
      <w:del w:id="1030" w:author="copyeditor" w:date="2020-02-23T10:54:00Z">
        <w:r w:rsidR="00B05119" w:rsidRPr="008A61FC" w:rsidDel="00B81886">
          <w:rPr>
            <w:rFonts w:asciiTheme="majorBidi" w:hAnsiTheme="majorBidi" w:cstheme="majorBidi"/>
            <w:color w:val="000000" w:themeColor="text1"/>
            <w:sz w:val="24"/>
            <w:szCs w:val="24"/>
          </w:rPr>
          <w:delText>-</w:delText>
        </w:r>
      </w:del>
      <w:r w:rsidR="00B05119" w:rsidRPr="008A61FC">
        <w:rPr>
          <w:rFonts w:asciiTheme="majorBidi" w:hAnsiTheme="majorBidi" w:cstheme="majorBidi"/>
          <w:color w:val="000000" w:themeColor="text1"/>
          <w:sz w:val="24"/>
          <w:szCs w:val="24"/>
        </w:rPr>
        <w:t>covered plants</w:t>
      </w:r>
      <w:r w:rsidR="00DA5A6B" w:rsidRPr="008A61FC">
        <w:rPr>
          <w:rFonts w:asciiTheme="majorBidi" w:hAnsiTheme="majorBidi" w:cstheme="majorBidi"/>
          <w:color w:val="000000" w:themeColor="text1"/>
          <w:sz w:val="24"/>
          <w:szCs w:val="24"/>
        </w:rPr>
        <w:t xml:space="preserve"> (</w:t>
      </w:r>
      <w:bookmarkStart w:id="1031" w:name="_Hlk25998284"/>
      <w:r w:rsidR="008F0CF9" w:rsidRPr="00906F27">
        <w:rPr>
          <w:rFonts w:asciiTheme="majorBidi" w:hAnsiTheme="majorBidi" w:cstheme="majorBidi"/>
          <w:color w:val="000000" w:themeColor="text1"/>
          <w:sz w:val="24"/>
          <w:szCs w:val="24"/>
          <w:highlight w:val="yellow"/>
          <w:rPrChange w:id="1032" w:author="copyeditor" w:date="2020-02-23T10:56:00Z">
            <w:rPr>
              <w:rFonts w:asciiTheme="majorBidi" w:hAnsiTheme="majorBidi" w:cstheme="majorBidi"/>
              <w:color w:val="000000" w:themeColor="text1"/>
              <w:sz w:val="24"/>
              <w:szCs w:val="24"/>
            </w:rPr>
          </w:rPrChange>
        </w:rPr>
        <w:t>Supplemental Table 1</w:t>
      </w:r>
      <w:bookmarkEnd w:id="1031"/>
      <w:r w:rsidR="008F0CF9" w:rsidRPr="008A61FC">
        <w:rPr>
          <w:rFonts w:asciiTheme="majorBidi" w:hAnsiTheme="majorBidi" w:cstheme="majorBidi"/>
          <w:color w:val="000000" w:themeColor="text1"/>
          <w:sz w:val="24"/>
          <w:szCs w:val="24"/>
        </w:rPr>
        <w:t>)</w:t>
      </w:r>
      <w:r w:rsidR="00B05119" w:rsidRPr="008A61FC">
        <w:rPr>
          <w:rFonts w:asciiTheme="majorBidi" w:hAnsiTheme="majorBidi" w:cstheme="majorBidi"/>
          <w:color w:val="000000" w:themeColor="text1"/>
          <w:sz w:val="24"/>
          <w:szCs w:val="24"/>
        </w:rPr>
        <w:t xml:space="preserve">. </w:t>
      </w:r>
      <w:r w:rsidR="00AF1E4D" w:rsidRPr="008A61FC">
        <w:rPr>
          <w:rFonts w:asciiTheme="majorBidi" w:hAnsiTheme="majorBidi" w:cstheme="majorBidi"/>
          <w:color w:val="000000" w:themeColor="text1"/>
          <w:sz w:val="24"/>
          <w:szCs w:val="24"/>
        </w:rPr>
        <w:t>The average wind speed of 1.3 m s</w:t>
      </w:r>
      <w:ins w:id="1033" w:author="copyeditor" w:date="2020-02-21T16:49:00Z">
        <w:r w:rsidR="00543C27">
          <w:rPr>
            <w:rFonts w:asciiTheme="majorBidi" w:hAnsiTheme="majorBidi" w:cstheme="majorBidi"/>
            <w:iCs/>
            <w:color w:val="000000" w:themeColor="text1"/>
            <w:sz w:val="24"/>
            <w:szCs w:val="24"/>
            <w:vertAlign w:val="superscript"/>
          </w:rPr>
          <w:t>−</w:t>
        </w:r>
      </w:ins>
      <w:del w:id="1034" w:author="copyeditor" w:date="2020-02-21T16:49:00Z">
        <w:r w:rsidR="00AF1E4D" w:rsidRPr="008A61FC" w:rsidDel="00543C27">
          <w:rPr>
            <w:rFonts w:asciiTheme="majorBidi" w:hAnsiTheme="majorBidi" w:cstheme="majorBidi"/>
            <w:color w:val="000000" w:themeColor="text1"/>
            <w:sz w:val="24"/>
            <w:szCs w:val="24"/>
            <w:vertAlign w:val="superscript"/>
          </w:rPr>
          <w:delText>-</w:delText>
        </w:r>
      </w:del>
      <w:r w:rsidR="00AF1E4D" w:rsidRPr="008A61FC">
        <w:rPr>
          <w:rFonts w:asciiTheme="majorBidi" w:hAnsiTheme="majorBidi" w:cstheme="majorBidi"/>
          <w:color w:val="000000" w:themeColor="text1"/>
          <w:sz w:val="24"/>
          <w:szCs w:val="24"/>
          <w:vertAlign w:val="superscript"/>
        </w:rPr>
        <w:t>1</w:t>
      </w:r>
      <w:r w:rsidR="00AF1E4D" w:rsidRPr="008A61FC">
        <w:rPr>
          <w:rFonts w:asciiTheme="majorBidi" w:hAnsiTheme="majorBidi" w:cstheme="majorBidi"/>
          <w:color w:val="000000" w:themeColor="text1"/>
          <w:sz w:val="24"/>
          <w:szCs w:val="24"/>
        </w:rPr>
        <w:t xml:space="preserve"> at height of the boom during application contributed to less physical drift of dicamba during application compared </w:t>
      </w:r>
      <w:r w:rsidR="00801AEA" w:rsidRPr="008A61FC">
        <w:rPr>
          <w:rFonts w:asciiTheme="majorBidi" w:hAnsiTheme="majorBidi" w:cstheme="majorBidi"/>
          <w:color w:val="000000" w:themeColor="text1"/>
          <w:sz w:val="24"/>
          <w:szCs w:val="24"/>
        </w:rPr>
        <w:t>with</w:t>
      </w:r>
      <w:r w:rsidR="00AF1E4D" w:rsidRPr="008A61FC">
        <w:rPr>
          <w:rFonts w:asciiTheme="majorBidi" w:hAnsiTheme="majorBidi" w:cstheme="majorBidi"/>
          <w:color w:val="000000" w:themeColor="text1"/>
          <w:sz w:val="24"/>
          <w:szCs w:val="24"/>
        </w:rPr>
        <w:t xml:space="preserve"> other sites, except Indiana (Table 4).</w:t>
      </w:r>
    </w:p>
    <w:p w14:paraId="7C7F0167" w14:textId="618AF2AB" w:rsidR="00451F25" w:rsidRPr="008A61FC" w:rsidRDefault="00852BA0" w:rsidP="001E110F">
      <w:pPr>
        <w:spacing w:after="0" w:line="480" w:lineRule="auto"/>
        <w:ind w:firstLine="432"/>
        <w:rPr>
          <w:rFonts w:asciiTheme="majorBidi" w:hAnsiTheme="majorBidi" w:cstheme="majorBidi"/>
          <w:color w:val="000000" w:themeColor="text1"/>
          <w:sz w:val="24"/>
          <w:szCs w:val="24"/>
        </w:rPr>
      </w:pPr>
      <w:bookmarkStart w:id="1035" w:name="_Hlk16495157"/>
      <w:r w:rsidRPr="008A61FC">
        <w:rPr>
          <w:rFonts w:asciiTheme="majorBidi" w:hAnsiTheme="majorBidi" w:cstheme="majorBidi"/>
          <w:color w:val="000000" w:themeColor="text1"/>
          <w:sz w:val="24"/>
          <w:szCs w:val="24"/>
        </w:rPr>
        <w:t xml:space="preserve">An </w:t>
      </w:r>
      <w:r w:rsidR="00C05755" w:rsidRPr="00722042">
        <w:rPr>
          <w:rFonts w:asciiTheme="majorBidi" w:hAnsiTheme="majorBidi" w:cstheme="majorBidi"/>
          <w:color w:val="000000" w:themeColor="text1"/>
          <w:sz w:val="24"/>
          <w:szCs w:val="24"/>
        </w:rPr>
        <w:t xml:space="preserve">estimated 10% injury to soybean occurred at </w:t>
      </w:r>
      <w:r w:rsidR="006F081D" w:rsidRPr="00722042">
        <w:rPr>
          <w:rFonts w:asciiTheme="majorBidi" w:hAnsiTheme="majorBidi" w:cstheme="majorBidi"/>
          <w:color w:val="000000" w:themeColor="text1"/>
          <w:sz w:val="24"/>
          <w:szCs w:val="24"/>
        </w:rPr>
        <w:t>84</w:t>
      </w:r>
      <w:r w:rsidR="00C05755" w:rsidRPr="00722042">
        <w:rPr>
          <w:rFonts w:asciiTheme="majorBidi" w:hAnsiTheme="majorBidi" w:cstheme="majorBidi"/>
          <w:color w:val="000000" w:themeColor="text1"/>
          <w:sz w:val="24"/>
          <w:szCs w:val="24"/>
        </w:rPr>
        <w:t xml:space="preserve"> m from the treated field when</w:t>
      </w:r>
      <w:r w:rsidR="00C05755" w:rsidRPr="008A61FC">
        <w:rPr>
          <w:rFonts w:asciiTheme="majorBidi" w:hAnsiTheme="majorBidi" w:cstheme="majorBidi"/>
          <w:color w:val="000000" w:themeColor="text1"/>
          <w:sz w:val="24"/>
          <w:szCs w:val="24"/>
        </w:rPr>
        <w:t xml:space="preserve"> plants were covered during application, and 1% injury to soybean was estimated beyond the field edge</w:t>
      </w:r>
      <w:r w:rsidRPr="008A61FC">
        <w:rPr>
          <w:rFonts w:asciiTheme="majorBidi" w:hAnsiTheme="majorBidi" w:cstheme="majorBidi"/>
          <w:color w:val="000000" w:themeColor="text1"/>
          <w:sz w:val="24"/>
          <w:szCs w:val="24"/>
        </w:rPr>
        <w:t xml:space="preserve"> (approximately </w:t>
      </w:r>
      <w:r w:rsidR="00C21C84" w:rsidRPr="008A61FC">
        <w:rPr>
          <w:rFonts w:asciiTheme="majorBidi" w:hAnsiTheme="majorBidi" w:cstheme="majorBidi"/>
          <w:color w:val="000000" w:themeColor="text1"/>
          <w:sz w:val="24"/>
          <w:szCs w:val="24"/>
        </w:rPr>
        <w:t>250</w:t>
      </w:r>
      <w:r w:rsidRPr="008A61FC">
        <w:rPr>
          <w:rFonts w:asciiTheme="majorBidi" w:hAnsiTheme="majorBidi" w:cstheme="majorBidi"/>
          <w:color w:val="000000" w:themeColor="text1"/>
          <w:sz w:val="24"/>
          <w:szCs w:val="24"/>
        </w:rPr>
        <w:t xml:space="preserve"> m)</w:t>
      </w:r>
      <w:r w:rsidR="00577F2D" w:rsidRPr="008A61FC">
        <w:rPr>
          <w:rFonts w:asciiTheme="majorBidi" w:hAnsiTheme="majorBidi" w:cstheme="majorBidi"/>
          <w:color w:val="000000" w:themeColor="text1"/>
          <w:sz w:val="24"/>
          <w:szCs w:val="24"/>
        </w:rPr>
        <w:t xml:space="preserve"> for covered and non</w:t>
      </w:r>
      <w:del w:id="1036" w:author="copyeditor" w:date="2020-02-23T10:56:00Z">
        <w:r w:rsidR="00577F2D" w:rsidRPr="008A61FC" w:rsidDel="00906F27">
          <w:rPr>
            <w:rFonts w:asciiTheme="majorBidi" w:hAnsiTheme="majorBidi" w:cstheme="majorBidi"/>
            <w:color w:val="000000" w:themeColor="text1"/>
            <w:sz w:val="24"/>
            <w:szCs w:val="24"/>
          </w:rPr>
          <w:delText>-</w:delText>
        </w:r>
      </w:del>
      <w:r w:rsidR="00577F2D" w:rsidRPr="008A61FC">
        <w:rPr>
          <w:rFonts w:asciiTheme="majorBidi" w:hAnsiTheme="majorBidi" w:cstheme="majorBidi"/>
          <w:color w:val="000000" w:themeColor="text1"/>
          <w:sz w:val="24"/>
          <w:szCs w:val="24"/>
        </w:rPr>
        <w:t>covered plants</w:t>
      </w:r>
      <w:bookmarkEnd w:id="1035"/>
      <w:r w:rsidR="00C05755" w:rsidRPr="008A61FC">
        <w:rPr>
          <w:rFonts w:asciiTheme="majorBidi" w:hAnsiTheme="majorBidi" w:cstheme="majorBidi"/>
          <w:color w:val="000000" w:themeColor="text1"/>
          <w:sz w:val="24"/>
          <w:szCs w:val="24"/>
        </w:rPr>
        <w:t xml:space="preserve"> (Table 3). </w:t>
      </w:r>
      <w:r w:rsidR="00650117" w:rsidRPr="008A61FC">
        <w:rPr>
          <w:rFonts w:asciiTheme="majorBidi" w:hAnsiTheme="majorBidi" w:cstheme="majorBidi"/>
          <w:color w:val="000000" w:themeColor="text1"/>
          <w:sz w:val="24"/>
          <w:szCs w:val="24"/>
        </w:rPr>
        <w:t xml:space="preserve">Furthermore, at 22 </w:t>
      </w:r>
      <w:del w:id="1037" w:author="copyeditor" w:date="2020-02-23T10:57:00Z">
        <w:r w:rsidR="00650117" w:rsidRPr="008A61FC" w:rsidDel="00906F27">
          <w:rPr>
            <w:rFonts w:asciiTheme="majorBidi" w:hAnsiTheme="majorBidi" w:cstheme="majorBidi"/>
            <w:color w:val="000000" w:themeColor="text1"/>
            <w:sz w:val="24"/>
            <w:szCs w:val="24"/>
          </w:rPr>
          <w:delText>days after application</w:delText>
        </w:r>
      </w:del>
      <w:ins w:id="1038" w:author="copyeditor" w:date="2020-02-23T10:57:00Z">
        <w:r w:rsidR="00906F27">
          <w:rPr>
            <w:rFonts w:asciiTheme="majorBidi" w:hAnsiTheme="majorBidi" w:cstheme="majorBidi"/>
            <w:color w:val="000000" w:themeColor="text1"/>
            <w:sz w:val="24"/>
            <w:szCs w:val="24"/>
          </w:rPr>
          <w:t>DAA</w:t>
        </w:r>
      </w:ins>
      <w:r w:rsidR="00650117" w:rsidRPr="008A61FC">
        <w:rPr>
          <w:rFonts w:asciiTheme="majorBidi" w:hAnsiTheme="majorBidi" w:cstheme="majorBidi"/>
          <w:color w:val="000000" w:themeColor="text1"/>
          <w:sz w:val="24"/>
          <w:szCs w:val="24"/>
        </w:rPr>
        <w:t xml:space="preserve">, 24.0 ha of non-DR soybean exhibited 5% or more injury </w:t>
      </w:r>
      <w:r w:rsidR="00B73E62" w:rsidRPr="008A61FC">
        <w:rPr>
          <w:rFonts w:asciiTheme="majorBidi" w:hAnsiTheme="majorBidi" w:cstheme="majorBidi"/>
          <w:color w:val="000000" w:themeColor="text1"/>
          <w:sz w:val="24"/>
          <w:szCs w:val="24"/>
        </w:rPr>
        <w:t xml:space="preserve">from dicamba </w:t>
      </w:r>
      <w:r w:rsidR="00650117" w:rsidRPr="008A61FC">
        <w:rPr>
          <w:rFonts w:asciiTheme="majorBidi" w:hAnsiTheme="majorBidi" w:cstheme="majorBidi"/>
          <w:color w:val="000000" w:themeColor="text1"/>
          <w:sz w:val="24"/>
          <w:szCs w:val="24"/>
        </w:rPr>
        <w:t>when only 15.6 ha of DR soybean were treated (</w:t>
      </w:r>
      <w:r w:rsidR="008F0CF9" w:rsidRPr="008A61FC">
        <w:rPr>
          <w:rFonts w:asciiTheme="majorBidi" w:hAnsiTheme="majorBidi" w:cstheme="majorBidi"/>
          <w:color w:val="000000" w:themeColor="text1"/>
          <w:sz w:val="24"/>
          <w:szCs w:val="24"/>
        </w:rPr>
        <w:t>Supplemental Table 1</w:t>
      </w:r>
      <w:r w:rsidR="00650117" w:rsidRPr="008A61FC">
        <w:rPr>
          <w:rFonts w:asciiTheme="majorBidi" w:hAnsiTheme="majorBidi" w:cstheme="majorBidi"/>
          <w:color w:val="000000" w:themeColor="text1"/>
          <w:sz w:val="24"/>
          <w:szCs w:val="24"/>
        </w:rPr>
        <w:t>). Hence, 1.5</w:t>
      </w:r>
      <w:ins w:id="1039" w:author="copyeditor" w:date="2020-02-23T10:57:00Z">
        <w:r w:rsidR="00906F27">
          <w:rPr>
            <w:rFonts w:asciiTheme="majorBidi" w:hAnsiTheme="majorBidi" w:cstheme="majorBidi"/>
            <w:color w:val="000000" w:themeColor="text1"/>
            <w:sz w:val="24"/>
            <w:szCs w:val="24"/>
          </w:rPr>
          <w:t xml:space="preserve"> times</w:t>
        </w:r>
      </w:ins>
      <w:del w:id="1040" w:author="copyeditor" w:date="2020-02-23T10:57:00Z">
        <w:r w:rsidR="00385BC5" w:rsidRPr="008A61FC" w:rsidDel="00906F27">
          <w:rPr>
            <w:rFonts w:asciiTheme="majorBidi" w:hAnsiTheme="majorBidi" w:cstheme="majorBidi"/>
            <w:color w:val="000000" w:themeColor="text1"/>
            <w:sz w:val="24"/>
            <w:szCs w:val="24"/>
          </w:rPr>
          <w:delText>x</w:delText>
        </w:r>
      </w:del>
      <w:r w:rsidR="00650117" w:rsidRPr="008A61FC">
        <w:rPr>
          <w:rFonts w:asciiTheme="majorBidi" w:hAnsiTheme="majorBidi" w:cstheme="majorBidi"/>
          <w:color w:val="000000" w:themeColor="text1"/>
          <w:sz w:val="24"/>
          <w:szCs w:val="24"/>
        </w:rPr>
        <w:t xml:space="preserve"> the treated area was injured at least 5% by the dicamba application. </w:t>
      </w:r>
      <w:ins w:id="1041" w:author="copyeditor" w:date="2020-02-23T10:58:00Z">
        <w:r w:rsidR="00A07417">
          <w:rPr>
            <w:rFonts w:asciiTheme="majorBidi" w:hAnsiTheme="majorBidi" w:cstheme="majorBidi"/>
            <w:color w:val="000000" w:themeColor="text1"/>
            <w:sz w:val="24"/>
            <w:szCs w:val="24"/>
          </w:rPr>
          <w:t xml:space="preserve">Thus, </w:t>
        </w:r>
      </w:ins>
      <w:del w:id="1042" w:author="copyeditor" w:date="2020-02-23T10:58:00Z">
        <w:r w:rsidR="00650117" w:rsidRPr="008A61FC" w:rsidDel="00A07417">
          <w:rPr>
            <w:rFonts w:asciiTheme="majorBidi" w:hAnsiTheme="majorBidi" w:cstheme="majorBidi"/>
            <w:color w:val="000000" w:themeColor="text1"/>
            <w:sz w:val="24"/>
            <w:szCs w:val="24"/>
          </w:rPr>
          <w:delText>A</w:delText>
        </w:r>
      </w:del>
      <w:ins w:id="1043" w:author="copyeditor" w:date="2020-02-23T10:58:00Z">
        <w:r w:rsidR="00A07417">
          <w:rPr>
            <w:rFonts w:asciiTheme="majorBidi" w:hAnsiTheme="majorBidi" w:cstheme="majorBidi"/>
            <w:color w:val="000000" w:themeColor="text1"/>
            <w:sz w:val="24"/>
            <w:szCs w:val="24"/>
          </w:rPr>
          <w:t>a</w:t>
        </w:r>
      </w:ins>
      <w:r w:rsidR="00650117" w:rsidRPr="008A61FC">
        <w:rPr>
          <w:rFonts w:asciiTheme="majorBidi" w:hAnsiTheme="majorBidi" w:cstheme="majorBidi"/>
          <w:color w:val="000000" w:themeColor="text1"/>
          <w:sz w:val="24"/>
          <w:szCs w:val="24"/>
        </w:rPr>
        <w:t xml:space="preserve"> logical question </w:t>
      </w:r>
      <w:del w:id="1044" w:author="copyeditor" w:date="2020-02-23T10:58:00Z">
        <w:r w:rsidR="00650117" w:rsidRPr="008A61FC" w:rsidDel="00A07417">
          <w:rPr>
            <w:rFonts w:asciiTheme="majorBidi" w:hAnsiTheme="majorBidi" w:cstheme="majorBidi"/>
            <w:color w:val="000000" w:themeColor="text1"/>
            <w:sz w:val="24"/>
            <w:szCs w:val="24"/>
          </w:rPr>
          <w:delText xml:space="preserve">becomes </w:delText>
        </w:r>
      </w:del>
      <w:ins w:id="1045" w:author="copyeditor" w:date="2020-02-23T10:58:00Z">
        <w:r w:rsidR="00A07417">
          <w:rPr>
            <w:rFonts w:asciiTheme="majorBidi" w:hAnsiTheme="majorBidi" w:cstheme="majorBidi"/>
            <w:color w:val="000000" w:themeColor="text1"/>
            <w:sz w:val="24"/>
            <w:szCs w:val="24"/>
          </w:rPr>
          <w:t>is</w:t>
        </w:r>
        <w:r w:rsidR="00A07417" w:rsidRPr="008A61FC">
          <w:rPr>
            <w:rFonts w:asciiTheme="majorBidi" w:hAnsiTheme="majorBidi" w:cstheme="majorBidi"/>
            <w:color w:val="000000" w:themeColor="text1"/>
            <w:sz w:val="24"/>
            <w:szCs w:val="24"/>
          </w:rPr>
          <w:t xml:space="preserve"> </w:t>
        </w:r>
      </w:ins>
      <w:del w:id="1046" w:author="copyeditor" w:date="2020-02-23T10:57:00Z">
        <w:r w:rsidR="00650117" w:rsidRPr="008A61FC" w:rsidDel="00906F27">
          <w:rPr>
            <w:rFonts w:asciiTheme="majorBidi" w:hAnsiTheme="majorBidi" w:cstheme="majorBidi"/>
            <w:color w:val="000000" w:themeColor="text1"/>
            <w:sz w:val="24"/>
            <w:szCs w:val="24"/>
          </w:rPr>
          <w:delText>“</w:delText>
        </w:r>
      </w:del>
      <w:r w:rsidR="00650117" w:rsidRPr="008A61FC">
        <w:rPr>
          <w:rFonts w:asciiTheme="majorBidi" w:hAnsiTheme="majorBidi" w:cstheme="majorBidi"/>
          <w:color w:val="000000" w:themeColor="text1"/>
          <w:sz w:val="24"/>
          <w:szCs w:val="24"/>
        </w:rPr>
        <w:t>why the extensive movement in all directions and greater injury in Arkansas</w:t>
      </w:r>
      <w:r w:rsidR="00B73E62" w:rsidRPr="008A61FC">
        <w:rPr>
          <w:rFonts w:asciiTheme="majorBidi" w:hAnsiTheme="majorBidi" w:cstheme="majorBidi"/>
          <w:color w:val="000000" w:themeColor="text1"/>
          <w:sz w:val="24"/>
          <w:szCs w:val="24"/>
        </w:rPr>
        <w:t xml:space="preserve"> than at other sites</w:t>
      </w:r>
      <w:r w:rsidR="00650117" w:rsidRPr="008A61FC">
        <w:rPr>
          <w:rFonts w:asciiTheme="majorBidi" w:hAnsiTheme="majorBidi" w:cstheme="majorBidi"/>
          <w:color w:val="000000" w:themeColor="text1"/>
          <w:sz w:val="24"/>
          <w:szCs w:val="24"/>
        </w:rPr>
        <w:t>?</w:t>
      </w:r>
      <w:del w:id="1047" w:author="copyeditor" w:date="2020-02-23T10:58:00Z">
        <w:r w:rsidR="00650117" w:rsidRPr="008A61FC" w:rsidDel="00A07417">
          <w:rPr>
            <w:rFonts w:asciiTheme="majorBidi" w:hAnsiTheme="majorBidi" w:cstheme="majorBidi"/>
            <w:color w:val="000000" w:themeColor="text1"/>
            <w:sz w:val="24"/>
            <w:szCs w:val="24"/>
          </w:rPr>
          <w:delText>”</w:delText>
        </w:r>
      </w:del>
    </w:p>
    <w:p w14:paraId="6550DD67" w14:textId="2E78AD2A" w:rsidR="00AF1E4D" w:rsidRPr="008A61FC" w:rsidRDefault="00A05D59" w:rsidP="001E110F">
      <w:pPr>
        <w:spacing w:after="0" w:line="480" w:lineRule="auto"/>
        <w:ind w:firstLine="432"/>
        <w:rPr>
          <w:rFonts w:asciiTheme="majorBidi" w:hAnsiTheme="majorBidi" w:cstheme="majorBidi"/>
          <w:color w:val="000000" w:themeColor="text1"/>
          <w:sz w:val="24"/>
          <w:szCs w:val="24"/>
        </w:rPr>
      </w:pPr>
      <w:r w:rsidRPr="008A61FC">
        <w:rPr>
          <w:rFonts w:asciiTheme="majorBidi" w:hAnsiTheme="majorBidi" w:cstheme="majorBidi"/>
          <w:color w:val="000000" w:themeColor="text1"/>
          <w:sz w:val="24"/>
          <w:szCs w:val="24"/>
        </w:rPr>
        <w:t>I</w:t>
      </w:r>
      <w:r w:rsidR="00B73E62" w:rsidRPr="008A61FC">
        <w:rPr>
          <w:rFonts w:asciiTheme="majorBidi" w:hAnsiTheme="majorBidi" w:cstheme="majorBidi"/>
          <w:color w:val="000000" w:themeColor="text1"/>
          <w:sz w:val="24"/>
          <w:szCs w:val="24"/>
        </w:rPr>
        <w:t xml:space="preserve">t </w:t>
      </w:r>
      <w:r w:rsidR="00400F3A" w:rsidRPr="008A61FC">
        <w:rPr>
          <w:rFonts w:asciiTheme="majorBidi" w:hAnsiTheme="majorBidi" w:cstheme="majorBidi"/>
          <w:color w:val="000000" w:themeColor="text1"/>
          <w:sz w:val="24"/>
          <w:szCs w:val="24"/>
        </w:rPr>
        <w:t>is well established that air temperature directly influence</w:t>
      </w:r>
      <w:r w:rsidR="00451F25" w:rsidRPr="008A61FC">
        <w:rPr>
          <w:rFonts w:asciiTheme="majorBidi" w:hAnsiTheme="majorBidi" w:cstheme="majorBidi"/>
          <w:color w:val="000000" w:themeColor="text1"/>
          <w:sz w:val="24"/>
          <w:szCs w:val="24"/>
        </w:rPr>
        <w:t>s</w:t>
      </w:r>
      <w:r w:rsidR="00400F3A" w:rsidRPr="008A61FC">
        <w:rPr>
          <w:rFonts w:asciiTheme="majorBidi" w:hAnsiTheme="majorBidi" w:cstheme="majorBidi"/>
          <w:color w:val="000000" w:themeColor="text1"/>
          <w:sz w:val="24"/>
          <w:szCs w:val="24"/>
        </w:rPr>
        <w:t xml:space="preserve"> dicamba volatility (Behrens and </w:t>
      </w:r>
      <w:proofErr w:type="spellStart"/>
      <w:r w:rsidR="00400F3A" w:rsidRPr="008A61FC">
        <w:rPr>
          <w:rFonts w:asciiTheme="majorBidi" w:hAnsiTheme="majorBidi" w:cstheme="majorBidi"/>
          <w:color w:val="000000" w:themeColor="text1"/>
          <w:sz w:val="24"/>
          <w:szCs w:val="24"/>
        </w:rPr>
        <w:t>Leuschen</w:t>
      </w:r>
      <w:proofErr w:type="spellEnd"/>
      <w:r w:rsidR="00B73E62" w:rsidRPr="008A61FC">
        <w:rPr>
          <w:rFonts w:asciiTheme="majorBidi" w:hAnsiTheme="majorBidi" w:cstheme="majorBidi"/>
          <w:color w:val="000000" w:themeColor="text1"/>
          <w:sz w:val="24"/>
          <w:szCs w:val="24"/>
        </w:rPr>
        <w:t xml:space="preserve"> 1979</w:t>
      </w:r>
      <w:r w:rsidR="00400F3A" w:rsidRPr="008A61FC">
        <w:rPr>
          <w:rFonts w:asciiTheme="majorBidi" w:hAnsiTheme="majorBidi" w:cstheme="majorBidi"/>
          <w:color w:val="000000" w:themeColor="text1"/>
          <w:sz w:val="24"/>
          <w:szCs w:val="24"/>
        </w:rPr>
        <w:t>)</w:t>
      </w:r>
      <w:r w:rsidRPr="008A61FC">
        <w:rPr>
          <w:rFonts w:asciiTheme="majorBidi" w:hAnsiTheme="majorBidi" w:cstheme="majorBidi"/>
          <w:color w:val="000000" w:themeColor="text1"/>
          <w:sz w:val="24"/>
          <w:szCs w:val="24"/>
        </w:rPr>
        <w:t>, and volatilization of the dicamba formulation tested in this experiment increases substantially at temperatures above 30</w:t>
      </w:r>
      <w:ins w:id="1048" w:author="copyeditor" w:date="2020-02-23T10:59:00Z">
        <w:r w:rsidR="00A07417">
          <w:rPr>
            <w:rFonts w:asciiTheme="majorBidi" w:hAnsiTheme="majorBidi" w:cstheme="majorBidi"/>
            <w:color w:val="000000" w:themeColor="text1"/>
            <w:sz w:val="24"/>
            <w:szCs w:val="24"/>
          </w:rPr>
          <w:t xml:space="preserve"> </w:t>
        </w:r>
      </w:ins>
      <w:del w:id="1049" w:author="copyeditor" w:date="2020-02-23T10:59:00Z">
        <w:r w:rsidR="00566456" w:rsidRPr="008A61FC" w:rsidDel="00A07417">
          <w:rPr>
            <w:rFonts w:asciiTheme="majorBidi" w:hAnsiTheme="majorBidi" w:cstheme="majorBidi"/>
            <w:color w:val="000000" w:themeColor="text1"/>
            <w:sz w:val="24"/>
            <w:szCs w:val="24"/>
          </w:rPr>
          <w:delText>°</w:delText>
        </w:r>
      </w:del>
      <w:r w:rsidRPr="008A61FC">
        <w:rPr>
          <w:rFonts w:asciiTheme="majorBidi" w:hAnsiTheme="majorBidi" w:cstheme="majorBidi"/>
          <w:color w:val="000000" w:themeColor="text1"/>
          <w:sz w:val="24"/>
          <w:szCs w:val="24"/>
        </w:rPr>
        <w:t xml:space="preserve">C (Mueller and Steckel 2019a). Temperatures during and </w:t>
      </w:r>
      <w:del w:id="1050" w:author="copyeditor" w:date="2020-02-23T11:00:00Z">
        <w:r w:rsidRPr="008A61FC" w:rsidDel="00FF3ED1">
          <w:rPr>
            <w:rFonts w:asciiTheme="majorBidi" w:hAnsiTheme="majorBidi" w:cstheme="majorBidi"/>
            <w:color w:val="000000" w:themeColor="text1"/>
            <w:sz w:val="24"/>
            <w:szCs w:val="24"/>
          </w:rPr>
          <w:delText xml:space="preserve">following </w:delText>
        </w:r>
      </w:del>
      <w:ins w:id="1051" w:author="copyeditor" w:date="2020-02-23T11:00:00Z">
        <w:r w:rsidR="00FF3ED1">
          <w:rPr>
            <w:rFonts w:asciiTheme="majorBidi" w:hAnsiTheme="majorBidi" w:cstheme="majorBidi"/>
            <w:color w:val="000000" w:themeColor="text1"/>
            <w:sz w:val="24"/>
            <w:szCs w:val="24"/>
          </w:rPr>
          <w:t>after</w:t>
        </w:r>
        <w:r w:rsidR="00FF3ED1" w:rsidRPr="008A61FC">
          <w:rPr>
            <w:rFonts w:asciiTheme="majorBidi" w:hAnsiTheme="majorBidi" w:cstheme="majorBidi"/>
            <w:color w:val="000000" w:themeColor="text1"/>
            <w:sz w:val="24"/>
            <w:szCs w:val="24"/>
          </w:rPr>
          <w:t xml:space="preserve"> </w:t>
        </w:r>
      </w:ins>
      <w:r w:rsidRPr="008A61FC">
        <w:rPr>
          <w:rFonts w:asciiTheme="majorBidi" w:hAnsiTheme="majorBidi" w:cstheme="majorBidi"/>
          <w:color w:val="000000" w:themeColor="text1"/>
          <w:sz w:val="24"/>
          <w:szCs w:val="24"/>
        </w:rPr>
        <w:t>treatment frequently exceeded 30</w:t>
      </w:r>
      <w:ins w:id="1052" w:author="copyeditor" w:date="2020-02-23T11:01:00Z">
        <w:r w:rsidR="00FF3ED1">
          <w:rPr>
            <w:rFonts w:asciiTheme="majorBidi" w:hAnsiTheme="majorBidi" w:cstheme="majorBidi"/>
            <w:color w:val="000000" w:themeColor="text1"/>
            <w:sz w:val="24"/>
            <w:szCs w:val="24"/>
          </w:rPr>
          <w:t xml:space="preserve"> </w:t>
        </w:r>
      </w:ins>
      <w:del w:id="1053" w:author="copyeditor" w:date="2020-02-23T11:01:00Z">
        <w:r w:rsidR="00566456" w:rsidRPr="008A61FC" w:rsidDel="00FF3ED1">
          <w:rPr>
            <w:rFonts w:asciiTheme="majorBidi" w:hAnsiTheme="majorBidi" w:cstheme="majorBidi"/>
            <w:iCs/>
            <w:color w:val="000000" w:themeColor="text1"/>
            <w:sz w:val="24"/>
            <w:szCs w:val="24"/>
          </w:rPr>
          <w:delText>°</w:delText>
        </w:r>
      </w:del>
      <w:r w:rsidRPr="008A61FC">
        <w:rPr>
          <w:rFonts w:asciiTheme="majorBidi" w:hAnsiTheme="majorBidi" w:cstheme="majorBidi"/>
          <w:color w:val="000000" w:themeColor="text1"/>
          <w:sz w:val="24"/>
          <w:szCs w:val="24"/>
        </w:rPr>
        <w:t xml:space="preserve">C at </w:t>
      </w:r>
      <w:r w:rsidR="00801AEA" w:rsidRPr="008A61FC">
        <w:rPr>
          <w:rFonts w:asciiTheme="majorBidi" w:hAnsiTheme="majorBidi" w:cstheme="majorBidi"/>
          <w:color w:val="000000" w:themeColor="text1"/>
          <w:sz w:val="24"/>
          <w:szCs w:val="24"/>
        </w:rPr>
        <w:t>this</w:t>
      </w:r>
      <w:r w:rsidRPr="008A61FC">
        <w:rPr>
          <w:rFonts w:asciiTheme="majorBidi" w:hAnsiTheme="majorBidi" w:cstheme="majorBidi"/>
          <w:color w:val="000000" w:themeColor="text1"/>
          <w:sz w:val="24"/>
          <w:szCs w:val="24"/>
        </w:rPr>
        <w:t xml:space="preserve"> test site</w:t>
      </w:r>
      <w:r w:rsidR="00451F25" w:rsidRPr="008A61FC">
        <w:rPr>
          <w:rFonts w:asciiTheme="majorBidi" w:hAnsiTheme="majorBidi" w:cstheme="majorBidi"/>
          <w:color w:val="000000" w:themeColor="text1"/>
          <w:sz w:val="24"/>
          <w:szCs w:val="24"/>
        </w:rPr>
        <w:t xml:space="preserve"> over </w:t>
      </w:r>
      <w:del w:id="1054" w:author="copyeditor" w:date="2020-02-23T11:01:00Z">
        <w:r w:rsidR="00451F25" w:rsidRPr="008A61FC" w:rsidDel="00FF3ED1">
          <w:rPr>
            <w:rFonts w:asciiTheme="majorBidi" w:hAnsiTheme="majorBidi" w:cstheme="majorBidi"/>
            <w:color w:val="000000" w:themeColor="text1"/>
            <w:sz w:val="24"/>
            <w:szCs w:val="24"/>
          </w:rPr>
          <w:delText xml:space="preserve">a </w:delText>
        </w:r>
      </w:del>
      <w:r w:rsidR="00451F25" w:rsidRPr="008A61FC">
        <w:rPr>
          <w:rFonts w:asciiTheme="majorBidi" w:hAnsiTheme="majorBidi" w:cstheme="majorBidi"/>
          <w:color w:val="000000" w:themeColor="text1"/>
          <w:sz w:val="24"/>
          <w:szCs w:val="24"/>
        </w:rPr>
        <w:t>three</w:t>
      </w:r>
      <w:ins w:id="1055" w:author="copyeditor" w:date="2020-02-23T11:01:00Z">
        <w:r w:rsidR="00FF3ED1">
          <w:rPr>
            <w:rFonts w:asciiTheme="majorBidi" w:hAnsiTheme="majorBidi" w:cstheme="majorBidi"/>
            <w:color w:val="000000" w:themeColor="text1"/>
            <w:sz w:val="24"/>
            <w:szCs w:val="24"/>
          </w:rPr>
          <w:t xml:space="preserve"> </w:t>
        </w:r>
      </w:ins>
      <w:del w:id="1056" w:author="copyeditor" w:date="2020-02-23T11:01:00Z">
        <w:r w:rsidR="00451F25" w:rsidRPr="008A61FC" w:rsidDel="00FF3ED1">
          <w:rPr>
            <w:rFonts w:asciiTheme="majorBidi" w:hAnsiTheme="majorBidi" w:cstheme="majorBidi"/>
            <w:color w:val="000000" w:themeColor="text1"/>
            <w:sz w:val="24"/>
            <w:szCs w:val="24"/>
          </w:rPr>
          <w:delText>-</w:delText>
        </w:r>
      </w:del>
      <w:r w:rsidR="00451F25" w:rsidRPr="008A61FC">
        <w:rPr>
          <w:rFonts w:asciiTheme="majorBidi" w:hAnsiTheme="majorBidi" w:cstheme="majorBidi"/>
          <w:color w:val="000000" w:themeColor="text1"/>
          <w:sz w:val="24"/>
          <w:szCs w:val="24"/>
        </w:rPr>
        <w:t>d</w:t>
      </w:r>
      <w:del w:id="1057" w:author="copyeditor" w:date="2020-02-23T11:01:00Z">
        <w:r w:rsidR="00451F25" w:rsidRPr="008A61FC" w:rsidDel="00FF3ED1">
          <w:rPr>
            <w:rFonts w:asciiTheme="majorBidi" w:hAnsiTheme="majorBidi" w:cstheme="majorBidi"/>
            <w:color w:val="000000" w:themeColor="text1"/>
            <w:sz w:val="24"/>
            <w:szCs w:val="24"/>
          </w:rPr>
          <w:delText>ay period</w:delText>
        </w:r>
      </w:del>
      <w:r w:rsidRPr="008A61FC">
        <w:rPr>
          <w:rFonts w:asciiTheme="majorBidi" w:hAnsiTheme="majorBidi" w:cstheme="majorBidi"/>
          <w:color w:val="000000" w:themeColor="text1"/>
          <w:sz w:val="24"/>
          <w:szCs w:val="24"/>
        </w:rPr>
        <w:t xml:space="preserve">. However, </w:t>
      </w:r>
      <w:r w:rsidR="00400F3A" w:rsidRPr="008A61FC">
        <w:rPr>
          <w:rFonts w:asciiTheme="majorBidi" w:hAnsiTheme="majorBidi" w:cstheme="majorBidi"/>
          <w:color w:val="000000" w:themeColor="text1"/>
          <w:sz w:val="24"/>
          <w:szCs w:val="24"/>
        </w:rPr>
        <w:t>h</w:t>
      </w:r>
      <w:r w:rsidR="00852BA0" w:rsidRPr="008A61FC">
        <w:rPr>
          <w:rFonts w:asciiTheme="majorBidi" w:hAnsiTheme="majorBidi" w:cstheme="majorBidi"/>
          <w:color w:val="000000" w:themeColor="text1"/>
          <w:sz w:val="24"/>
          <w:szCs w:val="24"/>
        </w:rPr>
        <w:t>igh temperatures alone do not adequately explain the extensiv</w:t>
      </w:r>
      <w:r w:rsidR="00650117" w:rsidRPr="008A61FC">
        <w:rPr>
          <w:rFonts w:asciiTheme="majorBidi" w:hAnsiTheme="majorBidi" w:cstheme="majorBidi"/>
          <w:color w:val="000000" w:themeColor="text1"/>
          <w:sz w:val="24"/>
          <w:szCs w:val="24"/>
        </w:rPr>
        <w:t xml:space="preserve">e injury at the Arkansas site, </w:t>
      </w:r>
      <w:r w:rsidR="00B73E62" w:rsidRPr="008A61FC">
        <w:rPr>
          <w:rFonts w:asciiTheme="majorBidi" w:hAnsiTheme="majorBidi" w:cstheme="majorBidi"/>
          <w:color w:val="000000" w:themeColor="text1"/>
          <w:sz w:val="24"/>
          <w:szCs w:val="24"/>
        </w:rPr>
        <w:t xml:space="preserve">especially </w:t>
      </w:r>
      <w:r w:rsidR="00650117" w:rsidRPr="008A61FC">
        <w:rPr>
          <w:rFonts w:asciiTheme="majorBidi" w:hAnsiTheme="majorBidi" w:cstheme="majorBidi"/>
          <w:color w:val="000000" w:themeColor="text1"/>
          <w:sz w:val="24"/>
          <w:szCs w:val="24"/>
        </w:rPr>
        <w:t xml:space="preserve">considering </w:t>
      </w:r>
      <w:proofErr w:type="spellStart"/>
      <w:r w:rsidR="00650117" w:rsidRPr="008A61FC">
        <w:rPr>
          <w:rFonts w:asciiTheme="majorBidi" w:hAnsiTheme="majorBidi" w:cstheme="majorBidi"/>
          <w:color w:val="000000" w:themeColor="text1"/>
          <w:sz w:val="24"/>
          <w:szCs w:val="24"/>
        </w:rPr>
        <w:t>post</w:t>
      </w:r>
      <w:del w:id="1058" w:author="copyeditor" w:date="2020-02-23T11:01:00Z">
        <w:r w:rsidR="00650117" w:rsidRPr="008A61FC" w:rsidDel="00FF3ED1">
          <w:rPr>
            <w:rFonts w:asciiTheme="majorBidi" w:hAnsiTheme="majorBidi" w:cstheme="majorBidi"/>
            <w:color w:val="000000" w:themeColor="text1"/>
            <w:sz w:val="24"/>
            <w:szCs w:val="24"/>
          </w:rPr>
          <w:delText>-</w:delText>
        </w:r>
      </w:del>
      <w:r w:rsidR="00650117" w:rsidRPr="008A61FC">
        <w:rPr>
          <w:rFonts w:asciiTheme="majorBidi" w:hAnsiTheme="majorBidi" w:cstheme="majorBidi"/>
          <w:color w:val="000000" w:themeColor="text1"/>
          <w:sz w:val="24"/>
          <w:szCs w:val="24"/>
        </w:rPr>
        <w:t>application</w:t>
      </w:r>
      <w:proofErr w:type="spellEnd"/>
      <w:r w:rsidR="00650117" w:rsidRPr="008A61FC">
        <w:rPr>
          <w:rFonts w:asciiTheme="majorBidi" w:hAnsiTheme="majorBidi" w:cstheme="majorBidi"/>
          <w:color w:val="000000" w:themeColor="text1"/>
          <w:sz w:val="24"/>
          <w:szCs w:val="24"/>
        </w:rPr>
        <w:t xml:space="preserve"> daily temperatures exceeded 30</w:t>
      </w:r>
      <w:ins w:id="1059" w:author="copyeditor" w:date="2020-02-23T11:01:00Z">
        <w:r w:rsidR="00FF3ED1">
          <w:rPr>
            <w:rFonts w:asciiTheme="majorBidi" w:hAnsiTheme="majorBidi" w:cstheme="majorBidi"/>
            <w:color w:val="000000" w:themeColor="text1"/>
            <w:sz w:val="24"/>
            <w:szCs w:val="24"/>
          </w:rPr>
          <w:t xml:space="preserve"> </w:t>
        </w:r>
      </w:ins>
      <w:del w:id="1060" w:author="copyeditor" w:date="2020-02-23T11:01:00Z">
        <w:r w:rsidR="00566456" w:rsidRPr="008A61FC" w:rsidDel="00FF3ED1">
          <w:rPr>
            <w:rFonts w:asciiTheme="majorBidi" w:hAnsiTheme="majorBidi" w:cstheme="majorBidi"/>
            <w:iCs/>
            <w:color w:val="000000" w:themeColor="text1"/>
            <w:sz w:val="24"/>
            <w:szCs w:val="24"/>
          </w:rPr>
          <w:delText>°</w:delText>
        </w:r>
      </w:del>
      <w:r w:rsidR="00650117" w:rsidRPr="008A61FC">
        <w:rPr>
          <w:rFonts w:asciiTheme="majorBidi" w:hAnsiTheme="majorBidi" w:cstheme="majorBidi"/>
          <w:color w:val="000000" w:themeColor="text1"/>
          <w:sz w:val="24"/>
          <w:szCs w:val="24"/>
        </w:rPr>
        <w:t xml:space="preserve">C at </w:t>
      </w:r>
      <w:ins w:id="1061" w:author="copyeditor" w:date="2020-02-23T11:01:00Z">
        <w:r w:rsidR="00FF3ED1">
          <w:rPr>
            <w:rFonts w:asciiTheme="majorBidi" w:hAnsiTheme="majorBidi" w:cstheme="majorBidi"/>
            <w:color w:val="000000" w:themeColor="text1"/>
            <w:sz w:val="24"/>
            <w:szCs w:val="24"/>
          </w:rPr>
          <w:t xml:space="preserve">the </w:t>
        </w:r>
      </w:ins>
      <w:r w:rsidR="00650117" w:rsidRPr="008A61FC">
        <w:rPr>
          <w:rFonts w:asciiTheme="majorBidi" w:hAnsiTheme="majorBidi" w:cstheme="majorBidi"/>
          <w:color w:val="000000" w:themeColor="text1"/>
          <w:sz w:val="24"/>
          <w:szCs w:val="24"/>
        </w:rPr>
        <w:t xml:space="preserve">Indiana and </w:t>
      </w:r>
      <w:r w:rsidR="00B73E62" w:rsidRPr="008A61FC">
        <w:rPr>
          <w:rFonts w:asciiTheme="majorBidi" w:hAnsiTheme="majorBidi" w:cstheme="majorBidi"/>
          <w:color w:val="000000" w:themeColor="text1"/>
          <w:sz w:val="24"/>
          <w:szCs w:val="24"/>
        </w:rPr>
        <w:t>Nebraska</w:t>
      </w:r>
      <w:ins w:id="1062" w:author="copyeditor" w:date="2020-02-23T11:02:00Z">
        <w:r w:rsidR="00FF3ED1">
          <w:rPr>
            <w:rFonts w:asciiTheme="majorBidi" w:hAnsiTheme="majorBidi" w:cstheme="majorBidi"/>
            <w:color w:val="000000" w:themeColor="text1"/>
            <w:sz w:val="24"/>
            <w:szCs w:val="24"/>
          </w:rPr>
          <w:t xml:space="preserve"> sites</w:t>
        </w:r>
      </w:ins>
      <w:r w:rsidR="00650117" w:rsidRPr="008A61FC">
        <w:rPr>
          <w:rFonts w:asciiTheme="majorBidi" w:hAnsiTheme="majorBidi" w:cstheme="majorBidi"/>
          <w:color w:val="000000" w:themeColor="text1"/>
          <w:sz w:val="24"/>
          <w:szCs w:val="24"/>
        </w:rPr>
        <w:t>.</w:t>
      </w:r>
      <w:r w:rsidR="00B73E62" w:rsidRPr="008A61FC">
        <w:rPr>
          <w:rFonts w:asciiTheme="majorBidi" w:hAnsiTheme="majorBidi" w:cstheme="majorBidi"/>
          <w:color w:val="000000" w:themeColor="text1"/>
          <w:sz w:val="24"/>
          <w:szCs w:val="24"/>
        </w:rPr>
        <w:t xml:space="preserve"> </w:t>
      </w:r>
      <w:bookmarkStart w:id="1063" w:name="_Hlk14687012"/>
      <w:r w:rsidR="00C05755" w:rsidRPr="008A61FC">
        <w:rPr>
          <w:rFonts w:asciiTheme="majorBidi" w:hAnsiTheme="majorBidi" w:cstheme="majorBidi"/>
          <w:color w:val="000000" w:themeColor="text1"/>
          <w:sz w:val="24"/>
          <w:szCs w:val="24"/>
        </w:rPr>
        <w:t>S</w:t>
      </w:r>
      <w:r w:rsidR="00FB651C" w:rsidRPr="008A61FC">
        <w:rPr>
          <w:rFonts w:asciiTheme="majorBidi" w:hAnsiTheme="majorBidi" w:cstheme="majorBidi"/>
          <w:color w:val="000000" w:themeColor="text1"/>
          <w:sz w:val="24"/>
          <w:szCs w:val="24"/>
        </w:rPr>
        <w:t>low</w:t>
      </w:r>
      <w:ins w:id="1064" w:author="copyeditor" w:date="2020-02-23T11:02:00Z">
        <w:r w:rsidR="00C64521">
          <w:rPr>
            <w:rFonts w:asciiTheme="majorBidi" w:hAnsiTheme="majorBidi" w:cstheme="majorBidi"/>
            <w:color w:val="000000" w:themeColor="text1"/>
            <w:sz w:val="24"/>
            <w:szCs w:val="24"/>
          </w:rPr>
          <w:t>-</w:t>
        </w:r>
      </w:ins>
      <w:del w:id="1065" w:author="copyeditor" w:date="2020-02-23T11:02:00Z">
        <w:r w:rsidR="00FB651C" w:rsidRPr="008A61FC" w:rsidDel="00C64521">
          <w:rPr>
            <w:rFonts w:asciiTheme="majorBidi" w:hAnsiTheme="majorBidi" w:cstheme="majorBidi"/>
            <w:color w:val="000000" w:themeColor="text1"/>
            <w:sz w:val="24"/>
            <w:szCs w:val="24"/>
          </w:rPr>
          <w:delText xml:space="preserve"> </w:delText>
        </w:r>
      </w:del>
      <w:r w:rsidR="00FB651C" w:rsidRPr="008A61FC">
        <w:rPr>
          <w:rFonts w:asciiTheme="majorBidi" w:hAnsiTheme="majorBidi" w:cstheme="majorBidi"/>
          <w:color w:val="000000" w:themeColor="text1"/>
          <w:sz w:val="24"/>
          <w:szCs w:val="24"/>
        </w:rPr>
        <w:t xml:space="preserve">moving stable air </w:t>
      </w:r>
      <w:r w:rsidR="00650117" w:rsidRPr="008A61FC">
        <w:rPr>
          <w:rFonts w:asciiTheme="majorBidi" w:hAnsiTheme="majorBidi" w:cstheme="majorBidi"/>
          <w:color w:val="000000" w:themeColor="text1"/>
          <w:sz w:val="24"/>
          <w:szCs w:val="24"/>
        </w:rPr>
        <w:t xml:space="preserve">in combination with </w:t>
      </w:r>
      <w:r w:rsidR="00C05755" w:rsidRPr="008A61FC">
        <w:rPr>
          <w:rFonts w:asciiTheme="majorBidi" w:hAnsiTheme="majorBidi" w:cstheme="majorBidi"/>
          <w:color w:val="000000" w:themeColor="text1"/>
          <w:sz w:val="24"/>
          <w:szCs w:val="24"/>
        </w:rPr>
        <w:t xml:space="preserve">high </w:t>
      </w:r>
      <w:r w:rsidR="00FB651C" w:rsidRPr="008A61FC">
        <w:rPr>
          <w:rFonts w:asciiTheme="majorBidi" w:hAnsiTheme="majorBidi" w:cstheme="majorBidi"/>
          <w:color w:val="000000" w:themeColor="text1"/>
          <w:sz w:val="24"/>
          <w:szCs w:val="24"/>
        </w:rPr>
        <w:t xml:space="preserve">temperatures sufficient for dicamba volatility </w:t>
      </w:r>
      <w:del w:id="1066" w:author="copyeditor" w:date="2020-02-23T11:02:00Z">
        <w:r w:rsidR="00FB651C" w:rsidRPr="008A61FC" w:rsidDel="00C64521">
          <w:rPr>
            <w:rFonts w:asciiTheme="majorBidi" w:hAnsiTheme="majorBidi" w:cstheme="majorBidi"/>
            <w:color w:val="000000" w:themeColor="text1"/>
            <w:sz w:val="24"/>
            <w:szCs w:val="24"/>
          </w:rPr>
          <w:delText xml:space="preserve">following </w:delText>
        </w:r>
      </w:del>
      <w:ins w:id="1067" w:author="copyeditor" w:date="2020-02-23T11:02:00Z">
        <w:r w:rsidR="00C64521">
          <w:rPr>
            <w:rFonts w:asciiTheme="majorBidi" w:hAnsiTheme="majorBidi" w:cstheme="majorBidi"/>
            <w:color w:val="000000" w:themeColor="text1"/>
            <w:sz w:val="24"/>
            <w:szCs w:val="24"/>
          </w:rPr>
          <w:t>after</w:t>
        </w:r>
        <w:r w:rsidR="00C64521" w:rsidRPr="008A61FC">
          <w:rPr>
            <w:rFonts w:asciiTheme="majorBidi" w:hAnsiTheme="majorBidi" w:cstheme="majorBidi"/>
            <w:color w:val="000000" w:themeColor="text1"/>
            <w:sz w:val="24"/>
            <w:szCs w:val="24"/>
          </w:rPr>
          <w:t xml:space="preserve"> </w:t>
        </w:r>
      </w:ins>
      <w:r w:rsidR="00FB651C" w:rsidRPr="008A61FC">
        <w:rPr>
          <w:rFonts w:asciiTheme="majorBidi" w:hAnsiTheme="majorBidi" w:cstheme="majorBidi"/>
          <w:color w:val="000000" w:themeColor="text1"/>
          <w:sz w:val="24"/>
          <w:szCs w:val="24"/>
        </w:rPr>
        <w:t xml:space="preserve">application may </w:t>
      </w:r>
      <w:r w:rsidR="00650117" w:rsidRPr="008A61FC">
        <w:rPr>
          <w:rFonts w:asciiTheme="majorBidi" w:hAnsiTheme="majorBidi" w:cstheme="majorBidi"/>
          <w:color w:val="000000" w:themeColor="text1"/>
          <w:sz w:val="24"/>
          <w:szCs w:val="24"/>
        </w:rPr>
        <w:t>need consideration</w:t>
      </w:r>
      <w:r w:rsidR="00F41F26" w:rsidRPr="008A61FC">
        <w:rPr>
          <w:rFonts w:asciiTheme="majorBidi" w:hAnsiTheme="majorBidi" w:cstheme="majorBidi"/>
          <w:color w:val="000000" w:themeColor="text1"/>
          <w:sz w:val="24"/>
          <w:szCs w:val="24"/>
        </w:rPr>
        <w:t xml:space="preserve"> (</w:t>
      </w:r>
      <w:proofErr w:type="spellStart"/>
      <w:r w:rsidR="00F41F26" w:rsidRPr="008A61FC">
        <w:rPr>
          <w:rFonts w:asciiTheme="majorBidi" w:hAnsiTheme="majorBidi" w:cstheme="majorBidi"/>
          <w:color w:val="000000" w:themeColor="text1"/>
          <w:sz w:val="24"/>
          <w:szCs w:val="24"/>
        </w:rPr>
        <w:t>Bish</w:t>
      </w:r>
      <w:proofErr w:type="spellEnd"/>
      <w:r w:rsidR="00F41F26" w:rsidRPr="008A61FC">
        <w:rPr>
          <w:rFonts w:asciiTheme="majorBidi" w:hAnsiTheme="majorBidi" w:cstheme="majorBidi"/>
          <w:color w:val="000000" w:themeColor="text1"/>
          <w:sz w:val="24"/>
          <w:szCs w:val="24"/>
        </w:rPr>
        <w:t xml:space="preserve"> et al. 2019b)</w:t>
      </w:r>
      <w:r w:rsidR="00650117" w:rsidRPr="008A61FC">
        <w:rPr>
          <w:rFonts w:asciiTheme="majorBidi" w:hAnsiTheme="majorBidi" w:cstheme="majorBidi"/>
          <w:color w:val="000000" w:themeColor="text1"/>
          <w:sz w:val="24"/>
          <w:szCs w:val="24"/>
        </w:rPr>
        <w:t xml:space="preserve">. </w:t>
      </w:r>
      <w:bookmarkEnd w:id="1063"/>
      <w:r w:rsidR="00B73E62" w:rsidRPr="008A61FC">
        <w:rPr>
          <w:rFonts w:asciiTheme="majorBidi" w:hAnsiTheme="majorBidi" w:cstheme="majorBidi"/>
          <w:color w:val="000000" w:themeColor="text1"/>
          <w:sz w:val="24"/>
          <w:szCs w:val="24"/>
        </w:rPr>
        <w:t>Furthermore, t</w:t>
      </w:r>
      <w:r w:rsidR="00577F2D" w:rsidRPr="008A61FC">
        <w:rPr>
          <w:rFonts w:asciiTheme="majorBidi" w:hAnsiTheme="majorBidi" w:cstheme="majorBidi"/>
          <w:color w:val="000000" w:themeColor="text1"/>
          <w:sz w:val="24"/>
          <w:szCs w:val="24"/>
        </w:rPr>
        <w:t>he addition of glyphosate to dicamba may have also contributed to secondary movement of the auxin herbicide</w:t>
      </w:r>
      <w:r w:rsidR="00B73E62" w:rsidRPr="008A61FC">
        <w:rPr>
          <w:rFonts w:asciiTheme="majorBidi" w:hAnsiTheme="majorBidi" w:cstheme="majorBidi"/>
          <w:color w:val="000000" w:themeColor="text1"/>
          <w:sz w:val="24"/>
          <w:szCs w:val="24"/>
        </w:rPr>
        <w:t xml:space="preserve">, depending </w:t>
      </w:r>
      <w:del w:id="1068" w:author="copyeditor" w:date="2020-02-23T11:02:00Z">
        <w:r w:rsidR="00B73E62" w:rsidRPr="008A61FC" w:rsidDel="00C64521">
          <w:rPr>
            <w:rFonts w:asciiTheme="majorBidi" w:hAnsiTheme="majorBidi" w:cstheme="majorBidi"/>
            <w:color w:val="000000" w:themeColor="text1"/>
            <w:sz w:val="24"/>
            <w:szCs w:val="24"/>
          </w:rPr>
          <w:delText>up</w:delText>
        </w:r>
      </w:del>
      <w:r w:rsidR="00B73E62" w:rsidRPr="008A61FC">
        <w:rPr>
          <w:rFonts w:asciiTheme="majorBidi" w:hAnsiTheme="majorBidi" w:cstheme="majorBidi"/>
          <w:color w:val="000000" w:themeColor="text1"/>
          <w:sz w:val="24"/>
          <w:szCs w:val="24"/>
        </w:rPr>
        <w:t>on pH of the spray solution</w:t>
      </w:r>
      <w:r w:rsidR="00577F2D" w:rsidRPr="008A61FC">
        <w:rPr>
          <w:rFonts w:asciiTheme="majorBidi" w:hAnsiTheme="majorBidi" w:cstheme="majorBidi"/>
          <w:color w:val="000000" w:themeColor="text1"/>
          <w:sz w:val="24"/>
          <w:szCs w:val="24"/>
        </w:rPr>
        <w:t xml:space="preserve">. </w:t>
      </w:r>
      <w:r w:rsidRPr="008A61FC">
        <w:rPr>
          <w:rFonts w:asciiTheme="majorBidi" w:hAnsiTheme="majorBidi" w:cstheme="majorBidi"/>
          <w:color w:val="000000" w:themeColor="text1"/>
          <w:sz w:val="24"/>
          <w:szCs w:val="24"/>
        </w:rPr>
        <w:t xml:space="preserve">The </w:t>
      </w:r>
      <w:r w:rsidR="00577F2D" w:rsidRPr="008A61FC">
        <w:rPr>
          <w:rFonts w:asciiTheme="majorBidi" w:hAnsiTheme="majorBidi" w:cstheme="majorBidi"/>
          <w:color w:val="000000" w:themeColor="text1"/>
          <w:sz w:val="24"/>
          <w:szCs w:val="24"/>
        </w:rPr>
        <w:t>addition of the potassium salt of glyphosate to the dicamba formulation applied in these field trials result</w:t>
      </w:r>
      <w:ins w:id="1069" w:author="copyeditor" w:date="2020-02-23T11:02:00Z">
        <w:r w:rsidR="00C64521">
          <w:rPr>
            <w:rFonts w:asciiTheme="majorBidi" w:hAnsiTheme="majorBidi" w:cstheme="majorBidi"/>
            <w:color w:val="000000" w:themeColor="text1"/>
            <w:sz w:val="24"/>
            <w:szCs w:val="24"/>
          </w:rPr>
          <w:t>ed</w:t>
        </w:r>
      </w:ins>
      <w:del w:id="1070" w:author="copyeditor" w:date="2020-02-23T11:02:00Z">
        <w:r w:rsidR="00577F2D" w:rsidRPr="008A61FC" w:rsidDel="00C64521">
          <w:rPr>
            <w:rFonts w:asciiTheme="majorBidi" w:hAnsiTheme="majorBidi" w:cstheme="majorBidi"/>
            <w:color w:val="000000" w:themeColor="text1"/>
            <w:sz w:val="24"/>
            <w:szCs w:val="24"/>
          </w:rPr>
          <w:delText>s</w:delText>
        </w:r>
      </w:del>
      <w:r w:rsidR="00577F2D" w:rsidRPr="008A61FC">
        <w:rPr>
          <w:rFonts w:asciiTheme="majorBidi" w:hAnsiTheme="majorBidi" w:cstheme="majorBidi"/>
          <w:color w:val="000000" w:themeColor="text1"/>
          <w:sz w:val="24"/>
          <w:szCs w:val="24"/>
        </w:rPr>
        <w:t xml:space="preserve"> in a pH drop of 1.0 to 2.1 units</w:t>
      </w:r>
      <w:r w:rsidRPr="008A61FC">
        <w:rPr>
          <w:rFonts w:asciiTheme="majorBidi" w:hAnsiTheme="majorBidi" w:cstheme="majorBidi"/>
          <w:color w:val="000000" w:themeColor="text1"/>
          <w:sz w:val="24"/>
          <w:szCs w:val="24"/>
        </w:rPr>
        <w:t>,</w:t>
      </w:r>
      <w:r w:rsidR="00B73E62" w:rsidRPr="008A61FC">
        <w:rPr>
          <w:rFonts w:asciiTheme="majorBidi" w:hAnsiTheme="majorBidi" w:cstheme="majorBidi"/>
          <w:color w:val="000000" w:themeColor="text1"/>
          <w:sz w:val="24"/>
          <w:szCs w:val="24"/>
        </w:rPr>
        <w:t xml:space="preserve"> </w:t>
      </w:r>
      <w:r w:rsidR="00B73E62" w:rsidRPr="008A61FC">
        <w:rPr>
          <w:rFonts w:asciiTheme="majorBidi" w:hAnsiTheme="majorBidi" w:cstheme="majorBidi"/>
          <w:color w:val="000000" w:themeColor="text1"/>
          <w:sz w:val="24"/>
          <w:szCs w:val="24"/>
        </w:rPr>
        <w:lastRenderedPageBreak/>
        <w:t>depending on the water source</w:t>
      </w:r>
      <w:r w:rsidR="00AF1E4D" w:rsidRPr="008A61FC">
        <w:rPr>
          <w:rFonts w:asciiTheme="majorBidi" w:hAnsiTheme="majorBidi" w:cstheme="majorBidi"/>
          <w:color w:val="000000" w:themeColor="text1"/>
          <w:sz w:val="24"/>
          <w:szCs w:val="24"/>
        </w:rPr>
        <w:t xml:space="preserve"> (Mueller and Steckel 2019b)</w:t>
      </w:r>
      <w:r w:rsidR="00577F2D" w:rsidRPr="008A61FC">
        <w:rPr>
          <w:rFonts w:asciiTheme="majorBidi" w:hAnsiTheme="majorBidi" w:cstheme="majorBidi"/>
          <w:color w:val="000000" w:themeColor="text1"/>
          <w:sz w:val="24"/>
          <w:szCs w:val="24"/>
        </w:rPr>
        <w:t>, which c</w:t>
      </w:r>
      <w:r w:rsidR="00AF1E4D" w:rsidRPr="008A61FC">
        <w:rPr>
          <w:rFonts w:asciiTheme="majorBidi" w:hAnsiTheme="majorBidi" w:cstheme="majorBidi"/>
          <w:color w:val="000000" w:themeColor="text1"/>
          <w:sz w:val="24"/>
          <w:szCs w:val="24"/>
        </w:rPr>
        <w:t>a</w:t>
      </w:r>
      <w:r w:rsidR="00B73E62" w:rsidRPr="008A61FC">
        <w:rPr>
          <w:rFonts w:asciiTheme="majorBidi" w:hAnsiTheme="majorBidi" w:cstheme="majorBidi"/>
          <w:color w:val="000000" w:themeColor="text1"/>
          <w:sz w:val="24"/>
          <w:szCs w:val="24"/>
        </w:rPr>
        <w:t>n ca</w:t>
      </w:r>
      <w:r w:rsidR="00AF1E4D" w:rsidRPr="008A61FC">
        <w:rPr>
          <w:rFonts w:asciiTheme="majorBidi" w:hAnsiTheme="majorBidi" w:cstheme="majorBidi"/>
          <w:color w:val="000000" w:themeColor="text1"/>
          <w:sz w:val="24"/>
          <w:szCs w:val="24"/>
        </w:rPr>
        <w:t xml:space="preserve">use the volatility of dicamba to more than double </w:t>
      </w:r>
      <w:r w:rsidR="00577F2D" w:rsidRPr="008A61FC">
        <w:rPr>
          <w:rFonts w:asciiTheme="majorBidi" w:hAnsiTheme="majorBidi" w:cstheme="majorBidi"/>
          <w:color w:val="000000" w:themeColor="text1"/>
          <w:sz w:val="24"/>
          <w:szCs w:val="24"/>
        </w:rPr>
        <w:t>(Mueller and Steckel 2019</w:t>
      </w:r>
      <w:r w:rsidR="00AF1E4D" w:rsidRPr="008A61FC">
        <w:rPr>
          <w:rFonts w:asciiTheme="majorBidi" w:hAnsiTheme="majorBidi" w:cstheme="majorBidi"/>
          <w:color w:val="000000" w:themeColor="text1"/>
          <w:sz w:val="24"/>
          <w:szCs w:val="24"/>
        </w:rPr>
        <w:t>a</w:t>
      </w:r>
      <w:r w:rsidR="000E5377" w:rsidRPr="008A61FC">
        <w:rPr>
          <w:rFonts w:asciiTheme="majorBidi" w:hAnsiTheme="majorBidi" w:cstheme="majorBidi"/>
          <w:color w:val="000000" w:themeColor="text1"/>
          <w:sz w:val="24"/>
          <w:szCs w:val="24"/>
        </w:rPr>
        <w:t xml:space="preserve">). </w:t>
      </w:r>
      <w:r w:rsidR="00B73E62" w:rsidRPr="008A61FC">
        <w:rPr>
          <w:rFonts w:asciiTheme="majorBidi" w:hAnsiTheme="majorBidi" w:cstheme="majorBidi"/>
          <w:color w:val="000000" w:themeColor="text1"/>
          <w:sz w:val="24"/>
          <w:szCs w:val="24"/>
        </w:rPr>
        <w:t>Unfortunately, the pH of the water source and spray solution was not measured.</w:t>
      </w:r>
    </w:p>
    <w:p w14:paraId="5E2CDAA5" w14:textId="46B6DF00" w:rsidR="00AF1E4D" w:rsidRPr="008A61FC" w:rsidRDefault="00577F2D" w:rsidP="001E110F">
      <w:pPr>
        <w:spacing w:after="0" w:line="480" w:lineRule="auto"/>
        <w:ind w:firstLine="432"/>
        <w:rPr>
          <w:rFonts w:asciiTheme="majorBidi" w:hAnsiTheme="majorBidi" w:cstheme="majorBidi"/>
          <w:color w:val="000000" w:themeColor="text1"/>
          <w:sz w:val="24"/>
          <w:szCs w:val="24"/>
        </w:rPr>
      </w:pPr>
      <w:r w:rsidRPr="008A61FC">
        <w:rPr>
          <w:rFonts w:asciiTheme="majorBidi" w:hAnsiTheme="majorBidi" w:cstheme="majorBidi"/>
          <w:color w:val="000000" w:themeColor="text1"/>
          <w:sz w:val="24"/>
          <w:szCs w:val="24"/>
        </w:rPr>
        <w:t xml:space="preserve">Another factor that </w:t>
      </w:r>
      <w:r w:rsidR="00AF1E4D" w:rsidRPr="008A61FC">
        <w:rPr>
          <w:rFonts w:asciiTheme="majorBidi" w:hAnsiTheme="majorBidi" w:cstheme="majorBidi"/>
          <w:color w:val="000000" w:themeColor="text1"/>
          <w:sz w:val="24"/>
          <w:szCs w:val="24"/>
        </w:rPr>
        <w:t xml:space="preserve">may </w:t>
      </w:r>
      <w:r w:rsidRPr="008A61FC">
        <w:rPr>
          <w:rFonts w:asciiTheme="majorBidi" w:hAnsiTheme="majorBidi" w:cstheme="majorBidi"/>
          <w:color w:val="000000" w:themeColor="text1"/>
          <w:sz w:val="24"/>
          <w:szCs w:val="24"/>
        </w:rPr>
        <w:t xml:space="preserve">need consideration </w:t>
      </w:r>
      <w:r w:rsidR="00C05755" w:rsidRPr="008A61FC">
        <w:rPr>
          <w:rFonts w:asciiTheme="majorBidi" w:hAnsiTheme="majorBidi" w:cstheme="majorBidi"/>
          <w:color w:val="000000" w:themeColor="text1"/>
          <w:sz w:val="24"/>
          <w:szCs w:val="24"/>
        </w:rPr>
        <w:t>is the presence or abse</w:t>
      </w:r>
      <w:r w:rsidR="00594C28" w:rsidRPr="008A61FC">
        <w:rPr>
          <w:rFonts w:asciiTheme="majorBidi" w:hAnsiTheme="majorBidi" w:cstheme="majorBidi"/>
          <w:color w:val="000000" w:themeColor="text1"/>
          <w:sz w:val="24"/>
          <w:szCs w:val="24"/>
        </w:rPr>
        <w:t xml:space="preserve">nce of dew </w:t>
      </w:r>
      <w:del w:id="1071" w:author="copyeditor" w:date="2020-02-23T11:03:00Z">
        <w:r w:rsidR="00594C28" w:rsidRPr="008A61FC" w:rsidDel="00C64521">
          <w:rPr>
            <w:rFonts w:asciiTheme="majorBidi" w:hAnsiTheme="majorBidi" w:cstheme="majorBidi"/>
            <w:color w:val="000000" w:themeColor="text1"/>
            <w:sz w:val="24"/>
            <w:szCs w:val="24"/>
          </w:rPr>
          <w:delText xml:space="preserve">following </w:delText>
        </w:r>
      </w:del>
      <w:ins w:id="1072" w:author="copyeditor" w:date="2020-02-23T11:03:00Z">
        <w:r w:rsidR="00C64521">
          <w:rPr>
            <w:rFonts w:asciiTheme="majorBidi" w:hAnsiTheme="majorBidi" w:cstheme="majorBidi"/>
            <w:color w:val="000000" w:themeColor="text1"/>
            <w:sz w:val="24"/>
            <w:szCs w:val="24"/>
          </w:rPr>
          <w:t>after</w:t>
        </w:r>
        <w:r w:rsidR="00C64521" w:rsidRPr="008A61FC">
          <w:rPr>
            <w:rFonts w:asciiTheme="majorBidi" w:hAnsiTheme="majorBidi" w:cstheme="majorBidi"/>
            <w:color w:val="000000" w:themeColor="text1"/>
            <w:sz w:val="24"/>
            <w:szCs w:val="24"/>
          </w:rPr>
          <w:t xml:space="preserve"> </w:t>
        </w:r>
      </w:ins>
      <w:r w:rsidR="00594C28" w:rsidRPr="008A61FC">
        <w:rPr>
          <w:rFonts w:asciiTheme="majorBidi" w:hAnsiTheme="majorBidi" w:cstheme="majorBidi"/>
          <w:color w:val="000000" w:themeColor="text1"/>
          <w:sz w:val="24"/>
          <w:szCs w:val="24"/>
        </w:rPr>
        <w:t xml:space="preserve">exposure. </w:t>
      </w:r>
      <w:r w:rsidR="00AF1E4D" w:rsidRPr="008A61FC">
        <w:rPr>
          <w:rFonts w:asciiTheme="majorBidi" w:hAnsiTheme="majorBidi" w:cstheme="majorBidi"/>
          <w:color w:val="000000" w:themeColor="text1"/>
          <w:sz w:val="24"/>
          <w:szCs w:val="24"/>
        </w:rPr>
        <w:t xml:space="preserve">The presence of dew and rewetting of dicamba on leaves at the </w:t>
      </w:r>
      <w:r w:rsidR="00A05D59" w:rsidRPr="008A61FC">
        <w:rPr>
          <w:rFonts w:asciiTheme="majorBidi" w:hAnsiTheme="majorBidi" w:cstheme="majorBidi"/>
          <w:color w:val="000000" w:themeColor="text1"/>
          <w:sz w:val="24"/>
          <w:szCs w:val="24"/>
        </w:rPr>
        <w:t>Arkansas site is</w:t>
      </w:r>
      <w:r w:rsidR="00AF1E4D" w:rsidRPr="008A61FC">
        <w:rPr>
          <w:rFonts w:asciiTheme="majorBidi" w:hAnsiTheme="majorBidi" w:cstheme="majorBidi"/>
          <w:color w:val="000000" w:themeColor="text1"/>
          <w:sz w:val="24"/>
          <w:szCs w:val="24"/>
        </w:rPr>
        <w:t xml:space="preserve"> unknown, but other research on metolachlor </w:t>
      </w:r>
      <w:del w:id="1073" w:author="copyeditor" w:date="2020-02-23T11:03:00Z">
        <w:r w:rsidR="00AF1E4D" w:rsidRPr="008A61FC" w:rsidDel="00C64521">
          <w:rPr>
            <w:rFonts w:asciiTheme="majorBidi" w:hAnsiTheme="majorBidi" w:cstheme="majorBidi"/>
            <w:color w:val="000000" w:themeColor="text1"/>
            <w:sz w:val="24"/>
            <w:szCs w:val="24"/>
          </w:rPr>
          <w:delText xml:space="preserve">has </w:delText>
        </w:r>
      </w:del>
      <w:r w:rsidR="00AF1E4D" w:rsidRPr="008A61FC">
        <w:rPr>
          <w:rFonts w:asciiTheme="majorBidi" w:hAnsiTheme="majorBidi" w:cstheme="majorBidi"/>
          <w:color w:val="000000" w:themeColor="text1"/>
          <w:sz w:val="24"/>
          <w:szCs w:val="24"/>
        </w:rPr>
        <w:t xml:space="preserve">found gaseous losses </w:t>
      </w:r>
      <w:del w:id="1074" w:author="copyeditor" w:date="2020-02-23T11:03:00Z">
        <w:r w:rsidR="00AF1E4D" w:rsidRPr="008A61FC" w:rsidDel="00C64521">
          <w:rPr>
            <w:rFonts w:asciiTheme="majorBidi" w:hAnsiTheme="majorBidi" w:cstheme="majorBidi"/>
            <w:color w:val="000000" w:themeColor="text1"/>
            <w:sz w:val="24"/>
            <w:szCs w:val="24"/>
          </w:rPr>
          <w:delText xml:space="preserve">to </w:delText>
        </w:r>
      </w:del>
      <w:r w:rsidR="00AF1E4D" w:rsidRPr="008A61FC">
        <w:rPr>
          <w:rFonts w:asciiTheme="majorBidi" w:hAnsiTheme="majorBidi" w:cstheme="majorBidi"/>
          <w:color w:val="000000" w:themeColor="text1"/>
          <w:sz w:val="24"/>
          <w:szCs w:val="24"/>
        </w:rPr>
        <w:t>increase</w:t>
      </w:r>
      <w:ins w:id="1075" w:author="copyeditor" w:date="2020-02-23T11:03:00Z">
        <w:r w:rsidR="00C64521">
          <w:rPr>
            <w:rFonts w:asciiTheme="majorBidi" w:hAnsiTheme="majorBidi" w:cstheme="majorBidi"/>
            <w:color w:val="000000" w:themeColor="text1"/>
            <w:sz w:val="24"/>
            <w:szCs w:val="24"/>
          </w:rPr>
          <w:t>d</w:t>
        </w:r>
      </w:ins>
      <w:r w:rsidR="00AF1E4D" w:rsidRPr="008A61FC">
        <w:rPr>
          <w:rFonts w:asciiTheme="majorBidi" w:hAnsiTheme="majorBidi" w:cstheme="majorBidi"/>
          <w:color w:val="000000" w:themeColor="text1"/>
          <w:sz w:val="24"/>
          <w:szCs w:val="24"/>
        </w:rPr>
        <w:t xml:space="preserve"> when the application surface (soil</w:t>
      </w:r>
      <w:ins w:id="1076" w:author="copyeditor" w:date="2020-02-23T11:04:00Z">
        <w:r w:rsidR="00C64521">
          <w:rPr>
            <w:rFonts w:asciiTheme="majorBidi" w:hAnsiTheme="majorBidi" w:cstheme="majorBidi"/>
            <w:color w:val="000000" w:themeColor="text1"/>
            <w:sz w:val="24"/>
            <w:szCs w:val="24"/>
          </w:rPr>
          <w:t>,</w:t>
        </w:r>
      </w:ins>
      <w:r w:rsidR="00AF1E4D" w:rsidRPr="008A61FC">
        <w:rPr>
          <w:rFonts w:asciiTheme="majorBidi" w:hAnsiTheme="majorBidi" w:cstheme="majorBidi"/>
          <w:color w:val="000000" w:themeColor="text1"/>
          <w:sz w:val="24"/>
          <w:szCs w:val="24"/>
        </w:rPr>
        <w:t xml:space="preserve"> in this instance) w</w:t>
      </w:r>
      <w:r w:rsidR="009A0240" w:rsidRPr="008A61FC">
        <w:rPr>
          <w:rFonts w:asciiTheme="majorBidi" w:hAnsiTheme="majorBidi" w:cstheme="majorBidi"/>
          <w:color w:val="000000" w:themeColor="text1"/>
          <w:sz w:val="24"/>
          <w:szCs w:val="24"/>
        </w:rPr>
        <w:t>as</w:t>
      </w:r>
      <w:r w:rsidR="00AF1E4D" w:rsidRPr="008A61FC">
        <w:rPr>
          <w:rFonts w:asciiTheme="majorBidi" w:hAnsiTheme="majorBidi" w:cstheme="majorBidi"/>
          <w:color w:val="000000" w:themeColor="text1"/>
          <w:sz w:val="24"/>
          <w:szCs w:val="24"/>
        </w:rPr>
        <w:t xml:space="preserve"> moist during application (</w:t>
      </w:r>
      <w:proofErr w:type="spellStart"/>
      <w:r w:rsidR="00AF1E4D" w:rsidRPr="008A61FC">
        <w:rPr>
          <w:rFonts w:asciiTheme="majorBidi" w:hAnsiTheme="majorBidi" w:cstheme="majorBidi"/>
          <w:color w:val="000000" w:themeColor="text1"/>
          <w:sz w:val="24"/>
          <w:szCs w:val="24"/>
        </w:rPr>
        <w:t>Prueger</w:t>
      </w:r>
      <w:proofErr w:type="spellEnd"/>
      <w:r w:rsidR="00AF1E4D" w:rsidRPr="008A61FC">
        <w:rPr>
          <w:rFonts w:asciiTheme="majorBidi" w:hAnsiTheme="majorBidi" w:cstheme="majorBidi"/>
          <w:color w:val="000000" w:themeColor="text1"/>
          <w:sz w:val="24"/>
          <w:szCs w:val="24"/>
        </w:rPr>
        <w:t xml:space="preserve"> et al. 2017). Dew is a common occurrence in the </w:t>
      </w:r>
      <w:r w:rsidR="009A0240" w:rsidRPr="008A61FC">
        <w:rPr>
          <w:rFonts w:asciiTheme="majorBidi" w:hAnsiTheme="majorBidi" w:cstheme="majorBidi"/>
          <w:color w:val="000000" w:themeColor="text1"/>
          <w:sz w:val="24"/>
          <w:szCs w:val="24"/>
        </w:rPr>
        <w:t>m</w:t>
      </w:r>
      <w:r w:rsidR="00AF1E4D" w:rsidRPr="008A61FC">
        <w:rPr>
          <w:rFonts w:asciiTheme="majorBidi" w:hAnsiTheme="majorBidi" w:cstheme="majorBidi"/>
          <w:color w:val="000000" w:themeColor="text1"/>
          <w:sz w:val="24"/>
          <w:szCs w:val="24"/>
        </w:rPr>
        <w:t>id</w:t>
      </w:r>
      <w:r w:rsidR="00D72905" w:rsidRPr="008A61FC">
        <w:rPr>
          <w:rFonts w:asciiTheme="majorBidi" w:hAnsiTheme="majorBidi" w:cstheme="majorBidi"/>
          <w:color w:val="000000" w:themeColor="text1"/>
          <w:sz w:val="24"/>
          <w:szCs w:val="24"/>
        </w:rPr>
        <w:t>-</w:t>
      </w:r>
      <w:r w:rsidR="00AF1E4D" w:rsidRPr="008A61FC">
        <w:rPr>
          <w:rFonts w:asciiTheme="majorBidi" w:hAnsiTheme="majorBidi" w:cstheme="majorBidi"/>
          <w:color w:val="000000" w:themeColor="text1"/>
          <w:sz w:val="24"/>
          <w:szCs w:val="24"/>
        </w:rPr>
        <w:t>south</w:t>
      </w:r>
      <w:r w:rsidR="009A0240" w:rsidRPr="008A61FC">
        <w:rPr>
          <w:rFonts w:asciiTheme="majorBidi" w:hAnsiTheme="majorBidi" w:cstheme="majorBidi"/>
          <w:color w:val="000000" w:themeColor="text1"/>
          <w:sz w:val="24"/>
          <w:szCs w:val="24"/>
        </w:rPr>
        <w:t xml:space="preserve">ern </w:t>
      </w:r>
      <w:r w:rsidR="00D72905" w:rsidRPr="008A61FC">
        <w:rPr>
          <w:rFonts w:asciiTheme="majorBidi" w:hAnsiTheme="majorBidi" w:cstheme="majorBidi"/>
          <w:color w:val="000000" w:themeColor="text1"/>
          <w:sz w:val="24"/>
          <w:szCs w:val="24"/>
        </w:rPr>
        <w:t>United States</w:t>
      </w:r>
      <w:r w:rsidR="009A0240" w:rsidRPr="008A61FC">
        <w:rPr>
          <w:rFonts w:asciiTheme="majorBidi" w:hAnsiTheme="majorBidi" w:cstheme="majorBidi"/>
          <w:color w:val="000000" w:themeColor="text1"/>
          <w:sz w:val="24"/>
          <w:szCs w:val="24"/>
        </w:rPr>
        <w:t xml:space="preserve"> </w:t>
      </w:r>
      <w:r w:rsidR="00AF1E4D" w:rsidRPr="008A61FC">
        <w:rPr>
          <w:rFonts w:asciiTheme="majorBidi" w:hAnsiTheme="majorBidi" w:cstheme="majorBidi"/>
          <w:color w:val="000000" w:themeColor="text1"/>
          <w:sz w:val="24"/>
          <w:szCs w:val="24"/>
        </w:rPr>
        <w:t xml:space="preserve">during the summer months and it may be possible that rewetting of soybean leaves </w:t>
      </w:r>
      <w:del w:id="1077" w:author="copyeditor" w:date="2020-02-23T11:04:00Z">
        <w:r w:rsidR="00AF1E4D" w:rsidRPr="008A61FC" w:rsidDel="00F25CD4">
          <w:rPr>
            <w:rFonts w:asciiTheme="majorBidi" w:hAnsiTheme="majorBidi" w:cstheme="majorBidi"/>
            <w:color w:val="000000" w:themeColor="text1"/>
            <w:sz w:val="24"/>
            <w:szCs w:val="24"/>
          </w:rPr>
          <w:delText xml:space="preserve">following </w:delText>
        </w:r>
      </w:del>
      <w:ins w:id="1078" w:author="copyeditor" w:date="2020-02-23T11:04:00Z">
        <w:r w:rsidR="00F25CD4">
          <w:rPr>
            <w:rFonts w:asciiTheme="majorBidi" w:hAnsiTheme="majorBidi" w:cstheme="majorBidi"/>
            <w:color w:val="000000" w:themeColor="text1"/>
            <w:sz w:val="24"/>
            <w:szCs w:val="24"/>
          </w:rPr>
          <w:t>after</w:t>
        </w:r>
        <w:r w:rsidR="00F25CD4" w:rsidRPr="008A61FC">
          <w:rPr>
            <w:rFonts w:asciiTheme="majorBidi" w:hAnsiTheme="majorBidi" w:cstheme="majorBidi"/>
            <w:color w:val="000000" w:themeColor="text1"/>
            <w:sz w:val="24"/>
            <w:szCs w:val="24"/>
          </w:rPr>
          <w:t xml:space="preserve"> </w:t>
        </w:r>
      </w:ins>
      <w:r w:rsidR="00AF1E4D" w:rsidRPr="008A61FC">
        <w:rPr>
          <w:rFonts w:asciiTheme="majorBidi" w:hAnsiTheme="majorBidi" w:cstheme="majorBidi"/>
          <w:color w:val="000000" w:themeColor="text1"/>
          <w:sz w:val="24"/>
          <w:szCs w:val="24"/>
        </w:rPr>
        <w:t xml:space="preserve">previous exposure </w:t>
      </w:r>
      <w:r w:rsidR="009A0240" w:rsidRPr="008A61FC">
        <w:rPr>
          <w:rFonts w:asciiTheme="majorBidi" w:hAnsiTheme="majorBidi" w:cstheme="majorBidi"/>
          <w:color w:val="000000" w:themeColor="text1"/>
          <w:sz w:val="24"/>
          <w:szCs w:val="24"/>
        </w:rPr>
        <w:t>facilitates conversion of the dicamba salt to its respective acid form</w:t>
      </w:r>
      <w:r w:rsidR="00AF1E4D" w:rsidRPr="008A61FC">
        <w:rPr>
          <w:rFonts w:asciiTheme="majorBidi" w:hAnsiTheme="majorBidi" w:cstheme="majorBidi"/>
          <w:color w:val="000000" w:themeColor="text1"/>
          <w:sz w:val="24"/>
          <w:szCs w:val="24"/>
        </w:rPr>
        <w:t>.</w:t>
      </w:r>
    </w:p>
    <w:p w14:paraId="36C3546A" w14:textId="629B9706" w:rsidR="009A0240" w:rsidRPr="008A61FC" w:rsidRDefault="0015108E" w:rsidP="001E110F">
      <w:pPr>
        <w:spacing w:after="0" w:line="480" w:lineRule="auto"/>
        <w:ind w:firstLine="432"/>
        <w:rPr>
          <w:rFonts w:asciiTheme="majorBidi" w:hAnsiTheme="majorBidi" w:cstheme="majorBidi"/>
          <w:color w:val="000000" w:themeColor="text1"/>
          <w:sz w:val="24"/>
          <w:szCs w:val="24"/>
        </w:rPr>
      </w:pPr>
      <w:r w:rsidRPr="008A61FC">
        <w:rPr>
          <w:rFonts w:asciiTheme="majorBidi" w:hAnsiTheme="majorBidi" w:cstheme="majorBidi"/>
          <w:color w:val="000000" w:themeColor="text1"/>
          <w:sz w:val="24"/>
          <w:szCs w:val="24"/>
        </w:rPr>
        <w:t xml:space="preserve">The </w:t>
      </w:r>
      <w:del w:id="1079" w:author="copyeditor" w:date="2020-02-23T11:04:00Z">
        <w:r w:rsidRPr="008A61FC" w:rsidDel="00F25CD4">
          <w:rPr>
            <w:rFonts w:asciiTheme="majorBidi" w:hAnsiTheme="majorBidi" w:cstheme="majorBidi"/>
            <w:color w:val="000000" w:themeColor="text1"/>
            <w:sz w:val="24"/>
            <w:szCs w:val="24"/>
          </w:rPr>
          <w:delText>Integrated Horizontal Flux</w:delText>
        </w:r>
      </w:del>
      <w:ins w:id="1080" w:author="copyeditor" w:date="2020-02-23T11:04:00Z">
        <w:r w:rsidR="00F25CD4">
          <w:rPr>
            <w:rFonts w:asciiTheme="majorBidi" w:hAnsiTheme="majorBidi" w:cstheme="majorBidi"/>
            <w:color w:val="000000" w:themeColor="text1"/>
            <w:sz w:val="24"/>
            <w:szCs w:val="24"/>
          </w:rPr>
          <w:t>IHF</w:t>
        </w:r>
      </w:ins>
      <w:r w:rsidRPr="008A61FC">
        <w:rPr>
          <w:rFonts w:asciiTheme="majorBidi" w:hAnsiTheme="majorBidi" w:cstheme="majorBidi"/>
          <w:color w:val="000000" w:themeColor="text1"/>
          <w:sz w:val="24"/>
          <w:szCs w:val="24"/>
        </w:rPr>
        <w:t xml:space="preserve"> method was a poor indicator of the risk for injury to soybean from dicamba</w:t>
      </w:r>
      <w:ins w:id="1081" w:author="copyeditor" w:date="2020-02-23T11:04:00Z">
        <w:r w:rsidR="00F25CD4">
          <w:rPr>
            <w:rFonts w:asciiTheme="majorBidi" w:hAnsiTheme="majorBidi" w:cstheme="majorBidi"/>
            <w:color w:val="000000" w:themeColor="text1"/>
            <w:sz w:val="24"/>
            <w:szCs w:val="24"/>
          </w:rPr>
          <w:t>,</w:t>
        </w:r>
      </w:ins>
      <w:r w:rsidRPr="008A61FC">
        <w:rPr>
          <w:rFonts w:asciiTheme="majorBidi" w:hAnsiTheme="majorBidi" w:cstheme="majorBidi"/>
          <w:color w:val="000000" w:themeColor="text1"/>
          <w:sz w:val="24"/>
          <w:szCs w:val="24"/>
        </w:rPr>
        <w:t xml:space="preserve"> based on the flux being lowest in Arkansas, yet the most extensive injury </w:t>
      </w:r>
      <w:r w:rsidR="00A03E62" w:rsidRPr="008A61FC">
        <w:rPr>
          <w:rFonts w:asciiTheme="majorBidi" w:hAnsiTheme="majorBidi" w:cstheme="majorBidi"/>
          <w:color w:val="000000" w:themeColor="text1"/>
          <w:sz w:val="24"/>
          <w:szCs w:val="24"/>
        </w:rPr>
        <w:t xml:space="preserve">was </w:t>
      </w:r>
      <w:r w:rsidRPr="008A61FC">
        <w:rPr>
          <w:rFonts w:asciiTheme="majorBidi" w:hAnsiTheme="majorBidi" w:cstheme="majorBidi"/>
          <w:color w:val="000000" w:themeColor="text1"/>
          <w:sz w:val="24"/>
          <w:szCs w:val="24"/>
        </w:rPr>
        <w:t>observed at this location (</w:t>
      </w:r>
      <w:r w:rsidRPr="00F25CD4">
        <w:rPr>
          <w:rFonts w:asciiTheme="majorBidi" w:hAnsiTheme="majorBidi" w:cstheme="majorBidi"/>
          <w:color w:val="000000" w:themeColor="text1"/>
          <w:sz w:val="24"/>
          <w:szCs w:val="24"/>
          <w:highlight w:val="yellow"/>
          <w:rPrChange w:id="1082" w:author="copyeditor" w:date="2020-02-23T11:04:00Z">
            <w:rPr>
              <w:rFonts w:asciiTheme="majorBidi" w:hAnsiTheme="majorBidi" w:cstheme="majorBidi"/>
              <w:color w:val="000000" w:themeColor="text1"/>
              <w:sz w:val="24"/>
              <w:szCs w:val="24"/>
            </w:rPr>
          </w:rPrChange>
        </w:rPr>
        <w:t xml:space="preserve">Figure </w:t>
      </w:r>
      <w:r w:rsidR="00DD02DE" w:rsidRPr="00F25CD4">
        <w:rPr>
          <w:rFonts w:asciiTheme="majorBidi" w:hAnsiTheme="majorBidi" w:cstheme="majorBidi"/>
          <w:color w:val="000000" w:themeColor="text1"/>
          <w:sz w:val="24"/>
          <w:szCs w:val="24"/>
          <w:highlight w:val="yellow"/>
          <w:rPrChange w:id="1083" w:author="copyeditor" w:date="2020-02-23T11:04:00Z">
            <w:rPr>
              <w:rFonts w:asciiTheme="majorBidi" w:hAnsiTheme="majorBidi" w:cstheme="majorBidi"/>
              <w:color w:val="000000" w:themeColor="text1"/>
              <w:sz w:val="24"/>
              <w:szCs w:val="24"/>
            </w:rPr>
          </w:rPrChange>
        </w:rPr>
        <w:t>6</w:t>
      </w:r>
      <w:r w:rsidR="00650117" w:rsidRPr="008A61FC">
        <w:rPr>
          <w:rFonts w:asciiTheme="majorBidi" w:hAnsiTheme="majorBidi" w:cstheme="majorBidi"/>
          <w:color w:val="000000" w:themeColor="text1"/>
          <w:sz w:val="24"/>
          <w:szCs w:val="24"/>
        </w:rPr>
        <w:t xml:space="preserve">). </w:t>
      </w:r>
      <w:r w:rsidRPr="008A61FC">
        <w:rPr>
          <w:rFonts w:asciiTheme="majorBidi" w:hAnsiTheme="majorBidi" w:cstheme="majorBidi"/>
          <w:color w:val="000000" w:themeColor="text1"/>
          <w:sz w:val="24"/>
          <w:szCs w:val="24"/>
        </w:rPr>
        <w:t>These results are not surprising</w:t>
      </w:r>
      <w:ins w:id="1084" w:author="copyeditor" w:date="2020-02-23T11:04:00Z">
        <w:r w:rsidR="00F25CD4">
          <w:rPr>
            <w:rFonts w:asciiTheme="majorBidi" w:hAnsiTheme="majorBidi" w:cstheme="majorBidi"/>
            <w:color w:val="000000" w:themeColor="text1"/>
            <w:sz w:val="24"/>
            <w:szCs w:val="24"/>
          </w:rPr>
          <w:t>,</w:t>
        </w:r>
      </w:ins>
      <w:r w:rsidRPr="008A61FC">
        <w:rPr>
          <w:rFonts w:asciiTheme="majorBidi" w:hAnsiTheme="majorBidi" w:cstheme="majorBidi"/>
          <w:color w:val="000000" w:themeColor="text1"/>
          <w:sz w:val="24"/>
          <w:szCs w:val="24"/>
        </w:rPr>
        <w:t xml:space="preserve"> considering recent research in the </w:t>
      </w:r>
      <w:r w:rsidR="009A0240" w:rsidRPr="008A61FC">
        <w:rPr>
          <w:rFonts w:asciiTheme="majorBidi" w:hAnsiTheme="majorBidi" w:cstheme="majorBidi"/>
          <w:color w:val="000000" w:themeColor="text1"/>
          <w:sz w:val="24"/>
          <w:szCs w:val="24"/>
        </w:rPr>
        <w:t>m</w:t>
      </w:r>
      <w:r w:rsidRPr="008A61FC">
        <w:rPr>
          <w:rFonts w:asciiTheme="majorBidi" w:hAnsiTheme="majorBidi" w:cstheme="majorBidi"/>
          <w:color w:val="000000" w:themeColor="text1"/>
          <w:sz w:val="24"/>
          <w:szCs w:val="24"/>
        </w:rPr>
        <w:t>id</w:t>
      </w:r>
      <w:r w:rsidR="00D72905" w:rsidRPr="008A61FC">
        <w:rPr>
          <w:rFonts w:asciiTheme="majorBidi" w:hAnsiTheme="majorBidi" w:cstheme="majorBidi"/>
          <w:color w:val="000000" w:themeColor="text1"/>
          <w:sz w:val="24"/>
          <w:szCs w:val="24"/>
        </w:rPr>
        <w:t>-</w:t>
      </w:r>
      <w:r w:rsidRPr="008A61FC">
        <w:rPr>
          <w:rFonts w:asciiTheme="majorBidi" w:hAnsiTheme="majorBidi" w:cstheme="majorBidi"/>
          <w:color w:val="000000" w:themeColor="text1"/>
          <w:sz w:val="24"/>
          <w:szCs w:val="24"/>
        </w:rPr>
        <w:t>south</w:t>
      </w:r>
      <w:r w:rsidR="009A0240" w:rsidRPr="008A61FC">
        <w:rPr>
          <w:rFonts w:asciiTheme="majorBidi" w:hAnsiTheme="majorBidi" w:cstheme="majorBidi"/>
          <w:color w:val="000000" w:themeColor="text1"/>
          <w:sz w:val="24"/>
          <w:szCs w:val="24"/>
        </w:rPr>
        <w:t xml:space="preserve">ern </w:t>
      </w:r>
      <w:r w:rsidR="00D72905" w:rsidRPr="008A61FC">
        <w:rPr>
          <w:rFonts w:asciiTheme="majorBidi" w:hAnsiTheme="majorBidi" w:cstheme="majorBidi"/>
          <w:color w:val="000000" w:themeColor="text1"/>
          <w:sz w:val="24"/>
          <w:szCs w:val="24"/>
        </w:rPr>
        <w:t>United States</w:t>
      </w:r>
      <w:r w:rsidRPr="008A61FC">
        <w:rPr>
          <w:rFonts w:asciiTheme="majorBidi" w:hAnsiTheme="majorBidi" w:cstheme="majorBidi"/>
          <w:color w:val="000000" w:themeColor="text1"/>
          <w:sz w:val="24"/>
          <w:szCs w:val="24"/>
        </w:rPr>
        <w:t xml:space="preserve"> has found </w:t>
      </w:r>
      <w:r w:rsidR="00AF1E4D" w:rsidRPr="008A61FC">
        <w:rPr>
          <w:rFonts w:asciiTheme="majorBidi" w:hAnsiTheme="majorBidi" w:cstheme="majorBidi"/>
          <w:color w:val="000000" w:themeColor="text1"/>
          <w:sz w:val="24"/>
          <w:szCs w:val="24"/>
        </w:rPr>
        <w:t xml:space="preserve">volatile </w:t>
      </w:r>
      <w:r w:rsidRPr="008A61FC">
        <w:rPr>
          <w:rFonts w:asciiTheme="majorBidi" w:hAnsiTheme="majorBidi" w:cstheme="majorBidi"/>
          <w:color w:val="000000" w:themeColor="text1"/>
          <w:sz w:val="24"/>
          <w:szCs w:val="24"/>
        </w:rPr>
        <w:t>dicamba</w:t>
      </w:r>
      <w:r w:rsidR="00237C23" w:rsidRPr="008A61FC">
        <w:rPr>
          <w:rFonts w:asciiTheme="majorBidi" w:hAnsiTheme="majorBidi" w:cstheme="majorBidi"/>
          <w:color w:val="000000" w:themeColor="text1"/>
          <w:sz w:val="24"/>
          <w:szCs w:val="24"/>
        </w:rPr>
        <w:t xml:space="preserve"> </w:t>
      </w:r>
      <w:r w:rsidRPr="008A61FC">
        <w:rPr>
          <w:rFonts w:asciiTheme="majorBidi" w:hAnsiTheme="majorBidi" w:cstheme="majorBidi"/>
          <w:color w:val="000000" w:themeColor="text1"/>
          <w:sz w:val="24"/>
          <w:szCs w:val="24"/>
        </w:rPr>
        <w:t>concentrations as low as 1 ng m</w:t>
      </w:r>
      <w:ins w:id="1085" w:author="copyeditor" w:date="2020-02-21T16:49:00Z">
        <w:r w:rsidR="00543C27">
          <w:rPr>
            <w:rFonts w:asciiTheme="majorBidi" w:hAnsiTheme="majorBidi" w:cstheme="majorBidi"/>
            <w:iCs/>
            <w:color w:val="000000" w:themeColor="text1"/>
            <w:sz w:val="24"/>
            <w:szCs w:val="24"/>
            <w:vertAlign w:val="superscript"/>
          </w:rPr>
          <w:t>−</w:t>
        </w:r>
      </w:ins>
      <w:del w:id="1086" w:author="copyeditor" w:date="2020-02-21T16:49:00Z">
        <w:r w:rsidRPr="008A61FC" w:rsidDel="00543C27">
          <w:rPr>
            <w:rFonts w:asciiTheme="majorBidi" w:hAnsiTheme="majorBidi" w:cstheme="majorBidi"/>
            <w:color w:val="000000" w:themeColor="text1"/>
            <w:sz w:val="24"/>
            <w:szCs w:val="24"/>
            <w:vertAlign w:val="superscript"/>
          </w:rPr>
          <w:delText>-</w:delText>
        </w:r>
      </w:del>
      <w:r w:rsidRPr="008A61FC">
        <w:rPr>
          <w:rFonts w:asciiTheme="majorBidi" w:hAnsiTheme="majorBidi" w:cstheme="majorBidi"/>
          <w:color w:val="000000" w:themeColor="text1"/>
          <w:sz w:val="24"/>
          <w:szCs w:val="24"/>
          <w:vertAlign w:val="superscript"/>
        </w:rPr>
        <w:t>3</w:t>
      </w:r>
      <w:r w:rsidRPr="008A61FC">
        <w:rPr>
          <w:rFonts w:asciiTheme="majorBidi" w:hAnsiTheme="majorBidi" w:cstheme="majorBidi"/>
          <w:color w:val="000000" w:themeColor="text1"/>
          <w:sz w:val="24"/>
          <w:szCs w:val="24"/>
        </w:rPr>
        <w:t xml:space="preserve"> d</w:t>
      </w:r>
      <w:ins w:id="1087" w:author="copyeditor" w:date="2020-02-21T16:49:00Z">
        <w:r w:rsidR="00543C27">
          <w:rPr>
            <w:rFonts w:asciiTheme="majorBidi" w:hAnsiTheme="majorBidi" w:cstheme="majorBidi"/>
            <w:iCs/>
            <w:color w:val="000000" w:themeColor="text1"/>
            <w:sz w:val="24"/>
            <w:szCs w:val="24"/>
            <w:vertAlign w:val="superscript"/>
          </w:rPr>
          <w:t>−</w:t>
        </w:r>
      </w:ins>
      <w:del w:id="1088" w:author="copyeditor" w:date="2020-02-21T16:49:00Z">
        <w:r w:rsidRPr="008A61FC" w:rsidDel="00543C27">
          <w:rPr>
            <w:rFonts w:asciiTheme="majorBidi" w:hAnsiTheme="majorBidi" w:cstheme="majorBidi"/>
            <w:color w:val="000000" w:themeColor="text1"/>
            <w:sz w:val="24"/>
            <w:szCs w:val="24"/>
            <w:vertAlign w:val="superscript"/>
          </w:rPr>
          <w:delText>-</w:delText>
        </w:r>
      </w:del>
      <w:r w:rsidRPr="008A61FC">
        <w:rPr>
          <w:rFonts w:asciiTheme="majorBidi" w:hAnsiTheme="majorBidi" w:cstheme="majorBidi"/>
          <w:color w:val="000000" w:themeColor="text1"/>
          <w:sz w:val="24"/>
          <w:szCs w:val="24"/>
          <w:vertAlign w:val="superscript"/>
        </w:rPr>
        <w:t>1</w:t>
      </w:r>
      <w:r w:rsidRPr="008A61FC">
        <w:rPr>
          <w:rFonts w:asciiTheme="majorBidi" w:hAnsiTheme="majorBidi" w:cstheme="majorBidi"/>
          <w:color w:val="000000" w:themeColor="text1"/>
          <w:sz w:val="24"/>
          <w:szCs w:val="24"/>
        </w:rPr>
        <w:t xml:space="preserve"> to be sufficient to cause </w:t>
      </w:r>
      <w:r w:rsidR="0062106B" w:rsidRPr="008A61FC">
        <w:rPr>
          <w:rFonts w:asciiTheme="majorBidi" w:hAnsiTheme="majorBidi" w:cstheme="majorBidi"/>
          <w:color w:val="000000" w:themeColor="text1"/>
          <w:sz w:val="24"/>
          <w:szCs w:val="24"/>
        </w:rPr>
        <w:t xml:space="preserve">symptomology </w:t>
      </w:r>
      <w:r w:rsidR="00237C23" w:rsidRPr="008A61FC">
        <w:rPr>
          <w:rFonts w:asciiTheme="majorBidi" w:hAnsiTheme="majorBidi" w:cstheme="majorBidi"/>
          <w:color w:val="000000" w:themeColor="text1"/>
          <w:sz w:val="24"/>
          <w:szCs w:val="24"/>
        </w:rPr>
        <w:t>in</w:t>
      </w:r>
      <w:r w:rsidRPr="008A61FC">
        <w:rPr>
          <w:rFonts w:asciiTheme="majorBidi" w:hAnsiTheme="majorBidi" w:cstheme="majorBidi"/>
          <w:color w:val="000000" w:themeColor="text1"/>
          <w:sz w:val="24"/>
          <w:szCs w:val="24"/>
        </w:rPr>
        <w:t xml:space="preserve"> soybean (Brabham et al. 2019)</w:t>
      </w:r>
      <w:r w:rsidR="009A0240" w:rsidRPr="008A61FC">
        <w:rPr>
          <w:rFonts w:asciiTheme="majorBidi" w:hAnsiTheme="majorBidi" w:cstheme="majorBidi"/>
          <w:color w:val="000000" w:themeColor="text1"/>
          <w:sz w:val="24"/>
          <w:szCs w:val="24"/>
        </w:rPr>
        <w:t xml:space="preserve">, a level much lower than </w:t>
      </w:r>
      <w:del w:id="1089" w:author="copyeditor" w:date="2020-02-23T11:13:00Z">
        <w:r w:rsidR="009A0240" w:rsidRPr="008A61FC" w:rsidDel="007C202B">
          <w:rPr>
            <w:rFonts w:asciiTheme="majorBidi" w:hAnsiTheme="majorBidi" w:cstheme="majorBidi"/>
            <w:color w:val="000000" w:themeColor="text1"/>
            <w:sz w:val="24"/>
            <w:szCs w:val="24"/>
          </w:rPr>
          <w:delText xml:space="preserve">that </w:delText>
        </w:r>
      </w:del>
      <w:r w:rsidR="009A0240" w:rsidRPr="008A61FC">
        <w:rPr>
          <w:rFonts w:asciiTheme="majorBidi" w:hAnsiTheme="majorBidi" w:cstheme="majorBidi"/>
          <w:color w:val="000000" w:themeColor="text1"/>
          <w:sz w:val="24"/>
          <w:szCs w:val="24"/>
        </w:rPr>
        <w:t xml:space="preserve">once thought to elicit injury to the crop. </w:t>
      </w:r>
    </w:p>
    <w:p w14:paraId="332348E7" w14:textId="0FD11654" w:rsidR="00AD519C" w:rsidRPr="008A61FC" w:rsidRDefault="00AD519C" w:rsidP="001E110F">
      <w:pPr>
        <w:spacing w:after="0" w:line="480" w:lineRule="auto"/>
        <w:ind w:firstLine="432"/>
        <w:rPr>
          <w:rFonts w:asciiTheme="majorBidi" w:hAnsiTheme="majorBidi" w:cstheme="majorBidi"/>
          <w:color w:val="000000" w:themeColor="text1"/>
          <w:sz w:val="24"/>
          <w:szCs w:val="24"/>
        </w:rPr>
      </w:pPr>
    </w:p>
    <w:bookmarkEnd w:id="990"/>
    <w:p w14:paraId="5F82078B" w14:textId="055E7713" w:rsidR="003623FF" w:rsidRPr="00154220" w:rsidRDefault="003623FF" w:rsidP="001E110F">
      <w:pPr>
        <w:spacing w:after="0" w:line="480" w:lineRule="auto"/>
        <w:rPr>
          <w:rFonts w:asciiTheme="majorBidi" w:hAnsiTheme="majorBidi" w:cstheme="majorBidi"/>
          <w:bCs/>
          <w:i/>
          <w:iCs/>
          <w:color w:val="000000" w:themeColor="text1"/>
          <w:sz w:val="24"/>
          <w:szCs w:val="24"/>
          <w:rPrChange w:id="1090" w:author="copyeditor" w:date="2020-02-21T13:36:00Z">
            <w:rPr>
              <w:rFonts w:asciiTheme="majorBidi" w:hAnsiTheme="majorBidi" w:cstheme="majorBidi"/>
              <w:b/>
              <w:bCs/>
              <w:i/>
              <w:iCs/>
              <w:color w:val="000000" w:themeColor="text1"/>
              <w:sz w:val="24"/>
              <w:szCs w:val="24"/>
            </w:rPr>
          </w:rPrChange>
        </w:rPr>
      </w:pPr>
      <w:r w:rsidRPr="00154220">
        <w:rPr>
          <w:rFonts w:asciiTheme="majorBidi" w:hAnsiTheme="majorBidi" w:cstheme="majorBidi"/>
          <w:bCs/>
          <w:i/>
          <w:iCs/>
          <w:color w:val="000000" w:themeColor="text1"/>
          <w:sz w:val="24"/>
          <w:szCs w:val="24"/>
          <w:rPrChange w:id="1091" w:author="copyeditor" w:date="2020-02-21T13:36:00Z">
            <w:rPr>
              <w:rFonts w:asciiTheme="majorBidi" w:hAnsiTheme="majorBidi" w:cstheme="majorBidi"/>
              <w:b/>
              <w:bCs/>
              <w:i/>
              <w:iCs/>
              <w:color w:val="000000" w:themeColor="text1"/>
              <w:sz w:val="24"/>
              <w:szCs w:val="24"/>
            </w:rPr>
          </w:rPrChange>
        </w:rPr>
        <w:t>Indiana</w:t>
      </w:r>
    </w:p>
    <w:p w14:paraId="5607433B" w14:textId="36F0DB36" w:rsidR="00663B49" w:rsidRPr="008A61FC" w:rsidRDefault="00BE069E" w:rsidP="001E110F">
      <w:pPr>
        <w:spacing w:after="0" w:line="480" w:lineRule="auto"/>
        <w:rPr>
          <w:rFonts w:asciiTheme="majorBidi" w:hAnsiTheme="majorBidi" w:cstheme="majorBidi"/>
          <w:b/>
          <w:bCs/>
          <w:i/>
          <w:iCs/>
          <w:color w:val="000000" w:themeColor="text1"/>
          <w:sz w:val="24"/>
          <w:szCs w:val="24"/>
        </w:rPr>
      </w:pPr>
      <w:r w:rsidRPr="008A61FC">
        <w:rPr>
          <w:rFonts w:asciiTheme="majorBidi" w:hAnsiTheme="majorBidi" w:cstheme="majorBidi"/>
          <w:color w:val="000000" w:themeColor="text1"/>
          <w:sz w:val="24"/>
          <w:szCs w:val="24"/>
        </w:rPr>
        <w:t xml:space="preserve">Dicamba was applied to soybean </w:t>
      </w:r>
      <w:ins w:id="1092" w:author="copyeditor" w:date="2020-02-23T11:13:00Z">
        <w:r w:rsidR="007C202B">
          <w:rPr>
            <w:rFonts w:asciiTheme="majorBidi" w:hAnsiTheme="majorBidi" w:cstheme="majorBidi"/>
            <w:color w:val="000000" w:themeColor="text1"/>
            <w:sz w:val="24"/>
            <w:szCs w:val="24"/>
          </w:rPr>
          <w:t xml:space="preserve">at the Indiana site </w:t>
        </w:r>
      </w:ins>
      <w:r w:rsidRPr="008A61FC">
        <w:rPr>
          <w:rFonts w:asciiTheme="majorBidi" w:hAnsiTheme="majorBidi" w:cstheme="majorBidi"/>
          <w:color w:val="000000" w:themeColor="text1"/>
          <w:sz w:val="24"/>
          <w:szCs w:val="24"/>
        </w:rPr>
        <w:t xml:space="preserve">on </w:t>
      </w:r>
      <w:r w:rsidR="00857194" w:rsidRPr="008A61FC">
        <w:rPr>
          <w:rFonts w:asciiTheme="majorBidi" w:hAnsiTheme="majorBidi" w:cstheme="majorBidi"/>
          <w:color w:val="000000" w:themeColor="text1"/>
          <w:sz w:val="24"/>
          <w:szCs w:val="24"/>
        </w:rPr>
        <w:t xml:space="preserve">August 9, </w:t>
      </w:r>
      <w:r w:rsidRPr="008A61FC">
        <w:rPr>
          <w:rFonts w:asciiTheme="majorBidi" w:hAnsiTheme="majorBidi" w:cstheme="majorBidi"/>
          <w:color w:val="000000" w:themeColor="text1"/>
          <w:sz w:val="24"/>
          <w:szCs w:val="24"/>
        </w:rPr>
        <w:t>2018</w:t>
      </w:r>
      <w:ins w:id="1093" w:author="copyeditor" w:date="2020-02-23T11:13:00Z">
        <w:r w:rsidR="007C202B">
          <w:rPr>
            <w:rFonts w:asciiTheme="majorBidi" w:hAnsiTheme="majorBidi" w:cstheme="majorBidi"/>
            <w:color w:val="000000" w:themeColor="text1"/>
            <w:sz w:val="24"/>
            <w:szCs w:val="24"/>
          </w:rPr>
          <w:t>,</w:t>
        </w:r>
      </w:ins>
      <w:r w:rsidRPr="008A61FC">
        <w:rPr>
          <w:rFonts w:asciiTheme="majorBidi" w:hAnsiTheme="majorBidi" w:cstheme="majorBidi"/>
          <w:color w:val="000000" w:themeColor="text1"/>
          <w:sz w:val="24"/>
          <w:szCs w:val="24"/>
        </w:rPr>
        <w:t xml:space="preserve"> </w:t>
      </w:r>
      <w:r w:rsidR="00857194" w:rsidRPr="008A61FC">
        <w:rPr>
          <w:rFonts w:asciiTheme="majorBidi" w:hAnsiTheme="majorBidi" w:cstheme="majorBidi"/>
          <w:color w:val="000000" w:themeColor="text1"/>
          <w:sz w:val="24"/>
          <w:szCs w:val="24"/>
        </w:rPr>
        <w:t xml:space="preserve">at 1:00 </w:t>
      </w:r>
      <w:r w:rsidR="000D7B43" w:rsidRPr="008A61FC">
        <w:rPr>
          <w:rFonts w:asciiTheme="majorBidi" w:hAnsiTheme="majorBidi" w:cstheme="majorBidi"/>
          <w:color w:val="000000" w:themeColor="text1"/>
          <w:sz w:val="24"/>
          <w:szCs w:val="24"/>
        </w:rPr>
        <w:t>PM</w:t>
      </w:r>
      <w:r w:rsidRPr="008A61FC">
        <w:rPr>
          <w:rFonts w:asciiTheme="majorBidi" w:hAnsiTheme="majorBidi" w:cstheme="majorBidi"/>
          <w:color w:val="000000" w:themeColor="text1"/>
          <w:sz w:val="24"/>
          <w:szCs w:val="24"/>
        </w:rPr>
        <w:t>, 3</w:t>
      </w:r>
      <w:r w:rsidR="00857194" w:rsidRPr="008A61FC">
        <w:rPr>
          <w:rFonts w:asciiTheme="majorBidi" w:hAnsiTheme="majorBidi" w:cstheme="majorBidi"/>
          <w:color w:val="000000" w:themeColor="text1"/>
          <w:sz w:val="24"/>
          <w:szCs w:val="24"/>
        </w:rPr>
        <w:t>8</w:t>
      </w:r>
      <w:r w:rsidRPr="008A61FC">
        <w:rPr>
          <w:rFonts w:asciiTheme="majorBidi" w:hAnsiTheme="majorBidi" w:cstheme="majorBidi"/>
          <w:color w:val="000000" w:themeColor="text1"/>
          <w:sz w:val="24"/>
          <w:szCs w:val="24"/>
        </w:rPr>
        <w:t xml:space="preserve"> d</w:t>
      </w:r>
      <w:del w:id="1094" w:author="copyeditor" w:date="2020-02-23T11:13:00Z">
        <w:r w:rsidRPr="008A61FC" w:rsidDel="007C202B">
          <w:rPr>
            <w:rFonts w:asciiTheme="majorBidi" w:hAnsiTheme="majorBidi" w:cstheme="majorBidi"/>
            <w:color w:val="000000" w:themeColor="text1"/>
            <w:sz w:val="24"/>
            <w:szCs w:val="24"/>
          </w:rPr>
          <w:delText>ays</w:delText>
        </w:r>
      </w:del>
      <w:r w:rsidRPr="008A61FC">
        <w:rPr>
          <w:rFonts w:asciiTheme="majorBidi" w:hAnsiTheme="majorBidi" w:cstheme="majorBidi"/>
          <w:color w:val="000000" w:themeColor="text1"/>
          <w:sz w:val="24"/>
          <w:szCs w:val="24"/>
        </w:rPr>
        <w:t xml:space="preserve"> after planting. </w:t>
      </w:r>
      <w:r w:rsidR="00663B49" w:rsidRPr="008A61FC">
        <w:rPr>
          <w:rFonts w:asciiTheme="majorBidi" w:hAnsiTheme="majorBidi" w:cstheme="majorBidi"/>
          <w:color w:val="000000" w:themeColor="text1"/>
          <w:sz w:val="24"/>
          <w:szCs w:val="24"/>
        </w:rPr>
        <w:t>The average wind speed during the herbicide application was 0.6 m s</w:t>
      </w:r>
      <w:ins w:id="1095" w:author="copyeditor" w:date="2020-02-21T16:49:00Z">
        <w:r w:rsidR="00543C27">
          <w:rPr>
            <w:rFonts w:asciiTheme="majorBidi" w:hAnsiTheme="majorBidi" w:cstheme="majorBidi"/>
            <w:iCs/>
            <w:color w:val="000000" w:themeColor="text1"/>
            <w:sz w:val="24"/>
            <w:szCs w:val="24"/>
            <w:vertAlign w:val="superscript"/>
          </w:rPr>
          <w:t>−</w:t>
        </w:r>
      </w:ins>
      <w:del w:id="1096" w:author="copyeditor" w:date="2020-02-21T16:49:00Z">
        <w:r w:rsidR="00663B49" w:rsidRPr="008A61FC" w:rsidDel="00543C27">
          <w:rPr>
            <w:rFonts w:asciiTheme="majorBidi" w:hAnsiTheme="majorBidi" w:cstheme="majorBidi"/>
            <w:color w:val="000000" w:themeColor="text1"/>
            <w:sz w:val="24"/>
            <w:szCs w:val="24"/>
            <w:vertAlign w:val="superscript"/>
          </w:rPr>
          <w:delText>-</w:delText>
        </w:r>
      </w:del>
      <w:r w:rsidR="00663B49" w:rsidRPr="008A61FC">
        <w:rPr>
          <w:rFonts w:asciiTheme="majorBidi" w:hAnsiTheme="majorBidi" w:cstheme="majorBidi"/>
          <w:color w:val="000000" w:themeColor="text1"/>
          <w:sz w:val="24"/>
          <w:szCs w:val="24"/>
          <w:vertAlign w:val="superscript"/>
        </w:rPr>
        <w:t>1</w:t>
      </w:r>
      <w:r w:rsidR="00663B49" w:rsidRPr="008A61FC">
        <w:rPr>
          <w:rFonts w:asciiTheme="majorBidi" w:hAnsiTheme="majorBidi" w:cstheme="majorBidi"/>
          <w:color w:val="000000" w:themeColor="text1"/>
          <w:sz w:val="24"/>
          <w:szCs w:val="24"/>
        </w:rPr>
        <w:t xml:space="preserve"> at the height of the spray boom, which is below the label requirement of sustaining average wind speeds between 1.3 and 4.5 m s</w:t>
      </w:r>
      <w:ins w:id="1097" w:author="copyeditor" w:date="2020-02-21T16:49:00Z">
        <w:r w:rsidR="00543C27">
          <w:rPr>
            <w:rFonts w:asciiTheme="majorBidi" w:hAnsiTheme="majorBidi" w:cstheme="majorBidi"/>
            <w:iCs/>
            <w:color w:val="000000" w:themeColor="text1"/>
            <w:sz w:val="24"/>
            <w:szCs w:val="24"/>
            <w:vertAlign w:val="superscript"/>
          </w:rPr>
          <w:t>−</w:t>
        </w:r>
      </w:ins>
      <w:del w:id="1098" w:author="copyeditor" w:date="2020-02-21T16:49:00Z">
        <w:r w:rsidR="00663B49" w:rsidRPr="008A61FC" w:rsidDel="00543C27">
          <w:rPr>
            <w:rFonts w:asciiTheme="majorBidi" w:hAnsiTheme="majorBidi" w:cstheme="majorBidi"/>
            <w:color w:val="000000" w:themeColor="text1"/>
            <w:sz w:val="24"/>
            <w:szCs w:val="24"/>
            <w:vertAlign w:val="superscript"/>
          </w:rPr>
          <w:delText>-</w:delText>
        </w:r>
      </w:del>
      <w:r w:rsidR="00663B49" w:rsidRPr="008A61FC">
        <w:rPr>
          <w:rFonts w:asciiTheme="majorBidi" w:hAnsiTheme="majorBidi" w:cstheme="majorBidi"/>
          <w:color w:val="000000" w:themeColor="text1"/>
          <w:sz w:val="24"/>
          <w:szCs w:val="24"/>
          <w:vertAlign w:val="superscript"/>
        </w:rPr>
        <w:t>1</w:t>
      </w:r>
      <w:r w:rsidR="00663B49" w:rsidRPr="008A61FC">
        <w:rPr>
          <w:rFonts w:asciiTheme="majorBidi" w:hAnsiTheme="majorBidi" w:cstheme="majorBidi"/>
          <w:color w:val="000000" w:themeColor="text1"/>
          <w:sz w:val="24"/>
          <w:szCs w:val="24"/>
        </w:rPr>
        <w:t xml:space="preserve"> (Table 2). However, wind gusts up to 3.1 m s</w:t>
      </w:r>
      <w:ins w:id="1099" w:author="copyeditor" w:date="2020-02-21T16:49:00Z">
        <w:r w:rsidR="00543C27">
          <w:rPr>
            <w:rFonts w:asciiTheme="majorBidi" w:hAnsiTheme="majorBidi" w:cstheme="majorBidi"/>
            <w:iCs/>
            <w:color w:val="000000" w:themeColor="text1"/>
            <w:sz w:val="24"/>
            <w:szCs w:val="24"/>
            <w:vertAlign w:val="superscript"/>
          </w:rPr>
          <w:t>−</w:t>
        </w:r>
      </w:ins>
      <w:del w:id="1100" w:author="copyeditor" w:date="2020-02-21T16:49:00Z">
        <w:r w:rsidR="00663B49" w:rsidRPr="008A61FC" w:rsidDel="00543C27">
          <w:rPr>
            <w:rFonts w:asciiTheme="majorBidi" w:hAnsiTheme="majorBidi" w:cstheme="majorBidi"/>
            <w:color w:val="000000" w:themeColor="text1"/>
            <w:sz w:val="24"/>
            <w:szCs w:val="24"/>
            <w:vertAlign w:val="superscript"/>
          </w:rPr>
          <w:delText>-</w:delText>
        </w:r>
      </w:del>
      <w:r w:rsidR="00663B49" w:rsidRPr="008A61FC">
        <w:rPr>
          <w:rFonts w:asciiTheme="majorBidi" w:hAnsiTheme="majorBidi" w:cstheme="majorBidi"/>
          <w:color w:val="000000" w:themeColor="text1"/>
          <w:sz w:val="24"/>
          <w:szCs w:val="24"/>
          <w:vertAlign w:val="superscript"/>
        </w:rPr>
        <w:t>1</w:t>
      </w:r>
      <w:r w:rsidR="00663B49" w:rsidRPr="008A61FC">
        <w:rPr>
          <w:rFonts w:asciiTheme="majorBidi" w:hAnsiTheme="majorBidi" w:cstheme="majorBidi"/>
          <w:color w:val="000000" w:themeColor="text1"/>
          <w:sz w:val="24"/>
          <w:szCs w:val="24"/>
        </w:rPr>
        <w:t xml:space="preserve"> were observed during the </w:t>
      </w:r>
      <w:r w:rsidR="00663B49" w:rsidRPr="008A61FC">
        <w:rPr>
          <w:rFonts w:asciiTheme="majorBidi" w:hAnsiTheme="majorBidi" w:cstheme="majorBidi"/>
          <w:color w:val="000000" w:themeColor="text1"/>
          <w:sz w:val="24"/>
          <w:szCs w:val="24"/>
        </w:rPr>
        <w:lastRenderedPageBreak/>
        <w:t>application (</w:t>
      </w:r>
      <w:r w:rsidR="004F1998" w:rsidRPr="008A61FC">
        <w:rPr>
          <w:rFonts w:asciiTheme="majorBidi" w:hAnsiTheme="majorBidi" w:cstheme="majorBidi"/>
          <w:color w:val="000000" w:themeColor="text1"/>
          <w:sz w:val="24"/>
          <w:szCs w:val="24"/>
        </w:rPr>
        <w:t>Figure 2</w:t>
      </w:r>
      <w:r w:rsidR="00663B49" w:rsidRPr="008A61FC">
        <w:rPr>
          <w:rFonts w:asciiTheme="majorBidi" w:hAnsiTheme="majorBidi" w:cstheme="majorBidi"/>
          <w:color w:val="000000" w:themeColor="text1"/>
          <w:sz w:val="24"/>
          <w:szCs w:val="24"/>
        </w:rPr>
        <w:t>).</w:t>
      </w:r>
      <w:r w:rsidR="009A4757" w:rsidRPr="008A61FC">
        <w:rPr>
          <w:rFonts w:asciiTheme="majorBidi" w:hAnsiTheme="majorBidi" w:cstheme="majorBidi"/>
          <w:color w:val="000000" w:themeColor="text1"/>
          <w:sz w:val="24"/>
          <w:szCs w:val="24"/>
        </w:rPr>
        <w:t xml:space="preserve"> In addition, a smoke bomb was released just prior to the herbicide application and provided </w:t>
      </w:r>
      <w:del w:id="1101" w:author="copyeditor" w:date="2020-02-23T11:14:00Z">
        <w:r w:rsidR="009A4757" w:rsidRPr="008A61FC" w:rsidDel="007C202B">
          <w:rPr>
            <w:rFonts w:asciiTheme="majorBidi" w:hAnsiTheme="majorBidi" w:cstheme="majorBidi"/>
            <w:color w:val="000000" w:themeColor="text1"/>
            <w:sz w:val="24"/>
            <w:szCs w:val="24"/>
          </w:rPr>
          <w:delText xml:space="preserve">a </w:delText>
        </w:r>
      </w:del>
      <w:r w:rsidR="009A4757" w:rsidRPr="008A61FC">
        <w:rPr>
          <w:rFonts w:asciiTheme="majorBidi" w:hAnsiTheme="majorBidi" w:cstheme="majorBidi"/>
          <w:color w:val="000000" w:themeColor="text1"/>
          <w:sz w:val="24"/>
          <w:szCs w:val="24"/>
        </w:rPr>
        <w:t>visual confirmation that an air temperature inversion did not exist.</w:t>
      </w:r>
    </w:p>
    <w:p w14:paraId="6AFCEE2C" w14:textId="16E8CCF3" w:rsidR="001714CC" w:rsidRPr="008A61FC" w:rsidRDefault="00F23705" w:rsidP="001E110F">
      <w:pPr>
        <w:spacing w:after="0" w:line="480" w:lineRule="auto"/>
        <w:ind w:firstLine="432"/>
        <w:rPr>
          <w:rFonts w:asciiTheme="majorBidi" w:hAnsiTheme="majorBidi" w:cstheme="majorBidi"/>
          <w:bCs/>
          <w:color w:val="000000" w:themeColor="text1"/>
          <w:sz w:val="24"/>
          <w:szCs w:val="24"/>
        </w:rPr>
      </w:pPr>
      <w:r w:rsidRPr="008A61FC">
        <w:rPr>
          <w:rFonts w:asciiTheme="majorBidi" w:hAnsiTheme="majorBidi" w:cstheme="majorBidi"/>
          <w:color w:val="000000" w:themeColor="text1"/>
          <w:sz w:val="24"/>
          <w:szCs w:val="24"/>
        </w:rPr>
        <w:t>L</w:t>
      </w:r>
      <w:r w:rsidR="00663B49" w:rsidRPr="008A61FC">
        <w:rPr>
          <w:rFonts w:asciiTheme="majorBidi" w:hAnsiTheme="majorBidi" w:cstheme="majorBidi"/>
          <w:color w:val="000000" w:themeColor="text1"/>
          <w:sz w:val="24"/>
          <w:szCs w:val="24"/>
        </w:rPr>
        <w:t xml:space="preserve">ess soybean injury was observed for sensitive soybean that were protected </w:t>
      </w:r>
      <w:ins w:id="1102" w:author="copyeditor" w:date="2020-02-23T11:14:00Z">
        <w:r w:rsidR="007C202B">
          <w:rPr>
            <w:rFonts w:asciiTheme="majorBidi" w:hAnsiTheme="majorBidi" w:cstheme="majorBidi"/>
            <w:color w:val="000000" w:themeColor="text1"/>
            <w:sz w:val="24"/>
            <w:szCs w:val="24"/>
          </w:rPr>
          <w:t xml:space="preserve">with a plastic cover </w:t>
        </w:r>
      </w:ins>
      <w:r w:rsidR="00663B49" w:rsidRPr="008A61FC">
        <w:rPr>
          <w:rFonts w:asciiTheme="majorBidi" w:hAnsiTheme="majorBidi" w:cstheme="majorBidi"/>
          <w:color w:val="000000" w:themeColor="text1"/>
          <w:sz w:val="24"/>
          <w:szCs w:val="24"/>
        </w:rPr>
        <w:t>from primary drift</w:t>
      </w:r>
      <w:del w:id="1103" w:author="copyeditor" w:date="2020-02-23T11:14:00Z">
        <w:r w:rsidR="00663B49" w:rsidRPr="008A61FC" w:rsidDel="007C202B">
          <w:rPr>
            <w:rFonts w:asciiTheme="majorBidi" w:hAnsiTheme="majorBidi" w:cstheme="majorBidi"/>
            <w:color w:val="000000" w:themeColor="text1"/>
            <w:sz w:val="24"/>
            <w:szCs w:val="24"/>
          </w:rPr>
          <w:delText xml:space="preserve"> (plastic cover)</w:delText>
        </w:r>
      </w:del>
      <w:r w:rsidR="00663B49" w:rsidRPr="008A61FC">
        <w:rPr>
          <w:rFonts w:asciiTheme="majorBidi" w:hAnsiTheme="majorBidi" w:cstheme="majorBidi"/>
          <w:color w:val="000000" w:themeColor="text1"/>
          <w:sz w:val="24"/>
          <w:szCs w:val="24"/>
        </w:rPr>
        <w:t xml:space="preserve"> during the application compared with plants that had no cover (Figure </w:t>
      </w:r>
      <w:r w:rsidR="00DD02DE" w:rsidRPr="008A61FC">
        <w:rPr>
          <w:rFonts w:asciiTheme="majorBidi" w:hAnsiTheme="majorBidi" w:cstheme="majorBidi"/>
          <w:color w:val="000000" w:themeColor="text1"/>
          <w:sz w:val="24"/>
          <w:szCs w:val="24"/>
        </w:rPr>
        <w:t>4</w:t>
      </w:r>
      <w:r w:rsidR="00663B49" w:rsidRPr="008A61FC">
        <w:rPr>
          <w:rFonts w:asciiTheme="majorBidi" w:hAnsiTheme="majorBidi" w:cstheme="majorBidi"/>
          <w:color w:val="000000" w:themeColor="text1"/>
          <w:sz w:val="24"/>
          <w:szCs w:val="24"/>
        </w:rPr>
        <w:t>). The difference in soybean injury with and without the plastic cover during the period for primary drift indicates that secondary herbicide movement of dicamba was evident.</w:t>
      </w:r>
      <w:r w:rsidRPr="008A61FC">
        <w:rPr>
          <w:rFonts w:asciiTheme="majorBidi" w:hAnsiTheme="majorBidi" w:cstheme="majorBidi"/>
          <w:color w:val="000000" w:themeColor="text1"/>
          <w:sz w:val="24"/>
          <w:szCs w:val="24"/>
        </w:rPr>
        <w:t xml:space="preserve"> </w:t>
      </w:r>
      <w:r w:rsidR="00663B49" w:rsidRPr="008A61FC">
        <w:rPr>
          <w:rFonts w:asciiTheme="majorBidi" w:hAnsiTheme="majorBidi" w:cstheme="majorBidi"/>
          <w:color w:val="000000" w:themeColor="text1"/>
          <w:sz w:val="24"/>
          <w:szCs w:val="24"/>
        </w:rPr>
        <w:t xml:space="preserve">However, secondary movement of dicamba was relatively minor compared with the primary drift at this site. Soybean injury along </w:t>
      </w:r>
      <w:r w:rsidR="00ED3F98" w:rsidRPr="008A61FC">
        <w:rPr>
          <w:rFonts w:asciiTheme="majorBidi" w:hAnsiTheme="majorBidi" w:cstheme="majorBidi"/>
          <w:color w:val="000000" w:themeColor="text1"/>
          <w:sz w:val="24"/>
          <w:szCs w:val="24"/>
        </w:rPr>
        <w:t xml:space="preserve">the </w:t>
      </w:r>
      <w:r w:rsidR="00663B49" w:rsidRPr="008A61FC">
        <w:rPr>
          <w:rFonts w:asciiTheme="majorBidi" w:hAnsiTheme="majorBidi" w:cstheme="majorBidi"/>
          <w:color w:val="000000" w:themeColor="text1"/>
          <w:sz w:val="24"/>
          <w:szCs w:val="24"/>
        </w:rPr>
        <w:t>transects reached beyond 30</w:t>
      </w:r>
      <w:r w:rsidR="00463D4C" w:rsidRPr="008A61FC">
        <w:rPr>
          <w:rFonts w:asciiTheme="majorBidi" w:hAnsiTheme="majorBidi" w:cstheme="majorBidi"/>
          <w:color w:val="000000" w:themeColor="text1"/>
          <w:sz w:val="24"/>
          <w:szCs w:val="24"/>
        </w:rPr>
        <w:t xml:space="preserve"> </w:t>
      </w:r>
      <w:r w:rsidR="00663B49" w:rsidRPr="008A61FC">
        <w:rPr>
          <w:rFonts w:asciiTheme="majorBidi" w:hAnsiTheme="majorBidi" w:cstheme="majorBidi"/>
          <w:color w:val="000000" w:themeColor="text1"/>
          <w:sz w:val="24"/>
          <w:szCs w:val="24"/>
        </w:rPr>
        <w:t>m downwind from the application (</w:t>
      </w:r>
      <w:r w:rsidR="008F0CF9" w:rsidRPr="008A61FC">
        <w:rPr>
          <w:rFonts w:asciiTheme="majorBidi" w:hAnsiTheme="majorBidi" w:cstheme="majorBidi"/>
          <w:color w:val="000000" w:themeColor="text1"/>
          <w:sz w:val="24"/>
          <w:szCs w:val="24"/>
        </w:rPr>
        <w:t>Supplemental Table 1</w:t>
      </w:r>
      <w:r w:rsidR="00663B49" w:rsidRPr="008A61FC">
        <w:rPr>
          <w:rFonts w:asciiTheme="majorBidi" w:hAnsiTheme="majorBidi" w:cstheme="majorBidi"/>
          <w:color w:val="000000" w:themeColor="text1"/>
          <w:sz w:val="24"/>
          <w:szCs w:val="24"/>
        </w:rPr>
        <w:t xml:space="preserve">) and was associated with dicamba deposition on the filter paper in amounts greater than 15 </w:t>
      </w:r>
      <w:ins w:id="1104" w:author="Maxwel" w:date="2020-03-23T15:15:00Z">
        <w:r w:rsidR="00AD1637" w:rsidRPr="00222A34">
          <w:rPr>
            <w:rFonts w:ascii="Times New Roman" w:eastAsia="Times New Roman" w:hAnsi="Times New Roman" w:cs="Times New Roman"/>
            <w:bCs/>
            <w:color w:val="222222"/>
            <w:sz w:val="24"/>
            <w:szCs w:val="24"/>
            <w:lang w:val="el-GR"/>
          </w:rPr>
          <w:t>η</w:t>
        </w:r>
      </w:ins>
      <w:del w:id="1105" w:author="Maxwel" w:date="2020-03-23T15:15:00Z">
        <w:r w:rsidR="00663B49" w:rsidRPr="008A61FC" w:rsidDel="00AD1637">
          <w:rPr>
            <w:rFonts w:asciiTheme="majorBidi" w:hAnsiTheme="majorBidi" w:cstheme="majorBidi"/>
            <w:color w:val="000000" w:themeColor="text1"/>
            <w:sz w:val="24"/>
            <w:szCs w:val="24"/>
          </w:rPr>
          <w:delText>n</w:delText>
        </w:r>
      </w:del>
      <w:r w:rsidR="00663B49" w:rsidRPr="008A61FC">
        <w:rPr>
          <w:rFonts w:asciiTheme="majorBidi" w:hAnsiTheme="majorBidi" w:cstheme="majorBidi"/>
          <w:color w:val="000000" w:themeColor="text1"/>
          <w:sz w:val="24"/>
          <w:szCs w:val="24"/>
        </w:rPr>
        <w:t xml:space="preserve">g </w:t>
      </w:r>
      <w:ins w:id="1106" w:author="Maxwel" w:date="2020-03-23T15:16:00Z">
        <w:r w:rsidR="00AD1637">
          <w:rPr>
            <w:rFonts w:asciiTheme="majorBidi" w:hAnsiTheme="majorBidi" w:cstheme="majorBidi"/>
            <w:color w:val="000000" w:themeColor="text1"/>
            <w:sz w:val="24"/>
            <w:szCs w:val="24"/>
          </w:rPr>
          <w:t>filter</w:t>
        </w:r>
        <w:r w:rsidR="00AD1637" w:rsidRPr="00AD1637">
          <w:rPr>
            <w:rFonts w:asciiTheme="majorBidi" w:hAnsiTheme="majorBidi" w:cstheme="majorBidi"/>
            <w:color w:val="000000" w:themeColor="text1"/>
            <w:sz w:val="24"/>
            <w:szCs w:val="24"/>
            <w:vertAlign w:val="superscript"/>
            <w:rPrChange w:id="1107" w:author="Maxwel" w:date="2020-03-23T15:16:00Z">
              <w:rPr>
                <w:rFonts w:asciiTheme="majorBidi" w:hAnsiTheme="majorBidi" w:cstheme="majorBidi"/>
                <w:color w:val="000000" w:themeColor="text1"/>
                <w:sz w:val="24"/>
                <w:szCs w:val="24"/>
              </w:rPr>
            </w:rPrChange>
          </w:rPr>
          <w:t>-1</w:t>
        </w:r>
        <w:r w:rsidR="00AD1637">
          <w:rPr>
            <w:rFonts w:asciiTheme="majorBidi" w:hAnsiTheme="majorBidi" w:cstheme="majorBidi"/>
            <w:color w:val="000000" w:themeColor="text1"/>
            <w:sz w:val="24"/>
            <w:szCs w:val="24"/>
          </w:rPr>
          <w:t xml:space="preserve"> </w:t>
        </w:r>
      </w:ins>
      <w:r w:rsidR="00663B49" w:rsidRPr="008A61FC">
        <w:rPr>
          <w:rFonts w:asciiTheme="majorBidi" w:hAnsiTheme="majorBidi" w:cstheme="majorBidi"/>
          <w:color w:val="000000" w:themeColor="text1"/>
          <w:sz w:val="24"/>
          <w:szCs w:val="24"/>
        </w:rPr>
        <w:t>(Fig</w:t>
      </w:r>
      <w:r w:rsidR="007D0054" w:rsidRPr="008A61FC">
        <w:rPr>
          <w:rFonts w:asciiTheme="majorBidi" w:hAnsiTheme="majorBidi" w:cstheme="majorBidi"/>
          <w:color w:val="000000" w:themeColor="text1"/>
          <w:sz w:val="24"/>
          <w:szCs w:val="24"/>
        </w:rPr>
        <w:t>ure</w:t>
      </w:r>
      <w:r w:rsidR="00663B49" w:rsidRPr="008A61FC">
        <w:rPr>
          <w:rFonts w:asciiTheme="majorBidi" w:hAnsiTheme="majorBidi" w:cstheme="majorBidi"/>
          <w:color w:val="000000" w:themeColor="text1"/>
          <w:sz w:val="24"/>
          <w:szCs w:val="24"/>
        </w:rPr>
        <w:t xml:space="preserve"> </w:t>
      </w:r>
      <w:r w:rsidR="00DD02DE" w:rsidRPr="008A61FC">
        <w:rPr>
          <w:rFonts w:asciiTheme="majorBidi" w:hAnsiTheme="majorBidi" w:cstheme="majorBidi"/>
          <w:color w:val="000000" w:themeColor="text1"/>
          <w:sz w:val="24"/>
          <w:szCs w:val="24"/>
        </w:rPr>
        <w:t>5</w:t>
      </w:r>
      <w:r w:rsidR="00663B49" w:rsidRPr="008A61FC">
        <w:rPr>
          <w:rFonts w:asciiTheme="majorBidi" w:hAnsiTheme="majorBidi" w:cstheme="majorBidi"/>
          <w:color w:val="000000" w:themeColor="text1"/>
          <w:sz w:val="24"/>
          <w:szCs w:val="24"/>
        </w:rPr>
        <w:t>). No soybean injury or deposition of dicamba on filter paper was observed for any upwind samples (</w:t>
      </w:r>
      <w:r w:rsidR="008F0CF9" w:rsidRPr="000D7B43">
        <w:rPr>
          <w:rFonts w:asciiTheme="majorBidi" w:hAnsiTheme="majorBidi" w:cstheme="majorBidi"/>
          <w:color w:val="000000" w:themeColor="text1"/>
          <w:sz w:val="24"/>
          <w:szCs w:val="24"/>
          <w:highlight w:val="yellow"/>
          <w:rPrChange w:id="1108" w:author="copyeditor" w:date="2020-02-23T11:15:00Z">
            <w:rPr>
              <w:rFonts w:asciiTheme="majorBidi" w:hAnsiTheme="majorBidi" w:cstheme="majorBidi"/>
              <w:color w:val="000000" w:themeColor="text1"/>
              <w:sz w:val="24"/>
              <w:szCs w:val="24"/>
            </w:rPr>
          </w:rPrChange>
        </w:rPr>
        <w:t>Supplemental Table</w:t>
      </w:r>
      <w:ins w:id="1109" w:author="copyeditor" w:date="2020-02-23T11:15:00Z">
        <w:r w:rsidR="000D7B43" w:rsidRPr="000D7B43">
          <w:rPr>
            <w:rFonts w:asciiTheme="majorBidi" w:hAnsiTheme="majorBidi" w:cstheme="majorBidi"/>
            <w:color w:val="000000" w:themeColor="text1"/>
            <w:sz w:val="24"/>
            <w:szCs w:val="24"/>
            <w:highlight w:val="yellow"/>
            <w:rPrChange w:id="1110" w:author="copyeditor" w:date="2020-02-23T11:15:00Z">
              <w:rPr>
                <w:rFonts w:asciiTheme="majorBidi" w:hAnsiTheme="majorBidi" w:cstheme="majorBidi"/>
                <w:color w:val="000000" w:themeColor="text1"/>
                <w:sz w:val="24"/>
                <w:szCs w:val="24"/>
              </w:rPr>
            </w:rPrChange>
          </w:rPr>
          <w:t>s</w:t>
        </w:r>
      </w:ins>
      <w:r w:rsidR="008F0CF9" w:rsidRPr="00F375EB">
        <w:rPr>
          <w:rFonts w:asciiTheme="majorBidi" w:hAnsiTheme="majorBidi" w:cstheme="majorBidi"/>
          <w:color w:val="000000" w:themeColor="text1"/>
          <w:sz w:val="24"/>
          <w:szCs w:val="24"/>
        </w:rPr>
        <w:t xml:space="preserve"> 1 and </w:t>
      </w:r>
      <w:r w:rsidR="008F0CF9" w:rsidRPr="000D7B43">
        <w:rPr>
          <w:rFonts w:asciiTheme="majorBidi" w:hAnsiTheme="majorBidi" w:cstheme="majorBidi"/>
          <w:color w:val="000000" w:themeColor="text1"/>
          <w:sz w:val="24"/>
          <w:szCs w:val="24"/>
          <w:highlight w:val="yellow"/>
          <w:rPrChange w:id="1111" w:author="copyeditor" w:date="2020-02-23T11:15:00Z">
            <w:rPr>
              <w:rFonts w:asciiTheme="majorBidi" w:hAnsiTheme="majorBidi" w:cstheme="majorBidi"/>
              <w:color w:val="000000" w:themeColor="text1"/>
              <w:sz w:val="24"/>
              <w:szCs w:val="24"/>
            </w:rPr>
          </w:rPrChange>
        </w:rPr>
        <w:t>2</w:t>
      </w:r>
      <w:r w:rsidR="00663B49" w:rsidRPr="008A61FC">
        <w:rPr>
          <w:rFonts w:asciiTheme="majorBidi" w:hAnsiTheme="majorBidi" w:cstheme="majorBidi"/>
          <w:color w:val="000000" w:themeColor="text1"/>
          <w:sz w:val="24"/>
          <w:szCs w:val="24"/>
        </w:rPr>
        <w:t>). Data and subsequent modeling of the air samples for dicamba describe</w:t>
      </w:r>
      <w:ins w:id="1112" w:author="copyeditor" w:date="2020-02-23T11:15:00Z">
        <w:r w:rsidR="000D7B43">
          <w:rPr>
            <w:rFonts w:asciiTheme="majorBidi" w:hAnsiTheme="majorBidi" w:cstheme="majorBidi"/>
            <w:color w:val="000000" w:themeColor="text1"/>
            <w:sz w:val="24"/>
            <w:szCs w:val="24"/>
          </w:rPr>
          <w:t>d</w:t>
        </w:r>
      </w:ins>
      <w:r w:rsidR="00663B49" w:rsidRPr="008A61FC">
        <w:rPr>
          <w:rFonts w:asciiTheme="majorBidi" w:hAnsiTheme="majorBidi" w:cstheme="majorBidi"/>
          <w:color w:val="000000" w:themeColor="text1"/>
          <w:sz w:val="24"/>
          <w:szCs w:val="24"/>
        </w:rPr>
        <w:t xml:space="preserve"> </w:t>
      </w:r>
      <w:bookmarkStart w:id="1113" w:name="_Hlk14704089"/>
      <w:r w:rsidR="00663B49" w:rsidRPr="008A61FC">
        <w:rPr>
          <w:rFonts w:asciiTheme="majorBidi" w:hAnsiTheme="majorBidi" w:cstheme="majorBidi"/>
          <w:color w:val="000000" w:themeColor="text1"/>
          <w:sz w:val="24"/>
          <w:szCs w:val="24"/>
        </w:rPr>
        <w:t>very little secondary movement of dicamba (Fig</w:t>
      </w:r>
      <w:r w:rsidR="007D0054" w:rsidRPr="008A61FC">
        <w:rPr>
          <w:rFonts w:asciiTheme="majorBidi" w:hAnsiTheme="majorBidi" w:cstheme="majorBidi"/>
          <w:color w:val="000000" w:themeColor="text1"/>
          <w:sz w:val="24"/>
          <w:szCs w:val="24"/>
        </w:rPr>
        <w:t>ure</w:t>
      </w:r>
      <w:r w:rsidR="00663B49" w:rsidRPr="008A61FC">
        <w:rPr>
          <w:rFonts w:asciiTheme="majorBidi" w:hAnsiTheme="majorBidi" w:cstheme="majorBidi"/>
          <w:color w:val="000000" w:themeColor="text1"/>
          <w:sz w:val="24"/>
          <w:szCs w:val="24"/>
        </w:rPr>
        <w:t xml:space="preserve"> </w:t>
      </w:r>
      <w:r w:rsidR="00DD02DE" w:rsidRPr="008A61FC">
        <w:rPr>
          <w:rFonts w:asciiTheme="majorBidi" w:hAnsiTheme="majorBidi" w:cstheme="majorBidi"/>
          <w:color w:val="000000" w:themeColor="text1"/>
          <w:sz w:val="24"/>
          <w:szCs w:val="24"/>
        </w:rPr>
        <w:t>6</w:t>
      </w:r>
      <w:r w:rsidR="00663B49" w:rsidRPr="008A61FC">
        <w:rPr>
          <w:rFonts w:asciiTheme="majorBidi" w:hAnsiTheme="majorBidi" w:cstheme="majorBidi"/>
          <w:color w:val="000000" w:themeColor="text1"/>
          <w:sz w:val="24"/>
          <w:szCs w:val="24"/>
        </w:rPr>
        <w:t>)</w:t>
      </w:r>
      <w:ins w:id="1114" w:author="copyeditor" w:date="2020-02-23T11:15:00Z">
        <w:r w:rsidR="000D7B43">
          <w:rPr>
            <w:rFonts w:asciiTheme="majorBidi" w:hAnsiTheme="majorBidi" w:cstheme="majorBidi"/>
            <w:color w:val="000000" w:themeColor="text1"/>
            <w:sz w:val="24"/>
            <w:szCs w:val="24"/>
          </w:rPr>
          <w:t>,</w:t>
        </w:r>
      </w:ins>
      <w:r w:rsidR="00663B49" w:rsidRPr="008A61FC">
        <w:rPr>
          <w:rFonts w:asciiTheme="majorBidi" w:hAnsiTheme="majorBidi" w:cstheme="majorBidi"/>
          <w:color w:val="000000" w:themeColor="text1"/>
          <w:sz w:val="24"/>
          <w:szCs w:val="24"/>
        </w:rPr>
        <w:t xml:space="preserve"> which supports the soybean injury data.</w:t>
      </w:r>
      <w:r w:rsidR="00EE26CB" w:rsidRPr="008A61FC">
        <w:rPr>
          <w:rFonts w:asciiTheme="majorBidi" w:hAnsiTheme="majorBidi" w:cstheme="majorBidi"/>
          <w:bCs/>
          <w:color w:val="000000" w:themeColor="text1"/>
          <w:sz w:val="24"/>
          <w:szCs w:val="24"/>
        </w:rPr>
        <w:t xml:space="preserve"> </w:t>
      </w:r>
      <w:bookmarkEnd w:id="1113"/>
    </w:p>
    <w:p w14:paraId="1BFE1CD4" w14:textId="77777777" w:rsidR="009A4757" w:rsidRPr="008A61FC" w:rsidRDefault="009A4757" w:rsidP="001E110F">
      <w:pPr>
        <w:spacing w:after="0" w:line="480" w:lineRule="auto"/>
        <w:ind w:firstLine="432"/>
        <w:rPr>
          <w:rFonts w:asciiTheme="majorBidi" w:hAnsiTheme="majorBidi" w:cstheme="majorBidi"/>
          <w:color w:val="000000" w:themeColor="text1"/>
          <w:sz w:val="24"/>
          <w:szCs w:val="24"/>
        </w:rPr>
      </w:pPr>
    </w:p>
    <w:p w14:paraId="173AFC34" w14:textId="6AAB31ED" w:rsidR="003623FF" w:rsidRPr="00154220" w:rsidRDefault="003623FF" w:rsidP="001E110F">
      <w:pPr>
        <w:spacing w:after="0" w:line="480" w:lineRule="auto"/>
        <w:rPr>
          <w:rFonts w:asciiTheme="majorBidi" w:hAnsiTheme="majorBidi" w:cstheme="majorBidi"/>
          <w:bCs/>
          <w:i/>
          <w:iCs/>
          <w:color w:val="000000" w:themeColor="text1"/>
          <w:sz w:val="24"/>
          <w:szCs w:val="24"/>
          <w:rPrChange w:id="1115" w:author="copyeditor" w:date="2020-02-21T13:36:00Z">
            <w:rPr>
              <w:rFonts w:asciiTheme="majorBidi" w:hAnsiTheme="majorBidi" w:cstheme="majorBidi"/>
              <w:b/>
              <w:bCs/>
              <w:i/>
              <w:iCs/>
              <w:color w:val="000000" w:themeColor="text1"/>
              <w:sz w:val="24"/>
              <w:szCs w:val="24"/>
            </w:rPr>
          </w:rPrChange>
        </w:rPr>
      </w:pPr>
      <w:r w:rsidRPr="00154220">
        <w:rPr>
          <w:rFonts w:asciiTheme="majorBidi" w:hAnsiTheme="majorBidi" w:cstheme="majorBidi"/>
          <w:bCs/>
          <w:i/>
          <w:iCs/>
          <w:color w:val="000000" w:themeColor="text1"/>
          <w:sz w:val="24"/>
          <w:szCs w:val="24"/>
          <w:rPrChange w:id="1116" w:author="copyeditor" w:date="2020-02-21T13:36:00Z">
            <w:rPr>
              <w:rFonts w:asciiTheme="majorBidi" w:hAnsiTheme="majorBidi" w:cstheme="majorBidi"/>
              <w:b/>
              <w:bCs/>
              <w:i/>
              <w:iCs/>
              <w:color w:val="000000" w:themeColor="text1"/>
              <w:sz w:val="24"/>
              <w:szCs w:val="24"/>
            </w:rPr>
          </w:rPrChange>
        </w:rPr>
        <w:t>Michigan</w:t>
      </w:r>
    </w:p>
    <w:p w14:paraId="42738EF8" w14:textId="4CEA1131" w:rsidR="00697770" w:rsidRPr="008A61FC" w:rsidRDefault="00697770" w:rsidP="001E110F">
      <w:pPr>
        <w:spacing w:after="0" w:line="480" w:lineRule="auto"/>
        <w:rPr>
          <w:rFonts w:asciiTheme="majorBidi" w:hAnsiTheme="majorBidi" w:cstheme="majorBidi"/>
          <w:color w:val="000000" w:themeColor="text1"/>
          <w:sz w:val="24"/>
          <w:szCs w:val="24"/>
        </w:rPr>
      </w:pPr>
      <w:bookmarkStart w:id="1117" w:name="_Hlk25834396"/>
      <w:r w:rsidRPr="008A61FC">
        <w:rPr>
          <w:rFonts w:asciiTheme="majorBidi" w:hAnsiTheme="majorBidi" w:cstheme="majorBidi"/>
          <w:color w:val="000000" w:themeColor="text1"/>
          <w:sz w:val="24"/>
          <w:szCs w:val="24"/>
        </w:rPr>
        <w:t xml:space="preserve">Dicamba was applied </w:t>
      </w:r>
      <w:r w:rsidR="00190EE2" w:rsidRPr="008A61FC">
        <w:rPr>
          <w:rFonts w:asciiTheme="majorBidi" w:hAnsiTheme="majorBidi" w:cstheme="majorBidi"/>
          <w:color w:val="000000" w:themeColor="text1"/>
          <w:sz w:val="24"/>
          <w:szCs w:val="24"/>
        </w:rPr>
        <w:t xml:space="preserve">to soybean </w:t>
      </w:r>
      <w:ins w:id="1118" w:author="copyeditor" w:date="2020-02-23T11:15:00Z">
        <w:r w:rsidR="000D7B43">
          <w:rPr>
            <w:rFonts w:asciiTheme="majorBidi" w:hAnsiTheme="majorBidi" w:cstheme="majorBidi"/>
            <w:color w:val="000000" w:themeColor="text1"/>
            <w:sz w:val="24"/>
            <w:szCs w:val="24"/>
          </w:rPr>
          <w:t>at</w:t>
        </w:r>
      </w:ins>
      <w:ins w:id="1119" w:author="copyeditor" w:date="2020-02-23T11:16:00Z">
        <w:r w:rsidR="000D7B43">
          <w:rPr>
            <w:rFonts w:asciiTheme="majorBidi" w:hAnsiTheme="majorBidi" w:cstheme="majorBidi"/>
            <w:color w:val="000000" w:themeColor="text1"/>
            <w:sz w:val="24"/>
            <w:szCs w:val="24"/>
          </w:rPr>
          <w:t xml:space="preserve"> the Michigan site </w:t>
        </w:r>
      </w:ins>
      <w:r w:rsidRPr="008A61FC">
        <w:rPr>
          <w:rFonts w:asciiTheme="majorBidi" w:hAnsiTheme="majorBidi" w:cstheme="majorBidi"/>
          <w:color w:val="000000" w:themeColor="text1"/>
          <w:sz w:val="24"/>
          <w:szCs w:val="24"/>
        </w:rPr>
        <w:t>on June 12, 2018</w:t>
      </w:r>
      <w:ins w:id="1120" w:author="copyeditor" w:date="2020-02-23T11:16:00Z">
        <w:r w:rsidR="000D7B43">
          <w:rPr>
            <w:rFonts w:asciiTheme="majorBidi" w:hAnsiTheme="majorBidi" w:cstheme="majorBidi"/>
            <w:color w:val="000000" w:themeColor="text1"/>
            <w:sz w:val="24"/>
            <w:szCs w:val="24"/>
          </w:rPr>
          <w:t>,</w:t>
        </w:r>
      </w:ins>
      <w:r w:rsidRPr="008A61FC">
        <w:rPr>
          <w:rFonts w:asciiTheme="majorBidi" w:hAnsiTheme="majorBidi" w:cstheme="majorBidi"/>
          <w:color w:val="000000" w:themeColor="text1"/>
          <w:sz w:val="24"/>
          <w:szCs w:val="24"/>
        </w:rPr>
        <w:t xml:space="preserve"> between 10:18 and 11:00 </w:t>
      </w:r>
      <w:r w:rsidR="000D7B43" w:rsidRPr="008A61FC">
        <w:rPr>
          <w:rFonts w:asciiTheme="majorBidi" w:hAnsiTheme="majorBidi" w:cstheme="majorBidi"/>
          <w:color w:val="000000" w:themeColor="text1"/>
          <w:sz w:val="24"/>
          <w:szCs w:val="24"/>
        </w:rPr>
        <w:t>AM</w:t>
      </w:r>
      <w:r w:rsidRPr="008A61FC">
        <w:rPr>
          <w:rFonts w:asciiTheme="majorBidi" w:hAnsiTheme="majorBidi" w:cstheme="majorBidi"/>
          <w:color w:val="000000" w:themeColor="text1"/>
          <w:sz w:val="24"/>
          <w:szCs w:val="24"/>
        </w:rPr>
        <w:t>, 37 d</w:t>
      </w:r>
      <w:del w:id="1121" w:author="copyeditor" w:date="2020-02-23T11:17:00Z">
        <w:r w:rsidRPr="008A61FC" w:rsidDel="00C07446">
          <w:rPr>
            <w:rFonts w:asciiTheme="majorBidi" w:hAnsiTheme="majorBidi" w:cstheme="majorBidi"/>
            <w:color w:val="000000" w:themeColor="text1"/>
            <w:sz w:val="24"/>
            <w:szCs w:val="24"/>
          </w:rPr>
          <w:delText>ays</w:delText>
        </w:r>
      </w:del>
      <w:r w:rsidRPr="008A61FC">
        <w:rPr>
          <w:rFonts w:asciiTheme="majorBidi" w:hAnsiTheme="majorBidi" w:cstheme="majorBidi"/>
          <w:color w:val="000000" w:themeColor="text1"/>
          <w:sz w:val="24"/>
          <w:szCs w:val="24"/>
        </w:rPr>
        <w:t xml:space="preserve"> after planting. </w:t>
      </w:r>
      <w:bookmarkEnd w:id="1117"/>
      <w:r w:rsidRPr="008A61FC">
        <w:rPr>
          <w:rFonts w:asciiTheme="majorBidi" w:hAnsiTheme="majorBidi" w:cstheme="majorBidi"/>
          <w:color w:val="000000" w:themeColor="text1"/>
          <w:sz w:val="24"/>
          <w:szCs w:val="24"/>
        </w:rPr>
        <w:t>At the time of application, average air temperature was 19</w:t>
      </w:r>
      <w:ins w:id="1122" w:author="copyeditor" w:date="2020-02-23T11:17:00Z">
        <w:r w:rsidR="00C07446">
          <w:rPr>
            <w:rFonts w:asciiTheme="majorBidi" w:hAnsiTheme="majorBidi" w:cstheme="majorBidi"/>
            <w:color w:val="000000" w:themeColor="text1"/>
            <w:sz w:val="24"/>
            <w:szCs w:val="24"/>
          </w:rPr>
          <w:t xml:space="preserve"> </w:t>
        </w:r>
      </w:ins>
      <w:del w:id="1123" w:author="copyeditor" w:date="2020-02-23T11:17:00Z">
        <w:r w:rsidR="006A4A22" w:rsidRPr="008A61FC" w:rsidDel="00C07446">
          <w:rPr>
            <w:rFonts w:asciiTheme="majorBidi" w:hAnsiTheme="majorBidi" w:cstheme="majorBidi"/>
            <w:color w:val="000000" w:themeColor="text1"/>
            <w:sz w:val="24"/>
            <w:szCs w:val="24"/>
          </w:rPr>
          <w:delText>°</w:delText>
        </w:r>
      </w:del>
      <w:r w:rsidRPr="008A61FC">
        <w:rPr>
          <w:rFonts w:asciiTheme="majorBidi" w:hAnsiTheme="majorBidi" w:cstheme="majorBidi"/>
          <w:color w:val="000000" w:themeColor="text1"/>
          <w:sz w:val="24"/>
          <w:szCs w:val="24"/>
        </w:rPr>
        <w:t>C, relative humidity was 76.5%, and average windspeed was 1.6 m s</w:t>
      </w:r>
      <w:ins w:id="1124" w:author="copyeditor" w:date="2020-02-21T16:49:00Z">
        <w:r w:rsidR="00543C27">
          <w:rPr>
            <w:rFonts w:asciiTheme="majorBidi" w:hAnsiTheme="majorBidi" w:cstheme="majorBidi"/>
            <w:iCs/>
            <w:color w:val="000000" w:themeColor="text1"/>
            <w:sz w:val="24"/>
            <w:szCs w:val="24"/>
            <w:vertAlign w:val="superscript"/>
          </w:rPr>
          <w:t>−</w:t>
        </w:r>
      </w:ins>
      <w:del w:id="1125" w:author="copyeditor" w:date="2020-02-21T16:49:00Z">
        <w:r w:rsidRPr="008A61FC" w:rsidDel="00543C27">
          <w:rPr>
            <w:rFonts w:asciiTheme="majorBidi" w:hAnsiTheme="majorBidi" w:cstheme="majorBidi"/>
            <w:color w:val="000000" w:themeColor="text1"/>
            <w:sz w:val="24"/>
            <w:szCs w:val="24"/>
            <w:vertAlign w:val="superscript"/>
          </w:rPr>
          <w:delText>-</w:delText>
        </w:r>
      </w:del>
      <w:r w:rsidRPr="008A61FC">
        <w:rPr>
          <w:rFonts w:asciiTheme="majorBidi" w:hAnsiTheme="majorBidi" w:cstheme="majorBidi"/>
          <w:color w:val="000000" w:themeColor="text1"/>
          <w:sz w:val="24"/>
          <w:szCs w:val="24"/>
          <w:vertAlign w:val="superscript"/>
        </w:rPr>
        <w:t>1</w:t>
      </w:r>
      <w:r w:rsidRPr="008A61FC">
        <w:rPr>
          <w:rFonts w:asciiTheme="majorBidi" w:hAnsiTheme="majorBidi" w:cstheme="majorBidi"/>
          <w:color w:val="000000" w:themeColor="text1"/>
          <w:sz w:val="24"/>
          <w:szCs w:val="24"/>
        </w:rPr>
        <w:t>, which was in the label wind speed range of 1.3 and 4.5 m s</w:t>
      </w:r>
      <w:ins w:id="1126" w:author="copyeditor" w:date="2020-02-21T16:49:00Z">
        <w:r w:rsidR="00543C27">
          <w:rPr>
            <w:rFonts w:asciiTheme="majorBidi" w:hAnsiTheme="majorBidi" w:cstheme="majorBidi"/>
            <w:iCs/>
            <w:color w:val="000000" w:themeColor="text1"/>
            <w:sz w:val="24"/>
            <w:szCs w:val="24"/>
            <w:vertAlign w:val="superscript"/>
          </w:rPr>
          <w:t>−</w:t>
        </w:r>
      </w:ins>
      <w:del w:id="1127" w:author="copyeditor" w:date="2020-02-21T16:49:00Z">
        <w:r w:rsidRPr="008A61FC" w:rsidDel="00543C27">
          <w:rPr>
            <w:rFonts w:asciiTheme="majorBidi" w:hAnsiTheme="majorBidi" w:cstheme="majorBidi"/>
            <w:color w:val="000000" w:themeColor="text1"/>
            <w:sz w:val="24"/>
            <w:szCs w:val="24"/>
            <w:vertAlign w:val="superscript"/>
          </w:rPr>
          <w:delText>-</w:delText>
        </w:r>
      </w:del>
      <w:r w:rsidRPr="008A61FC">
        <w:rPr>
          <w:rFonts w:asciiTheme="majorBidi" w:hAnsiTheme="majorBidi" w:cstheme="majorBidi"/>
          <w:color w:val="000000" w:themeColor="text1"/>
          <w:sz w:val="24"/>
          <w:szCs w:val="24"/>
          <w:vertAlign w:val="superscript"/>
        </w:rPr>
        <w:t>1</w:t>
      </w:r>
      <w:r w:rsidRPr="008A61FC">
        <w:rPr>
          <w:rFonts w:asciiTheme="majorBidi" w:hAnsiTheme="majorBidi" w:cstheme="majorBidi"/>
          <w:color w:val="000000" w:themeColor="text1"/>
          <w:sz w:val="24"/>
          <w:szCs w:val="24"/>
        </w:rPr>
        <w:t xml:space="preserve"> (Table 2). </w:t>
      </w:r>
      <w:r w:rsidR="002115AF" w:rsidRPr="008A61FC">
        <w:rPr>
          <w:rFonts w:asciiTheme="majorBidi" w:hAnsiTheme="majorBidi" w:cstheme="majorBidi"/>
          <w:color w:val="000000" w:themeColor="text1"/>
          <w:sz w:val="24"/>
          <w:szCs w:val="24"/>
        </w:rPr>
        <w:t>W</w:t>
      </w:r>
      <w:r w:rsidRPr="008A61FC">
        <w:rPr>
          <w:rFonts w:asciiTheme="majorBidi" w:hAnsiTheme="majorBidi" w:cstheme="majorBidi"/>
          <w:color w:val="000000" w:themeColor="text1"/>
          <w:sz w:val="24"/>
          <w:szCs w:val="24"/>
        </w:rPr>
        <w:t xml:space="preserve">ind speeds did not fall below or exceed label recommendations within the 10 h </w:t>
      </w:r>
      <w:del w:id="1128" w:author="copyeditor" w:date="2020-02-23T11:17:00Z">
        <w:r w:rsidRPr="008A61FC" w:rsidDel="00C07446">
          <w:rPr>
            <w:rFonts w:asciiTheme="majorBidi" w:hAnsiTheme="majorBidi" w:cstheme="majorBidi"/>
            <w:color w:val="000000" w:themeColor="text1"/>
            <w:sz w:val="24"/>
            <w:szCs w:val="24"/>
          </w:rPr>
          <w:delText xml:space="preserve">following </w:delText>
        </w:r>
      </w:del>
      <w:ins w:id="1129" w:author="copyeditor" w:date="2020-02-23T11:17:00Z">
        <w:r w:rsidR="00C07446">
          <w:rPr>
            <w:rFonts w:asciiTheme="majorBidi" w:hAnsiTheme="majorBidi" w:cstheme="majorBidi"/>
            <w:color w:val="000000" w:themeColor="text1"/>
            <w:sz w:val="24"/>
            <w:szCs w:val="24"/>
          </w:rPr>
          <w:t>after</w:t>
        </w:r>
        <w:r w:rsidR="00C07446" w:rsidRPr="008A61FC">
          <w:rPr>
            <w:rFonts w:asciiTheme="majorBidi" w:hAnsiTheme="majorBidi" w:cstheme="majorBidi"/>
            <w:color w:val="000000" w:themeColor="text1"/>
            <w:sz w:val="24"/>
            <w:szCs w:val="24"/>
          </w:rPr>
          <w:t xml:space="preserve"> </w:t>
        </w:r>
      </w:ins>
      <w:r w:rsidRPr="008A61FC">
        <w:rPr>
          <w:rFonts w:asciiTheme="majorBidi" w:hAnsiTheme="majorBidi" w:cstheme="majorBidi"/>
          <w:color w:val="000000" w:themeColor="text1"/>
          <w:sz w:val="24"/>
          <w:szCs w:val="24"/>
        </w:rPr>
        <w:t>application (</w:t>
      </w:r>
      <w:r w:rsidR="00CA173A" w:rsidRPr="008A61FC">
        <w:rPr>
          <w:rFonts w:asciiTheme="majorBidi" w:hAnsiTheme="majorBidi" w:cstheme="majorBidi"/>
          <w:color w:val="000000" w:themeColor="text1"/>
          <w:sz w:val="24"/>
          <w:szCs w:val="24"/>
        </w:rPr>
        <w:t>Figure 2</w:t>
      </w:r>
      <w:r w:rsidRPr="008A61FC">
        <w:rPr>
          <w:rFonts w:asciiTheme="majorBidi" w:hAnsiTheme="majorBidi" w:cstheme="majorBidi"/>
          <w:color w:val="000000" w:themeColor="text1"/>
          <w:sz w:val="24"/>
          <w:szCs w:val="24"/>
        </w:rPr>
        <w:t>).</w:t>
      </w:r>
    </w:p>
    <w:p w14:paraId="66409C07" w14:textId="7E95195E" w:rsidR="00697770" w:rsidRPr="008A61FC" w:rsidRDefault="00697770" w:rsidP="001E110F">
      <w:pPr>
        <w:spacing w:after="0" w:line="480" w:lineRule="auto"/>
        <w:ind w:firstLine="432"/>
        <w:rPr>
          <w:rFonts w:asciiTheme="majorBidi" w:hAnsiTheme="majorBidi" w:cstheme="majorBidi"/>
          <w:color w:val="000000" w:themeColor="text1"/>
          <w:sz w:val="24"/>
          <w:szCs w:val="24"/>
        </w:rPr>
      </w:pPr>
      <w:r w:rsidRPr="008A61FC">
        <w:rPr>
          <w:rFonts w:asciiTheme="majorBidi" w:hAnsiTheme="majorBidi" w:cstheme="majorBidi"/>
          <w:color w:val="000000" w:themeColor="text1"/>
          <w:sz w:val="24"/>
          <w:szCs w:val="24"/>
        </w:rPr>
        <w:t xml:space="preserve">To account for the </w:t>
      </w:r>
      <w:ins w:id="1130" w:author="copyeditor" w:date="2020-02-23T11:17:00Z">
        <w:r w:rsidR="00C07446">
          <w:rPr>
            <w:rFonts w:asciiTheme="majorBidi" w:hAnsiTheme="majorBidi" w:cstheme="majorBidi"/>
            <w:color w:val="000000" w:themeColor="text1"/>
            <w:sz w:val="24"/>
            <w:szCs w:val="24"/>
          </w:rPr>
          <w:t>southeasterly</w:t>
        </w:r>
      </w:ins>
      <w:del w:id="1131" w:author="copyeditor" w:date="2020-02-23T11:17:00Z">
        <w:r w:rsidRPr="008A61FC" w:rsidDel="00C07446">
          <w:rPr>
            <w:rFonts w:asciiTheme="majorBidi" w:hAnsiTheme="majorBidi" w:cstheme="majorBidi"/>
            <w:color w:val="000000" w:themeColor="text1"/>
            <w:sz w:val="24"/>
            <w:szCs w:val="24"/>
          </w:rPr>
          <w:delText>SE</w:delText>
        </w:r>
      </w:del>
      <w:r w:rsidRPr="008A61FC">
        <w:rPr>
          <w:rFonts w:asciiTheme="majorBidi" w:hAnsiTheme="majorBidi" w:cstheme="majorBidi"/>
          <w:color w:val="000000" w:themeColor="text1"/>
          <w:sz w:val="24"/>
          <w:szCs w:val="24"/>
        </w:rPr>
        <w:t xml:space="preserve"> wind direction during application, downwind tarps and transects were placed on the </w:t>
      </w:r>
      <w:ins w:id="1132" w:author="copyeditor" w:date="2020-02-23T11:17:00Z">
        <w:r w:rsidR="00C07446">
          <w:rPr>
            <w:rFonts w:asciiTheme="majorBidi" w:hAnsiTheme="majorBidi" w:cstheme="majorBidi"/>
            <w:color w:val="000000" w:themeColor="text1"/>
            <w:sz w:val="24"/>
            <w:szCs w:val="24"/>
          </w:rPr>
          <w:t>west</w:t>
        </w:r>
      </w:ins>
      <w:del w:id="1133" w:author="copyeditor" w:date="2020-02-23T11:17:00Z">
        <w:r w:rsidRPr="008A61FC" w:rsidDel="00C07446">
          <w:rPr>
            <w:rFonts w:asciiTheme="majorBidi" w:hAnsiTheme="majorBidi" w:cstheme="majorBidi"/>
            <w:color w:val="000000" w:themeColor="text1"/>
            <w:sz w:val="24"/>
            <w:szCs w:val="24"/>
          </w:rPr>
          <w:delText>W</w:delText>
        </w:r>
      </w:del>
      <w:r w:rsidRPr="008A61FC">
        <w:rPr>
          <w:rFonts w:asciiTheme="majorBidi" w:hAnsiTheme="majorBidi" w:cstheme="majorBidi"/>
          <w:color w:val="000000" w:themeColor="text1"/>
          <w:sz w:val="24"/>
          <w:szCs w:val="24"/>
        </w:rPr>
        <w:t xml:space="preserve"> and </w:t>
      </w:r>
      <w:ins w:id="1134" w:author="copyeditor" w:date="2020-02-23T11:17:00Z">
        <w:r w:rsidR="00C07446">
          <w:rPr>
            <w:rFonts w:asciiTheme="majorBidi" w:hAnsiTheme="majorBidi" w:cstheme="majorBidi"/>
            <w:color w:val="000000" w:themeColor="text1"/>
            <w:sz w:val="24"/>
            <w:szCs w:val="24"/>
          </w:rPr>
          <w:t>north</w:t>
        </w:r>
      </w:ins>
      <w:del w:id="1135" w:author="copyeditor" w:date="2020-02-23T11:17:00Z">
        <w:r w:rsidRPr="008A61FC" w:rsidDel="00C07446">
          <w:rPr>
            <w:rFonts w:asciiTheme="majorBidi" w:hAnsiTheme="majorBidi" w:cstheme="majorBidi"/>
            <w:color w:val="000000" w:themeColor="text1"/>
            <w:sz w:val="24"/>
            <w:szCs w:val="24"/>
          </w:rPr>
          <w:delText>N</w:delText>
        </w:r>
      </w:del>
      <w:r w:rsidRPr="008A61FC">
        <w:rPr>
          <w:rFonts w:asciiTheme="majorBidi" w:hAnsiTheme="majorBidi" w:cstheme="majorBidi"/>
          <w:color w:val="000000" w:themeColor="text1"/>
          <w:sz w:val="24"/>
          <w:szCs w:val="24"/>
        </w:rPr>
        <w:t xml:space="preserve"> sides of the sprayed area (Figure 1). Greater dicamba injury to soybean occurred on the </w:t>
      </w:r>
      <w:ins w:id="1136" w:author="copyeditor" w:date="2020-02-23T11:18:00Z">
        <w:r w:rsidR="00C07446">
          <w:rPr>
            <w:rFonts w:asciiTheme="majorBidi" w:hAnsiTheme="majorBidi" w:cstheme="majorBidi"/>
            <w:color w:val="000000" w:themeColor="text1"/>
            <w:sz w:val="24"/>
            <w:szCs w:val="24"/>
          </w:rPr>
          <w:t>west</w:t>
        </w:r>
      </w:ins>
      <w:del w:id="1137" w:author="copyeditor" w:date="2020-02-23T11:18:00Z">
        <w:r w:rsidRPr="008A61FC" w:rsidDel="00C07446">
          <w:rPr>
            <w:rFonts w:asciiTheme="majorBidi" w:hAnsiTheme="majorBidi" w:cstheme="majorBidi"/>
            <w:color w:val="000000" w:themeColor="text1"/>
            <w:sz w:val="24"/>
            <w:szCs w:val="24"/>
          </w:rPr>
          <w:delText>W</w:delText>
        </w:r>
      </w:del>
      <w:r w:rsidRPr="008A61FC">
        <w:rPr>
          <w:rFonts w:asciiTheme="majorBidi" w:hAnsiTheme="majorBidi" w:cstheme="majorBidi"/>
          <w:color w:val="000000" w:themeColor="text1"/>
          <w:sz w:val="24"/>
          <w:szCs w:val="24"/>
        </w:rPr>
        <w:t xml:space="preserve"> side (</w:t>
      </w:r>
      <w:del w:id="1138" w:author="copyeditor" w:date="2020-02-23T11:19:00Z">
        <w:r w:rsidRPr="008A61FC" w:rsidDel="00C07446">
          <w:rPr>
            <w:rFonts w:asciiTheme="majorBidi" w:hAnsiTheme="majorBidi" w:cstheme="majorBidi"/>
            <w:color w:val="000000" w:themeColor="text1"/>
            <w:sz w:val="24"/>
            <w:szCs w:val="24"/>
          </w:rPr>
          <w:delText>T</w:delText>
        </w:r>
      </w:del>
      <w:ins w:id="1139" w:author="copyeditor" w:date="2020-02-23T11:19:00Z">
        <w:r w:rsidR="00C07446">
          <w:rPr>
            <w:rFonts w:asciiTheme="majorBidi" w:hAnsiTheme="majorBidi" w:cstheme="majorBidi"/>
            <w:color w:val="000000" w:themeColor="text1"/>
            <w:sz w:val="24"/>
            <w:szCs w:val="24"/>
          </w:rPr>
          <w:t>t</w:t>
        </w:r>
      </w:ins>
      <w:r w:rsidRPr="008A61FC">
        <w:rPr>
          <w:rFonts w:asciiTheme="majorBidi" w:hAnsiTheme="majorBidi" w:cstheme="majorBidi"/>
          <w:color w:val="000000" w:themeColor="text1"/>
          <w:sz w:val="24"/>
          <w:szCs w:val="24"/>
        </w:rPr>
        <w:t xml:space="preserve">arp A). Maximum injury from primary dicamba </w:t>
      </w:r>
      <w:r w:rsidRPr="008A61FC">
        <w:rPr>
          <w:rFonts w:asciiTheme="majorBidi" w:hAnsiTheme="majorBidi" w:cstheme="majorBidi"/>
          <w:color w:val="000000" w:themeColor="text1"/>
          <w:sz w:val="24"/>
          <w:szCs w:val="24"/>
        </w:rPr>
        <w:lastRenderedPageBreak/>
        <w:t>drift</w:t>
      </w:r>
      <w:del w:id="1140" w:author="copyeditor" w:date="2020-02-23T11:19:00Z">
        <w:r w:rsidRPr="008A61FC" w:rsidDel="002777D6">
          <w:rPr>
            <w:rFonts w:asciiTheme="majorBidi" w:hAnsiTheme="majorBidi" w:cstheme="majorBidi"/>
            <w:color w:val="000000" w:themeColor="text1"/>
            <w:sz w:val="24"/>
            <w:szCs w:val="24"/>
          </w:rPr>
          <w:delText xml:space="preserve"> (no</w:delText>
        </w:r>
        <w:r w:rsidR="00C15DDF" w:rsidRPr="008A61FC" w:rsidDel="002777D6">
          <w:rPr>
            <w:rFonts w:asciiTheme="majorBidi" w:hAnsiTheme="majorBidi" w:cstheme="majorBidi"/>
            <w:color w:val="000000" w:themeColor="text1"/>
            <w:sz w:val="24"/>
            <w:szCs w:val="24"/>
          </w:rPr>
          <w:delText>n-</w:delText>
        </w:r>
        <w:r w:rsidRPr="008A61FC" w:rsidDel="002777D6">
          <w:rPr>
            <w:rFonts w:asciiTheme="majorBidi" w:hAnsiTheme="majorBidi" w:cstheme="majorBidi"/>
            <w:color w:val="000000" w:themeColor="text1"/>
            <w:sz w:val="24"/>
            <w:szCs w:val="24"/>
          </w:rPr>
          <w:delText>cover</w:delText>
        </w:r>
        <w:r w:rsidR="00C15DDF" w:rsidRPr="008A61FC" w:rsidDel="002777D6">
          <w:rPr>
            <w:rFonts w:asciiTheme="majorBidi" w:hAnsiTheme="majorBidi" w:cstheme="majorBidi"/>
            <w:color w:val="000000" w:themeColor="text1"/>
            <w:sz w:val="24"/>
            <w:szCs w:val="24"/>
          </w:rPr>
          <w:delText>ed</w:delText>
        </w:r>
        <w:r w:rsidRPr="008A61FC" w:rsidDel="002777D6">
          <w:rPr>
            <w:rFonts w:asciiTheme="majorBidi" w:hAnsiTheme="majorBidi" w:cstheme="majorBidi"/>
            <w:color w:val="000000" w:themeColor="text1"/>
            <w:sz w:val="24"/>
            <w:szCs w:val="24"/>
          </w:rPr>
          <w:delText>)</w:delText>
        </w:r>
      </w:del>
      <w:r w:rsidRPr="008A61FC">
        <w:rPr>
          <w:rFonts w:asciiTheme="majorBidi" w:hAnsiTheme="majorBidi" w:cstheme="majorBidi"/>
          <w:color w:val="000000" w:themeColor="text1"/>
          <w:sz w:val="24"/>
          <w:szCs w:val="24"/>
        </w:rPr>
        <w:t xml:space="preserve"> to </w:t>
      </w:r>
      <w:ins w:id="1141" w:author="copyeditor" w:date="2020-02-23T11:19:00Z">
        <w:r w:rsidR="002777D6">
          <w:rPr>
            <w:rFonts w:asciiTheme="majorBidi" w:hAnsiTheme="majorBidi" w:cstheme="majorBidi"/>
            <w:color w:val="000000" w:themeColor="text1"/>
            <w:sz w:val="24"/>
            <w:szCs w:val="24"/>
          </w:rPr>
          <w:t xml:space="preserve">noncovered </w:t>
        </w:r>
      </w:ins>
      <w:r w:rsidRPr="008A61FC">
        <w:rPr>
          <w:rFonts w:asciiTheme="majorBidi" w:hAnsiTheme="majorBidi" w:cstheme="majorBidi"/>
          <w:color w:val="000000" w:themeColor="text1"/>
          <w:sz w:val="24"/>
          <w:szCs w:val="24"/>
        </w:rPr>
        <w:t>soybean was 60%</w:t>
      </w:r>
      <w:del w:id="1142" w:author="copyeditor" w:date="2020-02-23T11:19:00Z">
        <w:r w:rsidRPr="008A61FC" w:rsidDel="002777D6">
          <w:rPr>
            <w:rFonts w:asciiTheme="majorBidi" w:hAnsiTheme="majorBidi" w:cstheme="majorBidi"/>
            <w:color w:val="000000" w:themeColor="text1"/>
            <w:sz w:val="24"/>
            <w:szCs w:val="24"/>
          </w:rPr>
          <w:delText>,</w:delText>
        </w:r>
      </w:del>
      <w:r w:rsidRPr="008A61FC">
        <w:rPr>
          <w:rFonts w:asciiTheme="majorBidi" w:hAnsiTheme="majorBidi" w:cstheme="majorBidi"/>
          <w:color w:val="000000" w:themeColor="text1"/>
          <w:sz w:val="24"/>
          <w:szCs w:val="24"/>
        </w:rPr>
        <w:t xml:space="preserve"> 3</w:t>
      </w:r>
      <w:ins w:id="1143" w:author="copyeditor" w:date="2020-02-23T13:45:00Z">
        <w:r w:rsidR="00997748">
          <w:rPr>
            <w:rFonts w:asciiTheme="majorBidi" w:hAnsiTheme="majorBidi" w:cstheme="majorBidi"/>
            <w:color w:val="000000" w:themeColor="text1"/>
            <w:sz w:val="24"/>
            <w:szCs w:val="24"/>
          </w:rPr>
          <w:t xml:space="preserve"> </w:t>
        </w:r>
      </w:ins>
      <w:del w:id="1144" w:author="copyeditor" w:date="2020-02-23T11:19:00Z">
        <w:r w:rsidRPr="008A61FC" w:rsidDel="002777D6">
          <w:rPr>
            <w:rFonts w:asciiTheme="majorBidi" w:hAnsiTheme="majorBidi" w:cstheme="majorBidi"/>
            <w:color w:val="000000" w:themeColor="text1"/>
            <w:sz w:val="24"/>
            <w:szCs w:val="24"/>
          </w:rPr>
          <w:delText xml:space="preserve"> </w:delText>
        </w:r>
      </w:del>
      <w:r w:rsidRPr="008A61FC">
        <w:rPr>
          <w:rFonts w:asciiTheme="majorBidi" w:hAnsiTheme="majorBidi" w:cstheme="majorBidi"/>
          <w:color w:val="000000" w:themeColor="text1"/>
          <w:sz w:val="24"/>
          <w:szCs w:val="24"/>
        </w:rPr>
        <w:t xml:space="preserve">m downwind outside of </w:t>
      </w:r>
      <w:del w:id="1145" w:author="copyeditor" w:date="2020-02-23T11:19:00Z">
        <w:r w:rsidRPr="008A61FC" w:rsidDel="002777D6">
          <w:rPr>
            <w:rFonts w:asciiTheme="majorBidi" w:hAnsiTheme="majorBidi" w:cstheme="majorBidi"/>
            <w:color w:val="000000" w:themeColor="text1"/>
            <w:sz w:val="24"/>
            <w:szCs w:val="24"/>
          </w:rPr>
          <w:delText>T</w:delText>
        </w:r>
      </w:del>
      <w:ins w:id="1146" w:author="copyeditor" w:date="2020-02-23T11:19:00Z">
        <w:r w:rsidR="002777D6">
          <w:rPr>
            <w:rFonts w:asciiTheme="majorBidi" w:hAnsiTheme="majorBidi" w:cstheme="majorBidi"/>
            <w:color w:val="000000" w:themeColor="text1"/>
            <w:sz w:val="24"/>
            <w:szCs w:val="24"/>
          </w:rPr>
          <w:t>t</w:t>
        </w:r>
      </w:ins>
      <w:r w:rsidRPr="008A61FC">
        <w:rPr>
          <w:rFonts w:asciiTheme="majorBidi" w:hAnsiTheme="majorBidi" w:cstheme="majorBidi"/>
          <w:color w:val="000000" w:themeColor="text1"/>
          <w:sz w:val="24"/>
          <w:szCs w:val="24"/>
        </w:rPr>
        <w:t>arp A (</w:t>
      </w:r>
      <w:r w:rsidR="008F0CF9" w:rsidRPr="008A61FC">
        <w:rPr>
          <w:rFonts w:asciiTheme="majorBidi" w:hAnsiTheme="majorBidi" w:cstheme="majorBidi"/>
          <w:color w:val="000000" w:themeColor="text1"/>
          <w:sz w:val="24"/>
          <w:szCs w:val="24"/>
        </w:rPr>
        <w:t>Supplemental Table 1</w:t>
      </w:r>
      <w:r w:rsidRPr="008A61FC">
        <w:rPr>
          <w:rFonts w:asciiTheme="majorBidi" w:hAnsiTheme="majorBidi" w:cstheme="majorBidi"/>
          <w:color w:val="000000" w:themeColor="text1"/>
          <w:sz w:val="24"/>
          <w:szCs w:val="24"/>
        </w:rPr>
        <w:t>). Soybean injury levels declined as the downwind distance increased</w:t>
      </w:r>
      <w:ins w:id="1147" w:author="copyeditor" w:date="2020-02-23T11:22:00Z">
        <w:r w:rsidR="00614B9F">
          <w:rPr>
            <w:rFonts w:asciiTheme="majorBidi" w:hAnsiTheme="majorBidi" w:cstheme="majorBidi"/>
            <w:color w:val="000000" w:themeColor="text1"/>
            <w:sz w:val="24"/>
            <w:szCs w:val="24"/>
          </w:rPr>
          <w:t>;</w:t>
        </w:r>
      </w:ins>
      <w:del w:id="1148" w:author="copyeditor" w:date="2020-02-23T11:22:00Z">
        <w:r w:rsidRPr="008A61FC" w:rsidDel="00614B9F">
          <w:rPr>
            <w:rFonts w:asciiTheme="majorBidi" w:hAnsiTheme="majorBidi" w:cstheme="majorBidi"/>
            <w:color w:val="000000" w:themeColor="text1"/>
            <w:sz w:val="24"/>
            <w:szCs w:val="24"/>
          </w:rPr>
          <w:delText>,</w:delText>
        </w:r>
      </w:del>
      <w:r w:rsidRPr="008A61FC">
        <w:rPr>
          <w:rFonts w:asciiTheme="majorBidi" w:hAnsiTheme="majorBidi" w:cstheme="majorBidi"/>
          <w:color w:val="000000" w:themeColor="text1"/>
          <w:sz w:val="24"/>
          <w:szCs w:val="24"/>
        </w:rPr>
        <w:t xml:space="preserve"> however</w:t>
      </w:r>
      <w:ins w:id="1149" w:author="copyeditor" w:date="2020-02-23T11:22:00Z">
        <w:r w:rsidR="00614B9F">
          <w:rPr>
            <w:rFonts w:asciiTheme="majorBidi" w:hAnsiTheme="majorBidi" w:cstheme="majorBidi"/>
            <w:color w:val="000000" w:themeColor="text1"/>
            <w:sz w:val="24"/>
            <w:szCs w:val="24"/>
          </w:rPr>
          <w:t>,</w:t>
        </w:r>
      </w:ins>
      <w:r w:rsidRPr="008A61FC">
        <w:rPr>
          <w:rFonts w:asciiTheme="majorBidi" w:hAnsiTheme="majorBidi" w:cstheme="majorBidi"/>
          <w:color w:val="000000" w:themeColor="text1"/>
          <w:sz w:val="24"/>
          <w:szCs w:val="24"/>
        </w:rPr>
        <w:t xml:space="preserve"> there was still 15% injury 15.2</w:t>
      </w:r>
      <w:ins w:id="1150" w:author="copyeditor" w:date="2020-02-23T13:45:00Z">
        <w:r w:rsidR="00997748">
          <w:rPr>
            <w:rFonts w:asciiTheme="majorBidi" w:hAnsiTheme="majorBidi" w:cstheme="majorBidi"/>
            <w:color w:val="000000" w:themeColor="text1"/>
            <w:sz w:val="24"/>
            <w:szCs w:val="24"/>
          </w:rPr>
          <w:t xml:space="preserve"> </w:t>
        </w:r>
      </w:ins>
      <w:del w:id="1151" w:author="copyeditor" w:date="2020-02-23T11:22:00Z">
        <w:r w:rsidRPr="008A61FC" w:rsidDel="00614B9F">
          <w:rPr>
            <w:rFonts w:asciiTheme="majorBidi" w:hAnsiTheme="majorBidi" w:cstheme="majorBidi"/>
            <w:color w:val="000000" w:themeColor="text1"/>
            <w:sz w:val="24"/>
            <w:szCs w:val="24"/>
          </w:rPr>
          <w:delText xml:space="preserve"> </w:delText>
        </w:r>
      </w:del>
      <w:r w:rsidRPr="008A61FC">
        <w:rPr>
          <w:rFonts w:asciiTheme="majorBidi" w:hAnsiTheme="majorBidi" w:cstheme="majorBidi"/>
          <w:color w:val="000000" w:themeColor="text1"/>
          <w:sz w:val="24"/>
          <w:szCs w:val="24"/>
        </w:rPr>
        <w:t xml:space="preserve">m downwind. Less soybean injury occurred on the </w:t>
      </w:r>
      <w:ins w:id="1152" w:author="copyeditor" w:date="2020-02-23T11:22:00Z">
        <w:r w:rsidR="00614B9F">
          <w:rPr>
            <w:rFonts w:asciiTheme="majorBidi" w:hAnsiTheme="majorBidi" w:cstheme="majorBidi"/>
            <w:color w:val="000000" w:themeColor="text1"/>
            <w:sz w:val="24"/>
            <w:szCs w:val="24"/>
          </w:rPr>
          <w:t>north</w:t>
        </w:r>
      </w:ins>
      <w:del w:id="1153" w:author="copyeditor" w:date="2020-02-23T11:22:00Z">
        <w:r w:rsidRPr="008A61FC" w:rsidDel="00614B9F">
          <w:rPr>
            <w:rFonts w:asciiTheme="majorBidi" w:hAnsiTheme="majorBidi" w:cstheme="majorBidi"/>
            <w:color w:val="000000" w:themeColor="text1"/>
            <w:sz w:val="24"/>
            <w:szCs w:val="24"/>
          </w:rPr>
          <w:delText>N</w:delText>
        </w:r>
      </w:del>
      <w:r w:rsidRPr="008A61FC">
        <w:rPr>
          <w:rFonts w:asciiTheme="majorBidi" w:hAnsiTheme="majorBidi" w:cstheme="majorBidi"/>
          <w:color w:val="000000" w:themeColor="text1"/>
          <w:sz w:val="24"/>
          <w:szCs w:val="24"/>
        </w:rPr>
        <w:t xml:space="preserve"> side of the sprayed area, accounting for overall less injury from the combined downwind transects (Figure </w:t>
      </w:r>
      <w:r w:rsidR="00DD02DE" w:rsidRPr="008A61FC">
        <w:rPr>
          <w:rFonts w:asciiTheme="majorBidi" w:hAnsiTheme="majorBidi" w:cstheme="majorBidi"/>
          <w:color w:val="000000" w:themeColor="text1"/>
          <w:sz w:val="24"/>
          <w:szCs w:val="24"/>
        </w:rPr>
        <w:t>4</w:t>
      </w:r>
      <w:r w:rsidRPr="008A61FC">
        <w:rPr>
          <w:rFonts w:asciiTheme="majorBidi" w:hAnsiTheme="majorBidi" w:cstheme="majorBidi"/>
          <w:color w:val="000000" w:themeColor="text1"/>
          <w:sz w:val="24"/>
          <w:szCs w:val="24"/>
        </w:rPr>
        <w:t>). Primary dicamba drift</w:t>
      </w:r>
      <w:r w:rsidR="00C21C84" w:rsidRPr="008A61FC">
        <w:rPr>
          <w:rFonts w:asciiTheme="majorBidi" w:hAnsiTheme="majorBidi" w:cstheme="majorBidi"/>
          <w:color w:val="000000" w:themeColor="text1"/>
          <w:sz w:val="24"/>
          <w:szCs w:val="24"/>
        </w:rPr>
        <w:t xml:space="preserve"> plus </w:t>
      </w:r>
      <w:r w:rsidR="004767C5" w:rsidRPr="008A61FC">
        <w:rPr>
          <w:rFonts w:asciiTheme="majorBidi" w:hAnsiTheme="majorBidi" w:cstheme="majorBidi"/>
          <w:color w:val="000000" w:themeColor="text1"/>
          <w:sz w:val="24"/>
          <w:szCs w:val="24"/>
        </w:rPr>
        <w:t>secondary</w:t>
      </w:r>
      <w:r w:rsidR="00C21C84" w:rsidRPr="008A61FC">
        <w:rPr>
          <w:rFonts w:asciiTheme="majorBidi" w:hAnsiTheme="majorBidi" w:cstheme="majorBidi"/>
          <w:color w:val="000000" w:themeColor="text1"/>
          <w:sz w:val="24"/>
          <w:szCs w:val="24"/>
        </w:rPr>
        <w:t xml:space="preserve"> movement</w:t>
      </w:r>
      <w:r w:rsidRPr="008A61FC">
        <w:rPr>
          <w:rFonts w:asciiTheme="majorBidi" w:hAnsiTheme="majorBidi" w:cstheme="majorBidi"/>
          <w:color w:val="000000" w:themeColor="text1"/>
          <w:sz w:val="24"/>
          <w:szCs w:val="24"/>
        </w:rPr>
        <w:t xml:space="preserve">, averaged across the measurements outside the three tarps, caused at least 10% soybean injury 11 </w:t>
      </w:r>
      <w:ins w:id="1154" w:author="copyeditor" w:date="2020-02-23T11:23:00Z">
        <w:r w:rsidR="008E62E9" w:rsidRPr="00997748">
          <w:rPr>
            <w:rFonts w:asciiTheme="majorBidi" w:hAnsiTheme="majorBidi" w:cstheme="majorBidi"/>
            <w:color w:val="000000" w:themeColor="text1"/>
            <w:sz w:val="24"/>
            <w:szCs w:val="24"/>
            <w:rPrChange w:id="1155" w:author="copyeditor" w:date="2020-02-23T13:45:00Z">
              <w:rPr>
                <w:rFonts w:asciiTheme="majorBidi" w:hAnsiTheme="majorBidi" w:cstheme="majorBidi"/>
                <w:color w:val="000000" w:themeColor="text1"/>
                <w:sz w:val="24"/>
                <w:szCs w:val="24"/>
                <w:u w:val="single"/>
              </w:rPr>
            </w:rPrChange>
          </w:rPr>
          <w:t>±</w:t>
        </w:r>
      </w:ins>
      <w:ins w:id="1156" w:author="copyeditor" w:date="2020-02-23T13:45:00Z">
        <w:r w:rsidR="00997748" w:rsidRPr="00997748">
          <w:rPr>
            <w:rFonts w:asciiTheme="majorBidi" w:hAnsiTheme="majorBidi" w:cstheme="majorBidi"/>
            <w:color w:val="000000" w:themeColor="text1"/>
            <w:sz w:val="24"/>
            <w:szCs w:val="24"/>
            <w:rPrChange w:id="1157" w:author="copyeditor" w:date="2020-02-23T13:45:00Z">
              <w:rPr>
                <w:rFonts w:asciiTheme="majorBidi" w:hAnsiTheme="majorBidi" w:cstheme="majorBidi"/>
                <w:color w:val="000000" w:themeColor="text1"/>
                <w:sz w:val="24"/>
                <w:szCs w:val="24"/>
                <w:u w:val="single"/>
              </w:rPr>
            </w:rPrChange>
          </w:rPr>
          <w:t xml:space="preserve"> </w:t>
        </w:r>
      </w:ins>
      <w:ins w:id="1158" w:author="copyeditor" w:date="2020-02-23T11:23:00Z">
        <w:r w:rsidR="008E62E9" w:rsidRPr="008A61FC">
          <w:rPr>
            <w:rFonts w:asciiTheme="majorBidi" w:hAnsiTheme="majorBidi" w:cstheme="majorBidi"/>
            <w:color w:val="000000" w:themeColor="text1"/>
            <w:sz w:val="24"/>
            <w:szCs w:val="24"/>
          </w:rPr>
          <w:t>3</w:t>
        </w:r>
        <w:r w:rsidR="008E62E9">
          <w:rPr>
            <w:rFonts w:asciiTheme="majorBidi" w:hAnsiTheme="majorBidi" w:cstheme="majorBidi"/>
            <w:color w:val="000000" w:themeColor="text1"/>
            <w:sz w:val="24"/>
            <w:szCs w:val="24"/>
          </w:rPr>
          <w:t xml:space="preserve"> </w:t>
        </w:r>
      </w:ins>
      <w:r w:rsidRPr="008A61FC">
        <w:rPr>
          <w:rFonts w:asciiTheme="majorBidi" w:hAnsiTheme="majorBidi" w:cstheme="majorBidi"/>
          <w:color w:val="000000" w:themeColor="text1"/>
          <w:sz w:val="24"/>
          <w:szCs w:val="24"/>
        </w:rPr>
        <w:t>m</w:t>
      </w:r>
      <w:del w:id="1159" w:author="copyeditor" w:date="2020-02-23T11:23:00Z">
        <w:r w:rsidRPr="008A61FC" w:rsidDel="008E62E9">
          <w:rPr>
            <w:rFonts w:asciiTheme="majorBidi" w:hAnsiTheme="majorBidi" w:cstheme="majorBidi"/>
            <w:color w:val="000000" w:themeColor="text1"/>
            <w:sz w:val="24"/>
            <w:szCs w:val="24"/>
          </w:rPr>
          <w:delText xml:space="preserve"> (</w:delText>
        </w:r>
      </w:del>
      <w:del w:id="1160" w:author="copyeditor" w:date="2020-02-21T16:49:00Z">
        <w:r w:rsidRPr="008A61FC" w:rsidDel="00543C27">
          <w:rPr>
            <w:rFonts w:asciiTheme="majorBidi" w:hAnsiTheme="majorBidi" w:cstheme="majorBidi"/>
            <w:color w:val="000000" w:themeColor="text1"/>
            <w:sz w:val="24"/>
            <w:szCs w:val="24"/>
            <w:u w:val="single"/>
          </w:rPr>
          <w:delText>+</w:delText>
        </w:r>
      </w:del>
      <w:del w:id="1161" w:author="copyeditor" w:date="2020-02-23T11:23:00Z">
        <w:r w:rsidRPr="008A61FC" w:rsidDel="008E62E9">
          <w:rPr>
            <w:rFonts w:asciiTheme="majorBidi" w:hAnsiTheme="majorBidi" w:cstheme="majorBidi"/>
            <w:color w:val="000000" w:themeColor="text1"/>
            <w:sz w:val="24"/>
            <w:szCs w:val="24"/>
          </w:rPr>
          <w:delText>3 m)</w:delText>
        </w:r>
      </w:del>
      <w:r w:rsidRPr="008A61FC">
        <w:rPr>
          <w:rFonts w:asciiTheme="majorBidi" w:hAnsiTheme="majorBidi" w:cstheme="majorBidi"/>
          <w:color w:val="000000" w:themeColor="text1"/>
          <w:sz w:val="24"/>
          <w:szCs w:val="24"/>
        </w:rPr>
        <w:t xml:space="preserve"> downwind (Table 3). </w:t>
      </w:r>
    </w:p>
    <w:p w14:paraId="57AEB3E0" w14:textId="172408FC" w:rsidR="00697770" w:rsidRPr="008A61FC" w:rsidRDefault="00697770" w:rsidP="001E110F">
      <w:pPr>
        <w:spacing w:after="0" w:line="480" w:lineRule="auto"/>
        <w:ind w:firstLine="432"/>
        <w:rPr>
          <w:rFonts w:asciiTheme="majorBidi" w:hAnsiTheme="majorBidi" w:cstheme="majorBidi"/>
          <w:color w:val="000000" w:themeColor="text1"/>
          <w:sz w:val="24"/>
          <w:szCs w:val="24"/>
        </w:rPr>
      </w:pPr>
      <w:r w:rsidRPr="008A61FC">
        <w:rPr>
          <w:rFonts w:asciiTheme="majorBidi" w:hAnsiTheme="majorBidi" w:cstheme="majorBidi"/>
          <w:color w:val="000000" w:themeColor="text1"/>
          <w:sz w:val="24"/>
          <w:szCs w:val="24"/>
        </w:rPr>
        <w:t xml:space="preserve">Secondary dicamba movement was also </w:t>
      </w:r>
      <w:r w:rsidR="00874527" w:rsidRPr="008A61FC">
        <w:rPr>
          <w:rFonts w:asciiTheme="majorBidi" w:hAnsiTheme="majorBidi" w:cstheme="majorBidi"/>
          <w:color w:val="000000" w:themeColor="text1"/>
          <w:sz w:val="24"/>
          <w:szCs w:val="24"/>
        </w:rPr>
        <w:t>detected o</w:t>
      </w:r>
      <w:r w:rsidRPr="008A61FC">
        <w:rPr>
          <w:rFonts w:asciiTheme="majorBidi" w:hAnsiTheme="majorBidi" w:cstheme="majorBidi"/>
          <w:color w:val="000000" w:themeColor="text1"/>
          <w:sz w:val="24"/>
          <w:szCs w:val="24"/>
        </w:rPr>
        <w:t>n soybean that were kept covered during and up to 1 h after the application. Soybean injury was as much as 13% (</w:t>
      </w:r>
      <w:ins w:id="1162" w:author="copyeditor" w:date="2020-02-21T16:50:00Z">
        <w:r w:rsidR="00543C27" w:rsidRPr="00997748">
          <w:rPr>
            <w:rFonts w:asciiTheme="majorBidi" w:hAnsiTheme="majorBidi" w:cstheme="majorBidi"/>
            <w:color w:val="000000" w:themeColor="text1"/>
            <w:sz w:val="24"/>
            <w:szCs w:val="24"/>
            <w:rPrChange w:id="1163" w:author="copyeditor" w:date="2020-02-23T13:45:00Z">
              <w:rPr>
                <w:rFonts w:asciiTheme="majorBidi" w:hAnsiTheme="majorBidi" w:cstheme="majorBidi"/>
                <w:color w:val="000000" w:themeColor="text1"/>
                <w:sz w:val="24"/>
                <w:szCs w:val="24"/>
                <w:u w:val="single"/>
              </w:rPr>
            </w:rPrChange>
          </w:rPr>
          <w:t>±</w:t>
        </w:r>
      </w:ins>
      <w:del w:id="1164" w:author="copyeditor" w:date="2020-02-21T16:50:00Z">
        <w:r w:rsidRPr="008A61FC" w:rsidDel="00543C27">
          <w:rPr>
            <w:rFonts w:asciiTheme="majorBidi" w:hAnsiTheme="majorBidi" w:cstheme="majorBidi"/>
            <w:color w:val="000000" w:themeColor="text1"/>
            <w:sz w:val="24"/>
            <w:szCs w:val="24"/>
            <w:u w:val="single"/>
          </w:rPr>
          <w:delText>+</w:delText>
        </w:r>
      </w:del>
      <w:r w:rsidRPr="008A61FC">
        <w:rPr>
          <w:rFonts w:asciiTheme="majorBidi" w:hAnsiTheme="majorBidi" w:cstheme="majorBidi"/>
          <w:color w:val="000000" w:themeColor="text1"/>
          <w:sz w:val="24"/>
          <w:szCs w:val="24"/>
        </w:rPr>
        <w:t>1%), and injury at 1% could be detected as far out as 7</w:t>
      </w:r>
      <w:ins w:id="1165" w:author="copyeditor" w:date="2020-03-09T17:51:00Z">
        <w:r w:rsidR="008723E4">
          <w:rPr>
            <w:rFonts w:asciiTheme="majorBidi" w:hAnsiTheme="majorBidi" w:cstheme="majorBidi"/>
            <w:color w:val="000000" w:themeColor="text1"/>
            <w:sz w:val="24"/>
            <w:szCs w:val="24"/>
          </w:rPr>
          <w:t xml:space="preserve"> </w:t>
        </w:r>
      </w:ins>
      <w:del w:id="1166" w:author="copyeditor" w:date="2020-02-23T11:23:00Z">
        <w:r w:rsidRPr="008A61FC" w:rsidDel="008E62E9">
          <w:rPr>
            <w:rFonts w:asciiTheme="majorBidi" w:hAnsiTheme="majorBidi" w:cstheme="majorBidi"/>
            <w:color w:val="000000" w:themeColor="text1"/>
            <w:sz w:val="24"/>
            <w:szCs w:val="24"/>
          </w:rPr>
          <w:delText xml:space="preserve"> </w:delText>
        </w:r>
      </w:del>
      <w:r w:rsidRPr="008A61FC">
        <w:rPr>
          <w:rFonts w:asciiTheme="majorBidi" w:hAnsiTheme="majorBidi" w:cstheme="majorBidi"/>
          <w:color w:val="000000" w:themeColor="text1"/>
          <w:sz w:val="24"/>
          <w:szCs w:val="24"/>
        </w:rPr>
        <w:t>m downwind (</w:t>
      </w:r>
      <w:r w:rsidR="00DD02DE" w:rsidRPr="008A61FC">
        <w:rPr>
          <w:rFonts w:asciiTheme="majorBidi" w:hAnsiTheme="majorBidi" w:cstheme="majorBidi"/>
          <w:color w:val="000000" w:themeColor="text1"/>
          <w:sz w:val="24"/>
          <w:szCs w:val="24"/>
        </w:rPr>
        <w:t xml:space="preserve">Table 3; </w:t>
      </w:r>
      <w:r w:rsidRPr="008A61FC">
        <w:rPr>
          <w:rFonts w:asciiTheme="majorBidi" w:hAnsiTheme="majorBidi" w:cstheme="majorBidi"/>
          <w:color w:val="000000" w:themeColor="text1"/>
          <w:sz w:val="24"/>
          <w:szCs w:val="24"/>
        </w:rPr>
        <w:t xml:space="preserve">Figure </w:t>
      </w:r>
      <w:r w:rsidR="00DD02DE" w:rsidRPr="008A61FC">
        <w:rPr>
          <w:rFonts w:asciiTheme="majorBidi" w:hAnsiTheme="majorBidi" w:cstheme="majorBidi"/>
          <w:color w:val="000000" w:themeColor="text1"/>
          <w:sz w:val="24"/>
          <w:szCs w:val="24"/>
        </w:rPr>
        <w:t>4</w:t>
      </w:r>
      <w:r w:rsidRPr="008A61FC">
        <w:rPr>
          <w:rFonts w:asciiTheme="majorBidi" w:hAnsiTheme="majorBidi" w:cstheme="majorBidi"/>
          <w:color w:val="000000" w:themeColor="text1"/>
          <w:sz w:val="24"/>
          <w:szCs w:val="24"/>
        </w:rPr>
        <w:t xml:space="preserve">). </w:t>
      </w:r>
      <w:ins w:id="1167" w:author="copyeditor" w:date="2020-02-23T11:23:00Z">
        <w:r w:rsidR="008E62E9">
          <w:rPr>
            <w:rFonts w:asciiTheme="majorBidi" w:hAnsiTheme="majorBidi" w:cstheme="majorBidi"/>
            <w:color w:val="000000" w:themeColor="text1"/>
            <w:sz w:val="24"/>
            <w:szCs w:val="24"/>
          </w:rPr>
          <w:t>T</w:t>
        </w:r>
        <w:r w:rsidR="008E62E9" w:rsidRPr="008A61FC">
          <w:rPr>
            <w:rFonts w:asciiTheme="majorBidi" w:hAnsiTheme="majorBidi" w:cstheme="majorBidi"/>
            <w:color w:val="000000" w:themeColor="text1"/>
            <w:sz w:val="24"/>
            <w:szCs w:val="24"/>
          </w:rPr>
          <w:t>o a much lesser extent</w:t>
        </w:r>
      </w:ins>
      <w:ins w:id="1168" w:author="copyeditor" w:date="2020-02-23T11:24:00Z">
        <w:r w:rsidR="008E62E9">
          <w:rPr>
            <w:rFonts w:asciiTheme="majorBidi" w:hAnsiTheme="majorBidi" w:cstheme="majorBidi"/>
            <w:color w:val="000000" w:themeColor="text1"/>
            <w:sz w:val="24"/>
            <w:szCs w:val="24"/>
          </w:rPr>
          <w:t xml:space="preserve">, </w:t>
        </w:r>
      </w:ins>
      <w:del w:id="1169" w:author="copyeditor" w:date="2020-02-23T11:24:00Z">
        <w:r w:rsidRPr="008A61FC" w:rsidDel="008E62E9">
          <w:rPr>
            <w:rFonts w:asciiTheme="majorBidi" w:hAnsiTheme="majorBidi" w:cstheme="majorBidi"/>
            <w:color w:val="000000" w:themeColor="text1"/>
            <w:sz w:val="24"/>
            <w:szCs w:val="24"/>
          </w:rPr>
          <w:delText>S</w:delText>
        </w:r>
      </w:del>
      <w:ins w:id="1170" w:author="copyeditor" w:date="2020-02-23T11:24:00Z">
        <w:r w:rsidR="008E62E9">
          <w:rPr>
            <w:rFonts w:asciiTheme="majorBidi" w:hAnsiTheme="majorBidi" w:cstheme="majorBidi"/>
            <w:color w:val="000000" w:themeColor="text1"/>
            <w:sz w:val="24"/>
            <w:szCs w:val="24"/>
          </w:rPr>
          <w:t>s</w:t>
        </w:r>
      </w:ins>
      <w:r w:rsidRPr="008A61FC">
        <w:rPr>
          <w:rFonts w:asciiTheme="majorBidi" w:hAnsiTheme="majorBidi" w:cstheme="majorBidi"/>
          <w:color w:val="000000" w:themeColor="text1"/>
          <w:sz w:val="24"/>
          <w:szCs w:val="24"/>
        </w:rPr>
        <w:t xml:space="preserve">econdary dicamba movement </w:t>
      </w:r>
      <w:del w:id="1171" w:author="copyeditor" w:date="2020-02-23T11:23:00Z">
        <w:r w:rsidRPr="008A61FC" w:rsidDel="008E62E9">
          <w:rPr>
            <w:rFonts w:asciiTheme="majorBidi" w:hAnsiTheme="majorBidi" w:cstheme="majorBidi"/>
            <w:color w:val="000000" w:themeColor="text1"/>
            <w:sz w:val="24"/>
            <w:szCs w:val="24"/>
          </w:rPr>
          <w:delText xml:space="preserve">to a much lesser extent </w:delText>
        </w:r>
      </w:del>
      <w:r w:rsidRPr="008A61FC">
        <w:rPr>
          <w:rFonts w:asciiTheme="majorBidi" w:hAnsiTheme="majorBidi" w:cstheme="majorBidi"/>
          <w:color w:val="000000" w:themeColor="text1"/>
          <w:sz w:val="24"/>
          <w:szCs w:val="24"/>
        </w:rPr>
        <w:t>also occurred on the upwind side of the sprayed area. At one of the three transects, 5% soybean</w:t>
      </w:r>
      <w:r w:rsidR="00801AEA" w:rsidRPr="008A61FC">
        <w:rPr>
          <w:rFonts w:asciiTheme="majorBidi" w:hAnsiTheme="majorBidi" w:cstheme="majorBidi"/>
          <w:color w:val="000000" w:themeColor="text1"/>
          <w:sz w:val="24"/>
          <w:szCs w:val="24"/>
        </w:rPr>
        <w:t xml:space="preserve"> injury</w:t>
      </w:r>
      <w:r w:rsidRPr="008A61FC">
        <w:rPr>
          <w:rFonts w:asciiTheme="majorBidi" w:hAnsiTheme="majorBidi" w:cstheme="majorBidi"/>
          <w:color w:val="000000" w:themeColor="text1"/>
          <w:sz w:val="24"/>
          <w:szCs w:val="24"/>
        </w:rPr>
        <w:t xml:space="preserve"> was detected at the 8</w:t>
      </w:r>
      <w:ins w:id="1172" w:author="copyeditor" w:date="2020-02-23T11:24:00Z">
        <w:r w:rsidR="008E62E9">
          <w:rPr>
            <w:rFonts w:asciiTheme="majorBidi" w:hAnsiTheme="majorBidi" w:cstheme="majorBidi"/>
            <w:color w:val="000000" w:themeColor="text1"/>
            <w:sz w:val="24"/>
            <w:szCs w:val="24"/>
          </w:rPr>
          <w:t>-</w:t>
        </w:r>
      </w:ins>
      <w:del w:id="1173" w:author="copyeditor" w:date="2020-02-23T11:24:00Z">
        <w:r w:rsidRPr="008A61FC" w:rsidDel="008E62E9">
          <w:rPr>
            <w:rFonts w:asciiTheme="majorBidi" w:hAnsiTheme="majorBidi" w:cstheme="majorBidi"/>
            <w:color w:val="000000" w:themeColor="text1"/>
            <w:sz w:val="24"/>
            <w:szCs w:val="24"/>
          </w:rPr>
          <w:delText xml:space="preserve"> </w:delText>
        </w:r>
      </w:del>
      <w:r w:rsidRPr="008A61FC">
        <w:rPr>
          <w:rFonts w:asciiTheme="majorBidi" w:hAnsiTheme="majorBidi" w:cstheme="majorBidi"/>
          <w:color w:val="000000" w:themeColor="text1"/>
          <w:sz w:val="24"/>
          <w:szCs w:val="24"/>
        </w:rPr>
        <w:t xml:space="preserve">m transect on the </w:t>
      </w:r>
      <w:ins w:id="1174" w:author="copyeditor" w:date="2020-02-23T11:24:00Z">
        <w:r w:rsidR="008E62E9">
          <w:rPr>
            <w:rFonts w:asciiTheme="majorBidi" w:hAnsiTheme="majorBidi" w:cstheme="majorBidi"/>
            <w:color w:val="000000" w:themeColor="text1"/>
            <w:sz w:val="24"/>
            <w:szCs w:val="24"/>
          </w:rPr>
          <w:t>east</w:t>
        </w:r>
      </w:ins>
      <w:del w:id="1175" w:author="copyeditor" w:date="2020-02-23T11:24:00Z">
        <w:r w:rsidRPr="008A61FC" w:rsidDel="008E62E9">
          <w:rPr>
            <w:rFonts w:asciiTheme="majorBidi" w:hAnsiTheme="majorBidi" w:cstheme="majorBidi"/>
            <w:color w:val="000000" w:themeColor="text1"/>
            <w:sz w:val="24"/>
            <w:szCs w:val="24"/>
          </w:rPr>
          <w:delText>E</w:delText>
        </w:r>
      </w:del>
      <w:r w:rsidRPr="008A61FC">
        <w:rPr>
          <w:rFonts w:asciiTheme="majorBidi" w:hAnsiTheme="majorBidi" w:cstheme="majorBidi"/>
          <w:color w:val="000000" w:themeColor="text1"/>
          <w:sz w:val="24"/>
          <w:szCs w:val="24"/>
        </w:rPr>
        <w:t xml:space="preserve"> side (</w:t>
      </w:r>
      <w:r w:rsidR="008F0CF9" w:rsidRPr="008A61FC">
        <w:rPr>
          <w:rFonts w:asciiTheme="majorBidi" w:hAnsiTheme="majorBidi" w:cstheme="majorBidi"/>
          <w:color w:val="000000" w:themeColor="text1"/>
          <w:sz w:val="24"/>
          <w:szCs w:val="24"/>
        </w:rPr>
        <w:t>Supplemental Table 1</w:t>
      </w:r>
      <w:r w:rsidRPr="008A61FC">
        <w:rPr>
          <w:rFonts w:asciiTheme="majorBidi" w:hAnsiTheme="majorBidi" w:cstheme="majorBidi"/>
          <w:color w:val="000000" w:themeColor="text1"/>
          <w:sz w:val="24"/>
          <w:szCs w:val="24"/>
        </w:rPr>
        <w:t>). No injury was detected 30</w:t>
      </w:r>
      <w:ins w:id="1176" w:author="copyeditor" w:date="2020-02-23T13:48:00Z">
        <w:r w:rsidR="00B51105">
          <w:rPr>
            <w:rFonts w:asciiTheme="majorBidi" w:hAnsiTheme="majorBidi" w:cstheme="majorBidi"/>
            <w:color w:val="000000" w:themeColor="text1"/>
            <w:sz w:val="24"/>
            <w:szCs w:val="24"/>
          </w:rPr>
          <w:t xml:space="preserve"> </w:t>
        </w:r>
      </w:ins>
      <w:del w:id="1177" w:author="copyeditor" w:date="2020-02-23T11:24:00Z">
        <w:r w:rsidRPr="008A61FC" w:rsidDel="008E62E9">
          <w:rPr>
            <w:rFonts w:asciiTheme="majorBidi" w:hAnsiTheme="majorBidi" w:cstheme="majorBidi"/>
            <w:color w:val="000000" w:themeColor="text1"/>
            <w:sz w:val="24"/>
            <w:szCs w:val="24"/>
          </w:rPr>
          <w:delText xml:space="preserve"> </w:delText>
        </w:r>
      </w:del>
      <w:r w:rsidRPr="008A61FC">
        <w:rPr>
          <w:rFonts w:asciiTheme="majorBidi" w:hAnsiTheme="majorBidi" w:cstheme="majorBidi"/>
          <w:color w:val="000000" w:themeColor="text1"/>
          <w:sz w:val="24"/>
          <w:szCs w:val="24"/>
        </w:rPr>
        <w:t xml:space="preserve">m away from the sprayed area or </w:t>
      </w:r>
      <w:r w:rsidR="009947C2" w:rsidRPr="008A61FC">
        <w:rPr>
          <w:rFonts w:asciiTheme="majorBidi" w:hAnsiTheme="majorBidi" w:cstheme="majorBidi"/>
          <w:color w:val="000000" w:themeColor="text1"/>
          <w:sz w:val="24"/>
          <w:szCs w:val="24"/>
        </w:rPr>
        <w:t xml:space="preserve">at any distance </w:t>
      </w:r>
      <w:r w:rsidRPr="008A61FC">
        <w:rPr>
          <w:rFonts w:asciiTheme="majorBidi" w:hAnsiTheme="majorBidi" w:cstheme="majorBidi"/>
          <w:color w:val="000000" w:themeColor="text1"/>
          <w:sz w:val="24"/>
          <w:szCs w:val="24"/>
        </w:rPr>
        <w:t xml:space="preserve">on the </w:t>
      </w:r>
      <w:ins w:id="1178" w:author="copyeditor" w:date="2020-02-23T11:24:00Z">
        <w:r w:rsidR="008E62E9">
          <w:rPr>
            <w:rFonts w:asciiTheme="majorBidi" w:hAnsiTheme="majorBidi" w:cstheme="majorBidi"/>
            <w:color w:val="000000" w:themeColor="text1"/>
            <w:sz w:val="24"/>
            <w:szCs w:val="24"/>
          </w:rPr>
          <w:t>south</w:t>
        </w:r>
      </w:ins>
      <w:del w:id="1179" w:author="copyeditor" w:date="2020-02-23T11:24:00Z">
        <w:r w:rsidRPr="008A61FC" w:rsidDel="008E62E9">
          <w:rPr>
            <w:rFonts w:asciiTheme="majorBidi" w:hAnsiTheme="majorBidi" w:cstheme="majorBidi"/>
            <w:color w:val="000000" w:themeColor="text1"/>
            <w:sz w:val="24"/>
            <w:szCs w:val="24"/>
          </w:rPr>
          <w:delText>S</w:delText>
        </w:r>
      </w:del>
      <w:r w:rsidRPr="008A61FC">
        <w:rPr>
          <w:rFonts w:asciiTheme="majorBidi" w:hAnsiTheme="majorBidi" w:cstheme="majorBidi"/>
          <w:color w:val="000000" w:themeColor="text1"/>
          <w:sz w:val="24"/>
          <w:szCs w:val="24"/>
        </w:rPr>
        <w:t xml:space="preserve"> side. </w:t>
      </w:r>
      <w:r w:rsidR="009947C2" w:rsidRPr="008A61FC">
        <w:rPr>
          <w:rFonts w:asciiTheme="majorBidi" w:hAnsiTheme="majorBidi" w:cstheme="majorBidi"/>
          <w:color w:val="000000" w:themeColor="text1"/>
          <w:sz w:val="24"/>
          <w:szCs w:val="24"/>
        </w:rPr>
        <w:t>Whereas, s</w:t>
      </w:r>
      <w:r w:rsidRPr="008A61FC">
        <w:rPr>
          <w:rFonts w:asciiTheme="majorBidi" w:hAnsiTheme="majorBidi" w:cstheme="majorBidi"/>
          <w:color w:val="000000" w:themeColor="text1"/>
          <w:sz w:val="24"/>
          <w:szCs w:val="24"/>
        </w:rPr>
        <w:t xml:space="preserve">oybean injury (3%) was found on the </w:t>
      </w:r>
      <w:ins w:id="1180" w:author="copyeditor" w:date="2020-02-23T11:24:00Z">
        <w:r w:rsidR="008E62E9">
          <w:rPr>
            <w:rFonts w:asciiTheme="majorBidi" w:hAnsiTheme="majorBidi" w:cstheme="majorBidi"/>
            <w:color w:val="000000" w:themeColor="text1"/>
            <w:sz w:val="24"/>
            <w:szCs w:val="24"/>
          </w:rPr>
          <w:t>east</w:t>
        </w:r>
      </w:ins>
      <w:del w:id="1181" w:author="copyeditor" w:date="2020-02-23T11:24:00Z">
        <w:r w:rsidRPr="008A61FC" w:rsidDel="008E62E9">
          <w:rPr>
            <w:rFonts w:asciiTheme="majorBidi" w:hAnsiTheme="majorBidi" w:cstheme="majorBidi"/>
            <w:color w:val="000000" w:themeColor="text1"/>
            <w:sz w:val="24"/>
            <w:szCs w:val="24"/>
          </w:rPr>
          <w:delText>E</w:delText>
        </w:r>
      </w:del>
      <w:r w:rsidRPr="008A61FC">
        <w:rPr>
          <w:rFonts w:asciiTheme="majorBidi" w:hAnsiTheme="majorBidi" w:cstheme="majorBidi"/>
          <w:color w:val="000000" w:themeColor="text1"/>
          <w:sz w:val="24"/>
          <w:szCs w:val="24"/>
        </w:rPr>
        <w:t xml:space="preserve"> side where tarps were placed at </w:t>
      </w:r>
      <w:del w:id="1182" w:author="copyeditor" w:date="2020-02-23T11:24:00Z">
        <w:r w:rsidRPr="008A61FC" w:rsidDel="008E62E9">
          <w:rPr>
            <w:rFonts w:asciiTheme="majorBidi" w:hAnsiTheme="majorBidi" w:cstheme="majorBidi"/>
            <w:color w:val="000000" w:themeColor="text1"/>
            <w:sz w:val="24"/>
            <w:szCs w:val="24"/>
          </w:rPr>
          <w:delText xml:space="preserve">about </w:delText>
        </w:r>
      </w:del>
      <w:ins w:id="1183" w:author="copyeditor" w:date="2020-02-23T11:24:00Z">
        <w:r w:rsidR="008E62E9">
          <w:rPr>
            <w:rFonts w:asciiTheme="majorBidi" w:hAnsiTheme="majorBidi" w:cstheme="majorBidi"/>
            <w:color w:val="000000" w:themeColor="text1"/>
            <w:sz w:val="24"/>
            <w:szCs w:val="24"/>
          </w:rPr>
          <w:t>approximately</w:t>
        </w:r>
        <w:r w:rsidR="008E62E9" w:rsidRPr="008A61FC">
          <w:rPr>
            <w:rFonts w:asciiTheme="majorBidi" w:hAnsiTheme="majorBidi" w:cstheme="majorBidi"/>
            <w:color w:val="000000" w:themeColor="text1"/>
            <w:sz w:val="24"/>
            <w:szCs w:val="24"/>
          </w:rPr>
          <w:t xml:space="preserve"> </w:t>
        </w:r>
      </w:ins>
      <w:r w:rsidRPr="008A61FC">
        <w:rPr>
          <w:rFonts w:asciiTheme="majorBidi" w:hAnsiTheme="majorBidi" w:cstheme="majorBidi"/>
          <w:color w:val="000000" w:themeColor="text1"/>
          <w:sz w:val="24"/>
          <w:szCs w:val="24"/>
        </w:rPr>
        <w:t xml:space="preserve">10 m, during and up to 1 h after dicamba application. Soybean injury on the upwind side was only apparent 21 </w:t>
      </w:r>
      <w:del w:id="1184" w:author="copyeditor" w:date="2020-02-23T11:24:00Z">
        <w:r w:rsidRPr="008A61FC" w:rsidDel="008E62E9">
          <w:rPr>
            <w:rFonts w:asciiTheme="majorBidi" w:hAnsiTheme="majorBidi" w:cstheme="majorBidi"/>
            <w:color w:val="000000" w:themeColor="text1"/>
            <w:sz w:val="24"/>
            <w:szCs w:val="24"/>
          </w:rPr>
          <w:delText>DAT</w:delText>
        </w:r>
      </w:del>
      <w:ins w:id="1185" w:author="copyeditor" w:date="2020-02-23T11:24:00Z">
        <w:r w:rsidR="008E62E9">
          <w:rPr>
            <w:rFonts w:asciiTheme="majorBidi" w:hAnsiTheme="majorBidi" w:cstheme="majorBidi"/>
            <w:color w:val="000000" w:themeColor="text1"/>
            <w:sz w:val="24"/>
            <w:szCs w:val="24"/>
          </w:rPr>
          <w:t>d after treatment</w:t>
        </w:r>
      </w:ins>
      <w:r w:rsidRPr="008A61FC">
        <w:rPr>
          <w:rFonts w:asciiTheme="majorBidi" w:hAnsiTheme="majorBidi" w:cstheme="majorBidi"/>
          <w:color w:val="000000" w:themeColor="text1"/>
          <w:sz w:val="24"/>
          <w:szCs w:val="24"/>
        </w:rPr>
        <w:t>.</w:t>
      </w:r>
    </w:p>
    <w:p w14:paraId="64377176" w14:textId="706A2F89" w:rsidR="00697770" w:rsidRPr="008A61FC" w:rsidRDefault="00697770" w:rsidP="001E110F">
      <w:pPr>
        <w:spacing w:after="0" w:line="480" w:lineRule="auto"/>
        <w:ind w:firstLine="432"/>
        <w:rPr>
          <w:rFonts w:asciiTheme="majorBidi" w:hAnsiTheme="majorBidi" w:cstheme="majorBidi"/>
          <w:color w:val="000000" w:themeColor="text1"/>
          <w:sz w:val="24"/>
          <w:szCs w:val="24"/>
        </w:rPr>
      </w:pPr>
      <w:r w:rsidRPr="008A61FC">
        <w:rPr>
          <w:rFonts w:asciiTheme="majorBidi" w:hAnsiTheme="majorBidi" w:cstheme="majorBidi"/>
          <w:color w:val="000000" w:themeColor="text1"/>
          <w:sz w:val="24"/>
          <w:szCs w:val="24"/>
        </w:rPr>
        <w:t>Higher amounts of dicamba deposition in the downwind direction closely followed soybean injury. The maximum amount of dicamba detected was 1</w:t>
      </w:r>
      <w:ins w:id="1186" w:author="copyeditor" w:date="2020-02-21T16:50:00Z">
        <w:r w:rsidR="00D235EF">
          <w:rPr>
            <w:rFonts w:asciiTheme="majorBidi" w:hAnsiTheme="majorBidi" w:cstheme="majorBidi"/>
            <w:color w:val="000000" w:themeColor="text1"/>
            <w:sz w:val="24"/>
            <w:szCs w:val="24"/>
          </w:rPr>
          <w:t>,</w:t>
        </w:r>
      </w:ins>
      <w:r w:rsidRPr="008A61FC">
        <w:rPr>
          <w:rFonts w:asciiTheme="majorBidi" w:hAnsiTheme="majorBidi" w:cstheme="majorBidi"/>
          <w:color w:val="000000" w:themeColor="text1"/>
          <w:sz w:val="24"/>
          <w:szCs w:val="24"/>
        </w:rPr>
        <w:t xml:space="preserve">180 </w:t>
      </w:r>
      <w:ins w:id="1187" w:author="Maxwel" w:date="2020-03-23T15:20:00Z">
        <w:r w:rsidR="00AD1637" w:rsidRPr="00222A34">
          <w:rPr>
            <w:rFonts w:ascii="Times New Roman" w:eastAsia="Times New Roman" w:hAnsi="Times New Roman" w:cs="Times New Roman"/>
            <w:bCs/>
            <w:color w:val="222222"/>
            <w:sz w:val="24"/>
            <w:szCs w:val="24"/>
            <w:lang w:val="el-GR"/>
          </w:rPr>
          <w:t>η</w:t>
        </w:r>
      </w:ins>
      <w:del w:id="1188" w:author="Maxwel" w:date="2020-03-23T15:20:00Z">
        <w:r w:rsidRPr="008A61FC" w:rsidDel="00AD1637">
          <w:rPr>
            <w:rFonts w:asciiTheme="majorBidi" w:hAnsiTheme="majorBidi" w:cstheme="majorBidi"/>
            <w:color w:val="000000" w:themeColor="text1"/>
            <w:sz w:val="24"/>
            <w:szCs w:val="24"/>
          </w:rPr>
          <w:delText>n</w:delText>
        </w:r>
      </w:del>
      <w:r w:rsidRPr="008A61FC">
        <w:rPr>
          <w:rFonts w:asciiTheme="majorBidi" w:hAnsiTheme="majorBidi" w:cstheme="majorBidi"/>
          <w:color w:val="000000" w:themeColor="text1"/>
          <w:sz w:val="24"/>
          <w:szCs w:val="24"/>
        </w:rPr>
        <w:t>g filter</w:t>
      </w:r>
      <w:ins w:id="1189" w:author="copyeditor" w:date="2020-02-21T16:50:00Z">
        <w:r w:rsidR="00D235EF">
          <w:rPr>
            <w:rFonts w:asciiTheme="majorBidi" w:hAnsiTheme="majorBidi" w:cstheme="majorBidi"/>
            <w:iCs/>
            <w:color w:val="000000" w:themeColor="text1"/>
            <w:sz w:val="24"/>
            <w:szCs w:val="24"/>
            <w:vertAlign w:val="superscript"/>
          </w:rPr>
          <w:t>−</w:t>
        </w:r>
      </w:ins>
      <w:del w:id="1190" w:author="copyeditor" w:date="2020-02-21T16:50:00Z">
        <w:r w:rsidRPr="008A61FC" w:rsidDel="00D235EF">
          <w:rPr>
            <w:rFonts w:asciiTheme="majorBidi" w:hAnsiTheme="majorBidi" w:cstheme="majorBidi"/>
            <w:color w:val="000000" w:themeColor="text1"/>
            <w:sz w:val="24"/>
            <w:szCs w:val="24"/>
            <w:vertAlign w:val="superscript"/>
          </w:rPr>
          <w:delText>-</w:delText>
        </w:r>
      </w:del>
      <w:r w:rsidRPr="008A61FC">
        <w:rPr>
          <w:rFonts w:asciiTheme="majorBidi" w:hAnsiTheme="majorBidi" w:cstheme="majorBidi"/>
          <w:color w:val="000000" w:themeColor="text1"/>
          <w:sz w:val="24"/>
          <w:szCs w:val="24"/>
          <w:vertAlign w:val="superscript"/>
        </w:rPr>
        <w:t>1</w:t>
      </w:r>
      <w:r w:rsidRPr="008A61FC">
        <w:rPr>
          <w:rFonts w:asciiTheme="majorBidi" w:hAnsiTheme="majorBidi" w:cstheme="majorBidi"/>
          <w:color w:val="000000" w:themeColor="text1"/>
          <w:sz w:val="24"/>
          <w:szCs w:val="24"/>
        </w:rPr>
        <w:t xml:space="preserve">, 4 m away from the sprayed area on the </w:t>
      </w:r>
      <w:ins w:id="1191" w:author="copyeditor" w:date="2020-02-23T11:26:00Z">
        <w:r w:rsidR="0069620C">
          <w:rPr>
            <w:rFonts w:asciiTheme="majorBidi" w:hAnsiTheme="majorBidi" w:cstheme="majorBidi"/>
            <w:color w:val="000000" w:themeColor="text1"/>
            <w:sz w:val="24"/>
            <w:szCs w:val="24"/>
          </w:rPr>
          <w:t>west</w:t>
        </w:r>
      </w:ins>
      <w:del w:id="1192" w:author="copyeditor" w:date="2020-02-23T11:26:00Z">
        <w:r w:rsidRPr="008A61FC" w:rsidDel="0069620C">
          <w:rPr>
            <w:rFonts w:asciiTheme="majorBidi" w:hAnsiTheme="majorBidi" w:cstheme="majorBidi"/>
            <w:color w:val="000000" w:themeColor="text1"/>
            <w:sz w:val="24"/>
            <w:szCs w:val="24"/>
          </w:rPr>
          <w:delText>W</w:delText>
        </w:r>
      </w:del>
      <w:r w:rsidRPr="008A61FC">
        <w:rPr>
          <w:rFonts w:asciiTheme="majorBidi" w:hAnsiTheme="majorBidi" w:cstheme="majorBidi"/>
          <w:color w:val="000000" w:themeColor="text1"/>
          <w:sz w:val="24"/>
          <w:szCs w:val="24"/>
        </w:rPr>
        <w:t xml:space="preserve"> side (</w:t>
      </w:r>
      <w:del w:id="1193" w:author="copyeditor" w:date="2020-02-23T11:26:00Z">
        <w:r w:rsidRPr="008A61FC" w:rsidDel="0069620C">
          <w:rPr>
            <w:rFonts w:asciiTheme="majorBidi" w:hAnsiTheme="majorBidi" w:cstheme="majorBidi"/>
            <w:color w:val="000000" w:themeColor="text1"/>
            <w:sz w:val="24"/>
            <w:szCs w:val="24"/>
          </w:rPr>
          <w:delText>T</w:delText>
        </w:r>
      </w:del>
      <w:ins w:id="1194" w:author="copyeditor" w:date="2020-02-23T11:26:00Z">
        <w:r w:rsidR="0069620C">
          <w:rPr>
            <w:rFonts w:asciiTheme="majorBidi" w:hAnsiTheme="majorBidi" w:cstheme="majorBidi"/>
            <w:color w:val="000000" w:themeColor="text1"/>
            <w:sz w:val="24"/>
            <w:szCs w:val="24"/>
          </w:rPr>
          <w:t>t</w:t>
        </w:r>
      </w:ins>
      <w:r w:rsidRPr="008A61FC">
        <w:rPr>
          <w:rFonts w:asciiTheme="majorBidi" w:hAnsiTheme="majorBidi" w:cstheme="majorBidi"/>
          <w:color w:val="000000" w:themeColor="text1"/>
          <w:sz w:val="24"/>
          <w:szCs w:val="24"/>
        </w:rPr>
        <w:t xml:space="preserve">ransect </w:t>
      </w:r>
      <w:r w:rsidR="0031742A" w:rsidRPr="008A61FC">
        <w:rPr>
          <w:rFonts w:asciiTheme="majorBidi" w:hAnsiTheme="majorBidi" w:cstheme="majorBidi"/>
          <w:color w:val="000000" w:themeColor="text1"/>
          <w:sz w:val="24"/>
          <w:szCs w:val="24"/>
        </w:rPr>
        <w:t>1</w:t>
      </w:r>
      <w:r w:rsidRPr="008A61FC">
        <w:rPr>
          <w:rFonts w:asciiTheme="majorBidi" w:hAnsiTheme="majorBidi" w:cstheme="majorBidi"/>
          <w:color w:val="000000" w:themeColor="text1"/>
          <w:sz w:val="24"/>
          <w:szCs w:val="24"/>
        </w:rPr>
        <w:t>) (</w:t>
      </w:r>
      <w:r w:rsidR="008F0CF9" w:rsidRPr="008A61FC">
        <w:rPr>
          <w:rFonts w:asciiTheme="majorBidi" w:hAnsiTheme="majorBidi" w:cstheme="majorBidi"/>
          <w:color w:val="000000" w:themeColor="text1"/>
          <w:sz w:val="24"/>
          <w:szCs w:val="24"/>
        </w:rPr>
        <w:t>Supplemental Table 2</w:t>
      </w:r>
      <w:r w:rsidRPr="008A61FC">
        <w:rPr>
          <w:rFonts w:asciiTheme="majorBidi" w:hAnsiTheme="majorBidi" w:cstheme="majorBidi"/>
          <w:color w:val="000000" w:themeColor="text1"/>
          <w:sz w:val="24"/>
          <w:szCs w:val="24"/>
        </w:rPr>
        <w:t xml:space="preserve">). Maximum dicamba deposition on the </w:t>
      </w:r>
      <w:ins w:id="1195" w:author="copyeditor" w:date="2020-02-23T11:26:00Z">
        <w:r w:rsidR="0069620C">
          <w:rPr>
            <w:rFonts w:asciiTheme="majorBidi" w:hAnsiTheme="majorBidi" w:cstheme="majorBidi"/>
            <w:color w:val="000000" w:themeColor="text1"/>
            <w:sz w:val="24"/>
            <w:szCs w:val="24"/>
          </w:rPr>
          <w:t>north</w:t>
        </w:r>
      </w:ins>
      <w:del w:id="1196" w:author="copyeditor" w:date="2020-02-23T11:26:00Z">
        <w:r w:rsidRPr="008A61FC" w:rsidDel="0069620C">
          <w:rPr>
            <w:rFonts w:asciiTheme="majorBidi" w:hAnsiTheme="majorBidi" w:cstheme="majorBidi"/>
            <w:color w:val="000000" w:themeColor="text1"/>
            <w:sz w:val="24"/>
            <w:szCs w:val="24"/>
          </w:rPr>
          <w:delText>N</w:delText>
        </w:r>
      </w:del>
      <w:r w:rsidRPr="008A61FC">
        <w:rPr>
          <w:rFonts w:asciiTheme="majorBidi" w:hAnsiTheme="majorBidi" w:cstheme="majorBidi"/>
          <w:color w:val="000000" w:themeColor="text1"/>
          <w:sz w:val="24"/>
          <w:szCs w:val="24"/>
        </w:rPr>
        <w:t xml:space="preserve"> side was 14.9 and 275 </w:t>
      </w:r>
      <w:ins w:id="1197" w:author="Maxwel" w:date="2020-03-23T15:16:00Z">
        <w:r w:rsidR="00AD1637" w:rsidRPr="00222A34">
          <w:rPr>
            <w:rFonts w:ascii="Times New Roman" w:eastAsia="Times New Roman" w:hAnsi="Times New Roman" w:cs="Times New Roman"/>
            <w:bCs/>
            <w:color w:val="222222"/>
            <w:sz w:val="24"/>
            <w:szCs w:val="24"/>
            <w:lang w:val="el-GR"/>
          </w:rPr>
          <w:t>η</w:t>
        </w:r>
      </w:ins>
      <w:del w:id="1198" w:author="Maxwel" w:date="2020-03-23T15:16:00Z">
        <w:r w:rsidRPr="008A61FC" w:rsidDel="00AD1637">
          <w:rPr>
            <w:rFonts w:asciiTheme="majorBidi" w:hAnsiTheme="majorBidi" w:cstheme="majorBidi"/>
            <w:color w:val="000000" w:themeColor="text1"/>
            <w:sz w:val="24"/>
            <w:szCs w:val="24"/>
          </w:rPr>
          <w:delText>n</w:delText>
        </w:r>
      </w:del>
      <w:r w:rsidRPr="008A61FC">
        <w:rPr>
          <w:rFonts w:asciiTheme="majorBidi" w:hAnsiTheme="majorBidi" w:cstheme="majorBidi"/>
          <w:color w:val="000000" w:themeColor="text1"/>
          <w:sz w:val="24"/>
          <w:szCs w:val="24"/>
        </w:rPr>
        <w:t>g filter</w:t>
      </w:r>
      <w:ins w:id="1199" w:author="copyeditor" w:date="2020-02-21T16:50:00Z">
        <w:r w:rsidR="00D235EF">
          <w:rPr>
            <w:rFonts w:asciiTheme="majorBidi" w:hAnsiTheme="majorBidi" w:cstheme="majorBidi"/>
            <w:iCs/>
            <w:color w:val="000000" w:themeColor="text1"/>
            <w:sz w:val="24"/>
            <w:szCs w:val="24"/>
            <w:vertAlign w:val="superscript"/>
          </w:rPr>
          <w:t>−</w:t>
        </w:r>
      </w:ins>
      <w:del w:id="1200" w:author="copyeditor" w:date="2020-02-21T16:50:00Z">
        <w:r w:rsidRPr="008A61FC" w:rsidDel="00D235EF">
          <w:rPr>
            <w:rFonts w:asciiTheme="majorBidi" w:hAnsiTheme="majorBidi" w:cstheme="majorBidi"/>
            <w:color w:val="000000" w:themeColor="text1"/>
            <w:sz w:val="24"/>
            <w:szCs w:val="24"/>
            <w:vertAlign w:val="superscript"/>
          </w:rPr>
          <w:delText>-</w:delText>
        </w:r>
      </w:del>
      <w:r w:rsidRPr="008A61FC">
        <w:rPr>
          <w:rFonts w:asciiTheme="majorBidi" w:hAnsiTheme="majorBidi" w:cstheme="majorBidi"/>
          <w:color w:val="000000" w:themeColor="text1"/>
          <w:sz w:val="24"/>
          <w:szCs w:val="24"/>
          <w:vertAlign w:val="superscript"/>
        </w:rPr>
        <w:t>1</w:t>
      </w:r>
      <w:r w:rsidRPr="008A61FC">
        <w:rPr>
          <w:rFonts w:asciiTheme="majorBidi" w:hAnsiTheme="majorBidi" w:cstheme="majorBidi"/>
          <w:color w:val="000000" w:themeColor="text1"/>
          <w:sz w:val="24"/>
          <w:szCs w:val="24"/>
        </w:rPr>
        <w:t xml:space="preserve">, for </w:t>
      </w:r>
      <w:del w:id="1201" w:author="copyeditor" w:date="2020-02-23T11:26:00Z">
        <w:r w:rsidRPr="008A61FC" w:rsidDel="0069620C">
          <w:rPr>
            <w:rFonts w:asciiTheme="majorBidi" w:hAnsiTheme="majorBidi" w:cstheme="majorBidi"/>
            <w:color w:val="000000" w:themeColor="text1"/>
            <w:sz w:val="24"/>
            <w:szCs w:val="24"/>
          </w:rPr>
          <w:delText>T</w:delText>
        </w:r>
      </w:del>
      <w:ins w:id="1202" w:author="copyeditor" w:date="2020-02-23T11:26:00Z">
        <w:r w:rsidR="0069620C">
          <w:rPr>
            <w:rFonts w:asciiTheme="majorBidi" w:hAnsiTheme="majorBidi" w:cstheme="majorBidi"/>
            <w:color w:val="000000" w:themeColor="text1"/>
            <w:sz w:val="24"/>
            <w:szCs w:val="24"/>
          </w:rPr>
          <w:t>t</w:t>
        </w:r>
      </w:ins>
      <w:r w:rsidRPr="008A61FC">
        <w:rPr>
          <w:rFonts w:asciiTheme="majorBidi" w:hAnsiTheme="majorBidi" w:cstheme="majorBidi"/>
          <w:color w:val="000000" w:themeColor="text1"/>
          <w:sz w:val="24"/>
          <w:szCs w:val="24"/>
        </w:rPr>
        <w:t xml:space="preserve">ransects </w:t>
      </w:r>
      <w:r w:rsidR="0031742A" w:rsidRPr="008A61FC">
        <w:rPr>
          <w:rFonts w:asciiTheme="majorBidi" w:hAnsiTheme="majorBidi" w:cstheme="majorBidi"/>
          <w:color w:val="000000" w:themeColor="text1"/>
          <w:sz w:val="24"/>
          <w:szCs w:val="24"/>
        </w:rPr>
        <w:t>2</w:t>
      </w:r>
      <w:r w:rsidRPr="008A61FC">
        <w:rPr>
          <w:rFonts w:asciiTheme="majorBidi" w:hAnsiTheme="majorBidi" w:cstheme="majorBidi"/>
          <w:color w:val="000000" w:themeColor="text1"/>
          <w:sz w:val="24"/>
          <w:szCs w:val="24"/>
        </w:rPr>
        <w:t xml:space="preserve"> and </w:t>
      </w:r>
      <w:r w:rsidR="0031742A" w:rsidRPr="008A61FC">
        <w:rPr>
          <w:rFonts w:asciiTheme="majorBidi" w:hAnsiTheme="majorBidi" w:cstheme="majorBidi"/>
          <w:color w:val="000000" w:themeColor="text1"/>
          <w:sz w:val="24"/>
          <w:szCs w:val="24"/>
        </w:rPr>
        <w:t>3</w:t>
      </w:r>
      <w:r w:rsidRPr="008A61FC">
        <w:rPr>
          <w:rFonts w:asciiTheme="majorBidi" w:hAnsiTheme="majorBidi" w:cstheme="majorBidi"/>
          <w:color w:val="000000" w:themeColor="text1"/>
          <w:sz w:val="24"/>
          <w:szCs w:val="24"/>
        </w:rPr>
        <w:t>, respectively. D</w:t>
      </w:r>
      <w:r w:rsidRPr="008A61FC">
        <w:rPr>
          <w:rFonts w:asciiTheme="majorBidi" w:hAnsiTheme="majorBidi" w:cstheme="majorBidi"/>
          <w:bCs/>
          <w:color w:val="000000" w:themeColor="text1"/>
          <w:sz w:val="24"/>
          <w:szCs w:val="24"/>
        </w:rPr>
        <w:t xml:space="preserve">icamba deposition was reduced with distance from the edge of the application area, even though there was as much as 15 </w:t>
      </w:r>
      <w:ins w:id="1203" w:author="Maxwel" w:date="2020-03-23T15:20:00Z">
        <w:r w:rsidR="00AD1637" w:rsidRPr="00222A34">
          <w:rPr>
            <w:rFonts w:ascii="Times New Roman" w:eastAsia="Times New Roman" w:hAnsi="Times New Roman" w:cs="Times New Roman"/>
            <w:bCs/>
            <w:color w:val="222222"/>
            <w:sz w:val="24"/>
            <w:szCs w:val="24"/>
            <w:lang w:val="el-GR"/>
          </w:rPr>
          <w:t>η</w:t>
        </w:r>
      </w:ins>
      <w:del w:id="1204" w:author="Maxwel" w:date="2020-03-23T15:20:00Z">
        <w:r w:rsidRPr="008A61FC" w:rsidDel="00AD1637">
          <w:rPr>
            <w:rFonts w:asciiTheme="majorBidi" w:hAnsiTheme="majorBidi" w:cstheme="majorBidi"/>
            <w:color w:val="000000" w:themeColor="text1"/>
            <w:sz w:val="24"/>
            <w:szCs w:val="24"/>
          </w:rPr>
          <w:delText>n</w:delText>
        </w:r>
      </w:del>
      <w:r w:rsidRPr="008A61FC">
        <w:rPr>
          <w:rFonts w:asciiTheme="majorBidi" w:hAnsiTheme="majorBidi" w:cstheme="majorBidi"/>
          <w:color w:val="000000" w:themeColor="text1"/>
          <w:sz w:val="24"/>
          <w:szCs w:val="24"/>
        </w:rPr>
        <w:t>g of dicamba filter</w:t>
      </w:r>
      <w:ins w:id="1205" w:author="copyeditor" w:date="2020-02-21T16:50:00Z">
        <w:r w:rsidR="00D235EF">
          <w:rPr>
            <w:rFonts w:asciiTheme="majorBidi" w:hAnsiTheme="majorBidi" w:cstheme="majorBidi"/>
            <w:iCs/>
            <w:color w:val="000000" w:themeColor="text1"/>
            <w:sz w:val="24"/>
            <w:szCs w:val="24"/>
            <w:vertAlign w:val="superscript"/>
          </w:rPr>
          <w:t>−</w:t>
        </w:r>
      </w:ins>
      <w:del w:id="1206" w:author="copyeditor" w:date="2020-02-21T16:50:00Z">
        <w:r w:rsidRPr="008A61FC" w:rsidDel="00D235EF">
          <w:rPr>
            <w:rFonts w:asciiTheme="majorBidi" w:hAnsiTheme="majorBidi" w:cstheme="majorBidi"/>
            <w:color w:val="000000" w:themeColor="text1"/>
            <w:sz w:val="24"/>
            <w:szCs w:val="24"/>
            <w:vertAlign w:val="superscript"/>
          </w:rPr>
          <w:delText>-</w:delText>
        </w:r>
      </w:del>
      <w:r w:rsidRPr="008A61FC">
        <w:rPr>
          <w:rFonts w:asciiTheme="majorBidi" w:hAnsiTheme="majorBidi" w:cstheme="majorBidi"/>
          <w:color w:val="000000" w:themeColor="text1"/>
          <w:sz w:val="24"/>
          <w:szCs w:val="24"/>
          <w:vertAlign w:val="superscript"/>
        </w:rPr>
        <w:t>1</w:t>
      </w:r>
      <w:r w:rsidRPr="008A61FC">
        <w:rPr>
          <w:rFonts w:asciiTheme="majorBidi" w:hAnsiTheme="majorBidi" w:cstheme="majorBidi"/>
          <w:color w:val="000000" w:themeColor="text1"/>
          <w:sz w:val="24"/>
          <w:szCs w:val="24"/>
        </w:rPr>
        <w:t xml:space="preserve"> detected as far as 120 m away from the application area</w:t>
      </w:r>
      <w:r w:rsidRPr="008A61FC">
        <w:rPr>
          <w:rFonts w:asciiTheme="majorBidi" w:hAnsiTheme="majorBidi" w:cstheme="majorBidi"/>
          <w:bCs/>
          <w:color w:val="000000" w:themeColor="text1"/>
          <w:sz w:val="24"/>
          <w:szCs w:val="24"/>
        </w:rPr>
        <w:t>. The 50% reduction of dicamba deposition downwind was estimated to be 2</w:t>
      </w:r>
      <w:ins w:id="1207" w:author="copyeditor" w:date="2020-02-23T11:27:00Z">
        <w:r w:rsidR="00E74012">
          <w:rPr>
            <w:rFonts w:asciiTheme="majorBidi" w:hAnsiTheme="majorBidi" w:cstheme="majorBidi"/>
            <w:bCs/>
            <w:color w:val="000000" w:themeColor="text1"/>
            <w:sz w:val="24"/>
            <w:szCs w:val="24"/>
          </w:rPr>
          <w:t xml:space="preserve"> </w:t>
        </w:r>
        <w:r w:rsidR="00E74012" w:rsidRPr="00997748">
          <w:rPr>
            <w:rFonts w:asciiTheme="majorBidi" w:hAnsiTheme="majorBidi" w:cstheme="majorBidi"/>
            <w:bCs/>
            <w:color w:val="000000" w:themeColor="text1"/>
            <w:sz w:val="24"/>
            <w:szCs w:val="24"/>
            <w:rPrChange w:id="1208" w:author="copyeditor" w:date="2020-02-23T13:46:00Z">
              <w:rPr>
                <w:rFonts w:asciiTheme="majorBidi" w:hAnsiTheme="majorBidi" w:cstheme="majorBidi"/>
                <w:bCs/>
                <w:color w:val="000000" w:themeColor="text1"/>
                <w:sz w:val="24"/>
                <w:szCs w:val="24"/>
                <w:u w:val="single"/>
              </w:rPr>
            </w:rPrChange>
          </w:rPr>
          <w:t xml:space="preserve">± </w:t>
        </w:r>
        <w:r w:rsidR="00E74012" w:rsidRPr="008A61FC">
          <w:rPr>
            <w:rFonts w:asciiTheme="majorBidi" w:hAnsiTheme="majorBidi" w:cstheme="majorBidi"/>
            <w:bCs/>
            <w:color w:val="000000" w:themeColor="text1"/>
            <w:sz w:val="24"/>
            <w:szCs w:val="24"/>
          </w:rPr>
          <w:t>1</w:t>
        </w:r>
      </w:ins>
      <w:r w:rsidRPr="008A61FC">
        <w:rPr>
          <w:rFonts w:asciiTheme="majorBidi" w:hAnsiTheme="majorBidi" w:cstheme="majorBidi"/>
          <w:bCs/>
          <w:color w:val="000000" w:themeColor="text1"/>
          <w:sz w:val="24"/>
          <w:szCs w:val="24"/>
        </w:rPr>
        <w:t xml:space="preserve"> m</w:t>
      </w:r>
      <w:del w:id="1209" w:author="copyeditor" w:date="2020-02-23T11:27:00Z">
        <w:r w:rsidRPr="008A61FC" w:rsidDel="00E74012">
          <w:rPr>
            <w:rFonts w:asciiTheme="majorBidi" w:hAnsiTheme="majorBidi" w:cstheme="majorBidi"/>
            <w:bCs/>
            <w:color w:val="000000" w:themeColor="text1"/>
            <w:sz w:val="24"/>
            <w:szCs w:val="24"/>
          </w:rPr>
          <w:delText xml:space="preserve"> (</w:delText>
        </w:r>
      </w:del>
      <w:del w:id="1210" w:author="copyeditor" w:date="2020-02-21T16:50:00Z">
        <w:r w:rsidRPr="008A61FC" w:rsidDel="00D235EF">
          <w:rPr>
            <w:rFonts w:asciiTheme="majorBidi" w:hAnsiTheme="majorBidi" w:cstheme="majorBidi"/>
            <w:bCs/>
            <w:color w:val="000000" w:themeColor="text1"/>
            <w:sz w:val="24"/>
            <w:szCs w:val="24"/>
            <w:u w:val="single"/>
          </w:rPr>
          <w:delText>+</w:delText>
        </w:r>
      </w:del>
      <w:del w:id="1211" w:author="copyeditor" w:date="2020-02-23T11:27:00Z">
        <w:r w:rsidRPr="008A61FC" w:rsidDel="00E74012">
          <w:rPr>
            <w:rFonts w:asciiTheme="majorBidi" w:hAnsiTheme="majorBidi" w:cstheme="majorBidi"/>
            <w:bCs/>
            <w:color w:val="000000" w:themeColor="text1"/>
            <w:sz w:val="24"/>
            <w:szCs w:val="24"/>
          </w:rPr>
          <w:delText>1 m)</w:delText>
        </w:r>
      </w:del>
      <w:r w:rsidRPr="008A61FC">
        <w:rPr>
          <w:rFonts w:asciiTheme="majorBidi" w:hAnsiTheme="majorBidi" w:cstheme="majorBidi"/>
          <w:bCs/>
          <w:color w:val="000000" w:themeColor="text1"/>
          <w:sz w:val="24"/>
          <w:szCs w:val="24"/>
        </w:rPr>
        <w:t xml:space="preserve"> from the edge of the application area (</w:t>
      </w:r>
      <w:r w:rsidR="00DD02DE" w:rsidRPr="008A61FC">
        <w:rPr>
          <w:rFonts w:asciiTheme="majorBidi" w:hAnsiTheme="majorBidi" w:cstheme="majorBidi"/>
          <w:bCs/>
          <w:color w:val="000000" w:themeColor="text1"/>
          <w:sz w:val="24"/>
          <w:szCs w:val="24"/>
        </w:rPr>
        <w:t xml:space="preserve">Table 4; </w:t>
      </w:r>
      <w:r w:rsidRPr="008A61FC">
        <w:rPr>
          <w:rFonts w:asciiTheme="majorBidi" w:hAnsiTheme="majorBidi" w:cstheme="majorBidi"/>
          <w:bCs/>
          <w:color w:val="000000" w:themeColor="text1"/>
          <w:sz w:val="24"/>
          <w:szCs w:val="24"/>
        </w:rPr>
        <w:t xml:space="preserve">Figure </w:t>
      </w:r>
      <w:r w:rsidR="00DD02DE" w:rsidRPr="008A61FC">
        <w:rPr>
          <w:rFonts w:asciiTheme="majorBidi" w:hAnsiTheme="majorBidi" w:cstheme="majorBidi"/>
          <w:bCs/>
          <w:color w:val="000000" w:themeColor="text1"/>
          <w:sz w:val="24"/>
          <w:szCs w:val="24"/>
        </w:rPr>
        <w:t>5</w:t>
      </w:r>
      <w:r w:rsidRPr="008A61FC">
        <w:rPr>
          <w:rFonts w:asciiTheme="majorBidi" w:hAnsiTheme="majorBidi" w:cstheme="majorBidi"/>
          <w:bCs/>
          <w:color w:val="000000" w:themeColor="text1"/>
          <w:sz w:val="24"/>
          <w:szCs w:val="24"/>
        </w:rPr>
        <w:t xml:space="preserve">). In comparing dicamba deposition </w:t>
      </w:r>
      <w:del w:id="1212" w:author="copyeditor" w:date="2020-03-09T17:27:00Z">
        <w:r w:rsidRPr="008A61FC" w:rsidDel="00E51AEA">
          <w:rPr>
            <w:rFonts w:asciiTheme="majorBidi" w:hAnsiTheme="majorBidi" w:cstheme="majorBidi"/>
            <w:bCs/>
            <w:color w:val="000000" w:themeColor="text1"/>
            <w:sz w:val="24"/>
            <w:szCs w:val="24"/>
          </w:rPr>
          <w:delText xml:space="preserve">to </w:delText>
        </w:r>
      </w:del>
      <w:ins w:id="1213" w:author="copyeditor" w:date="2020-03-09T17:27:00Z">
        <w:r w:rsidR="00E51AEA">
          <w:rPr>
            <w:rFonts w:asciiTheme="majorBidi" w:hAnsiTheme="majorBidi" w:cstheme="majorBidi"/>
            <w:bCs/>
            <w:color w:val="000000" w:themeColor="text1"/>
            <w:sz w:val="24"/>
            <w:szCs w:val="24"/>
          </w:rPr>
          <w:t>with</w:t>
        </w:r>
        <w:r w:rsidR="00E51AEA" w:rsidRPr="008A61FC">
          <w:rPr>
            <w:rFonts w:asciiTheme="majorBidi" w:hAnsiTheme="majorBidi" w:cstheme="majorBidi"/>
            <w:bCs/>
            <w:color w:val="000000" w:themeColor="text1"/>
            <w:sz w:val="24"/>
            <w:szCs w:val="24"/>
          </w:rPr>
          <w:t xml:space="preserve"> </w:t>
        </w:r>
      </w:ins>
      <w:r w:rsidRPr="008A61FC">
        <w:rPr>
          <w:rFonts w:asciiTheme="majorBidi" w:hAnsiTheme="majorBidi" w:cstheme="majorBidi"/>
          <w:bCs/>
          <w:color w:val="000000" w:themeColor="text1"/>
          <w:sz w:val="24"/>
          <w:szCs w:val="24"/>
        </w:rPr>
        <w:t xml:space="preserve">soybean </w:t>
      </w:r>
      <w:r w:rsidRPr="008A61FC">
        <w:rPr>
          <w:rFonts w:asciiTheme="majorBidi" w:hAnsiTheme="majorBidi" w:cstheme="majorBidi"/>
          <w:bCs/>
          <w:color w:val="000000" w:themeColor="text1"/>
          <w:sz w:val="24"/>
          <w:szCs w:val="24"/>
        </w:rPr>
        <w:lastRenderedPageBreak/>
        <w:t xml:space="preserve">injury, it appears that a minimum of 50 </w:t>
      </w:r>
      <w:ins w:id="1214" w:author="Maxwel" w:date="2020-03-23T15:16:00Z">
        <w:r w:rsidR="00AD1637" w:rsidRPr="00222A34">
          <w:rPr>
            <w:rFonts w:ascii="Times New Roman" w:eastAsia="Times New Roman" w:hAnsi="Times New Roman" w:cs="Times New Roman"/>
            <w:bCs/>
            <w:color w:val="222222"/>
            <w:sz w:val="24"/>
            <w:szCs w:val="24"/>
            <w:lang w:val="el-GR"/>
          </w:rPr>
          <w:t>η</w:t>
        </w:r>
      </w:ins>
      <w:del w:id="1215" w:author="Maxwel" w:date="2020-03-23T15:16:00Z">
        <w:r w:rsidRPr="008A61FC" w:rsidDel="00AD1637">
          <w:rPr>
            <w:rFonts w:asciiTheme="majorBidi" w:hAnsiTheme="majorBidi" w:cstheme="majorBidi"/>
            <w:color w:val="000000" w:themeColor="text1"/>
            <w:sz w:val="24"/>
            <w:szCs w:val="24"/>
          </w:rPr>
          <w:delText>n</w:delText>
        </w:r>
      </w:del>
      <w:r w:rsidRPr="008A61FC">
        <w:rPr>
          <w:rFonts w:asciiTheme="majorBidi" w:hAnsiTheme="majorBidi" w:cstheme="majorBidi"/>
          <w:color w:val="000000" w:themeColor="text1"/>
          <w:sz w:val="24"/>
          <w:szCs w:val="24"/>
        </w:rPr>
        <w:t>g filter</w:t>
      </w:r>
      <w:ins w:id="1216" w:author="copyeditor" w:date="2020-02-21T16:50:00Z">
        <w:r w:rsidR="00D235EF">
          <w:rPr>
            <w:rFonts w:asciiTheme="majorBidi" w:hAnsiTheme="majorBidi" w:cstheme="majorBidi"/>
            <w:iCs/>
            <w:color w:val="000000" w:themeColor="text1"/>
            <w:sz w:val="24"/>
            <w:szCs w:val="24"/>
            <w:vertAlign w:val="superscript"/>
          </w:rPr>
          <w:t>−</w:t>
        </w:r>
      </w:ins>
      <w:del w:id="1217" w:author="copyeditor" w:date="2020-02-21T16:50:00Z">
        <w:r w:rsidRPr="008A61FC" w:rsidDel="00D235EF">
          <w:rPr>
            <w:rFonts w:asciiTheme="majorBidi" w:hAnsiTheme="majorBidi" w:cstheme="majorBidi"/>
            <w:color w:val="000000" w:themeColor="text1"/>
            <w:sz w:val="24"/>
            <w:szCs w:val="24"/>
            <w:vertAlign w:val="superscript"/>
          </w:rPr>
          <w:delText>-</w:delText>
        </w:r>
      </w:del>
      <w:r w:rsidRPr="008A61FC">
        <w:rPr>
          <w:rFonts w:asciiTheme="majorBidi" w:hAnsiTheme="majorBidi" w:cstheme="majorBidi"/>
          <w:color w:val="000000" w:themeColor="text1"/>
          <w:sz w:val="24"/>
          <w:szCs w:val="24"/>
          <w:vertAlign w:val="superscript"/>
        </w:rPr>
        <w:t>1</w:t>
      </w:r>
      <w:r w:rsidRPr="008A61FC">
        <w:rPr>
          <w:rFonts w:asciiTheme="majorBidi" w:hAnsiTheme="majorBidi" w:cstheme="majorBidi"/>
          <w:color w:val="000000" w:themeColor="text1"/>
          <w:sz w:val="24"/>
          <w:szCs w:val="24"/>
        </w:rPr>
        <w:t xml:space="preserve"> of dicamba may be needed to elicit a response in soybean.</w:t>
      </w:r>
    </w:p>
    <w:p w14:paraId="3E08BAF2" w14:textId="374B23BA" w:rsidR="00697770" w:rsidRPr="008A61FC" w:rsidRDefault="00697770" w:rsidP="001E110F">
      <w:pPr>
        <w:spacing w:after="0" w:line="480" w:lineRule="auto"/>
        <w:ind w:firstLine="425"/>
        <w:rPr>
          <w:rFonts w:asciiTheme="majorBidi" w:hAnsiTheme="majorBidi" w:cstheme="majorBidi"/>
          <w:color w:val="000000" w:themeColor="text1"/>
          <w:sz w:val="24"/>
          <w:szCs w:val="24"/>
        </w:rPr>
      </w:pPr>
      <w:r w:rsidRPr="008A61FC">
        <w:rPr>
          <w:rFonts w:asciiTheme="majorBidi" w:hAnsiTheme="majorBidi" w:cstheme="majorBidi"/>
          <w:color w:val="000000" w:themeColor="text1"/>
          <w:sz w:val="24"/>
          <w:szCs w:val="24"/>
        </w:rPr>
        <w:t>Similar to other locations, the highe</w:t>
      </w:r>
      <w:r w:rsidR="00874527" w:rsidRPr="008A61FC">
        <w:rPr>
          <w:rFonts w:asciiTheme="majorBidi" w:hAnsiTheme="majorBidi" w:cstheme="majorBidi"/>
          <w:color w:val="000000" w:themeColor="text1"/>
          <w:sz w:val="24"/>
          <w:szCs w:val="24"/>
        </w:rPr>
        <w:t xml:space="preserve">st amount of dicamba </w:t>
      </w:r>
      <w:r w:rsidRPr="008A61FC">
        <w:rPr>
          <w:rFonts w:asciiTheme="majorBidi" w:hAnsiTheme="majorBidi" w:cstheme="majorBidi"/>
          <w:color w:val="000000" w:themeColor="text1"/>
          <w:sz w:val="24"/>
          <w:szCs w:val="24"/>
        </w:rPr>
        <w:t xml:space="preserve">detected using the PUFs was within the first 6 h after application (Figure </w:t>
      </w:r>
      <w:r w:rsidR="00DD02DE" w:rsidRPr="008A61FC">
        <w:rPr>
          <w:rFonts w:asciiTheme="majorBidi" w:hAnsiTheme="majorBidi" w:cstheme="majorBidi"/>
          <w:color w:val="000000" w:themeColor="text1"/>
          <w:sz w:val="24"/>
          <w:szCs w:val="24"/>
        </w:rPr>
        <w:t>6</w:t>
      </w:r>
      <w:r w:rsidRPr="008A61FC">
        <w:rPr>
          <w:rFonts w:asciiTheme="majorBidi" w:hAnsiTheme="majorBidi" w:cstheme="majorBidi"/>
          <w:color w:val="000000" w:themeColor="text1"/>
          <w:sz w:val="24"/>
          <w:szCs w:val="24"/>
        </w:rPr>
        <w:t>). Flux calculations followed a diurnal cycle</w:t>
      </w:r>
      <w:ins w:id="1218" w:author="copyeditor" w:date="2020-02-23T11:27:00Z">
        <w:r w:rsidR="00E74012">
          <w:rPr>
            <w:rFonts w:asciiTheme="majorBidi" w:hAnsiTheme="majorBidi" w:cstheme="majorBidi"/>
            <w:color w:val="000000" w:themeColor="text1"/>
            <w:sz w:val="24"/>
            <w:szCs w:val="24"/>
          </w:rPr>
          <w:t>,</w:t>
        </w:r>
      </w:ins>
      <w:r w:rsidRPr="008A61FC">
        <w:rPr>
          <w:rFonts w:asciiTheme="majorBidi" w:hAnsiTheme="majorBidi" w:cstheme="majorBidi"/>
          <w:color w:val="000000" w:themeColor="text1"/>
          <w:sz w:val="24"/>
          <w:szCs w:val="24"/>
        </w:rPr>
        <w:t xml:space="preserve"> with higher dicamba fluxes during the day and lower fluxes at night. </w:t>
      </w:r>
      <w:r w:rsidR="0031742A" w:rsidRPr="008A61FC">
        <w:rPr>
          <w:rFonts w:asciiTheme="majorBidi" w:hAnsiTheme="majorBidi" w:cstheme="majorBidi"/>
          <w:color w:val="000000" w:themeColor="text1"/>
          <w:sz w:val="24"/>
          <w:szCs w:val="24"/>
        </w:rPr>
        <w:t>N</w:t>
      </w:r>
      <w:r w:rsidRPr="008A61FC">
        <w:rPr>
          <w:rFonts w:asciiTheme="majorBidi" w:hAnsiTheme="majorBidi" w:cstheme="majorBidi"/>
          <w:color w:val="000000" w:themeColor="text1"/>
          <w:sz w:val="24"/>
          <w:szCs w:val="24"/>
        </w:rPr>
        <w:t>o additional dicamba was captured at the Michigan location</w:t>
      </w:r>
      <w:r w:rsidR="0031742A" w:rsidRPr="008A61FC">
        <w:rPr>
          <w:rFonts w:asciiTheme="majorBidi" w:hAnsiTheme="majorBidi" w:cstheme="majorBidi"/>
          <w:color w:val="000000" w:themeColor="text1"/>
          <w:sz w:val="24"/>
          <w:szCs w:val="24"/>
        </w:rPr>
        <w:t xml:space="preserve"> at 48 HAA</w:t>
      </w:r>
      <w:r w:rsidRPr="008A61FC">
        <w:rPr>
          <w:rFonts w:asciiTheme="majorBidi" w:hAnsiTheme="majorBidi" w:cstheme="majorBidi"/>
          <w:color w:val="000000" w:themeColor="text1"/>
          <w:sz w:val="24"/>
          <w:szCs w:val="24"/>
        </w:rPr>
        <w:t>.</w:t>
      </w:r>
    </w:p>
    <w:p w14:paraId="2FDC2BCE" w14:textId="77777777" w:rsidR="00F07E18" w:rsidRPr="008A61FC" w:rsidRDefault="00F07E18" w:rsidP="001E110F">
      <w:pPr>
        <w:spacing w:after="0" w:line="480" w:lineRule="auto"/>
        <w:rPr>
          <w:rFonts w:asciiTheme="majorBidi" w:hAnsiTheme="majorBidi" w:cstheme="majorBidi"/>
          <w:b/>
          <w:bCs/>
          <w:i/>
          <w:iCs/>
          <w:color w:val="000000" w:themeColor="text1"/>
          <w:sz w:val="24"/>
          <w:szCs w:val="24"/>
        </w:rPr>
      </w:pPr>
    </w:p>
    <w:p w14:paraId="17E9C648" w14:textId="40960FD3" w:rsidR="003623FF" w:rsidRPr="00154220" w:rsidRDefault="003623FF" w:rsidP="001E110F">
      <w:pPr>
        <w:spacing w:after="0" w:line="480" w:lineRule="auto"/>
        <w:rPr>
          <w:rFonts w:asciiTheme="majorBidi" w:hAnsiTheme="majorBidi" w:cstheme="majorBidi"/>
          <w:bCs/>
          <w:i/>
          <w:iCs/>
          <w:color w:val="000000" w:themeColor="text1"/>
          <w:sz w:val="24"/>
          <w:szCs w:val="24"/>
          <w:rPrChange w:id="1219" w:author="copyeditor" w:date="2020-02-21T13:36:00Z">
            <w:rPr>
              <w:rFonts w:asciiTheme="majorBidi" w:hAnsiTheme="majorBidi" w:cstheme="majorBidi"/>
              <w:b/>
              <w:bCs/>
              <w:i/>
              <w:iCs/>
              <w:color w:val="000000" w:themeColor="text1"/>
              <w:sz w:val="24"/>
              <w:szCs w:val="24"/>
            </w:rPr>
          </w:rPrChange>
        </w:rPr>
      </w:pPr>
      <w:r w:rsidRPr="00154220">
        <w:rPr>
          <w:rFonts w:asciiTheme="majorBidi" w:hAnsiTheme="majorBidi" w:cstheme="majorBidi"/>
          <w:bCs/>
          <w:i/>
          <w:iCs/>
          <w:color w:val="000000" w:themeColor="text1"/>
          <w:sz w:val="24"/>
          <w:szCs w:val="24"/>
          <w:rPrChange w:id="1220" w:author="copyeditor" w:date="2020-02-21T13:36:00Z">
            <w:rPr>
              <w:rFonts w:asciiTheme="majorBidi" w:hAnsiTheme="majorBidi" w:cstheme="majorBidi"/>
              <w:b/>
              <w:bCs/>
              <w:i/>
              <w:iCs/>
              <w:color w:val="000000" w:themeColor="text1"/>
              <w:sz w:val="24"/>
              <w:szCs w:val="24"/>
            </w:rPr>
          </w:rPrChange>
        </w:rPr>
        <w:t>Nebraska</w:t>
      </w:r>
    </w:p>
    <w:p w14:paraId="26F61D7B" w14:textId="68E3073A" w:rsidR="00255D8D" w:rsidRPr="008A61FC" w:rsidRDefault="000E1AE6" w:rsidP="001E110F">
      <w:pPr>
        <w:spacing w:after="0" w:line="480" w:lineRule="auto"/>
        <w:rPr>
          <w:rFonts w:asciiTheme="majorBidi" w:hAnsiTheme="majorBidi" w:cstheme="majorBidi"/>
          <w:b/>
          <w:bCs/>
          <w:i/>
          <w:iCs/>
          <w:color w:val="000000" w:themeColor="text1"/>
          <w:sz w:val="24"/>
          <w:szCs w:val="24"/>
        </w:rPr>
      </w:pPr>
      <w:r w:rsidRPr="008A61FC">
        <w:rPr>
          <w:rFonts w:asciiTheme="majorBidi" w:hAnsiTheme="majorBidi" w:cstheme="majorBidi"/>
          <w:color w:val="000000" w:themeColor="text1"/>
          <w:sz w:val="24"/>
          <w:szCs w:val="24"/>
        </w:rPr>
        <w:t>Dicamba was applied to soybean</w:t>
      </w:r>
      <w:ins w:id="1221" w:author="copyeditor" w:date="2020-02-23T11:27:00Z">
        <w:r w:rsidR="00E74012">
          <w:rPr>
            <w:rFonts w:asciiTheme="majorBidi" w:hAnsiTheme="majorBidi" w:cstheme="majorBidi"/>
            <w:color w:val="000000" w:themeColor="text1"/>
            <w:sz w:val="24"/>
            <w:szCs w:val="24"/>
          </w:rPr>
          <w:t xml:space="preserve"> at the Nebraska site</w:t>
        </w:r>
      </w:ins>
      <w:r w:rsidRPr="008A61FC">
        <w:rPr>
          <w:rFonts w:asciiTheme="majorBidi" w:hAnsiTheme="majorBidi" w:cstheme="majorBidi"/>
          <w:color w:val="000000" w:themeColor="text1"/>
          <w:sz w:val="24"/>
          <w:szCs w:val="24"/>
        </w:rPr>
        <w:t xml:space="preserve"> on July 10, 2018</w:t>
      </w:r>
      <w:ins w:id="1222" w:author="copyeditor" w:date="2020-02-23T11:28:00Z">
        <w:r w:rsidR="00E74012">
          <w:rPr>
            <w:rFonts w:asciiTheme="majorBidi" w:hAnsiTheme="majorBidi" w:cstheme="majorBidi"/>
            <w:color w:val="000000" w:themeColor="text1"/>
            <w:sz w:val="24"/>
            <w:szCs w:val="24"/>
          </w:rPr>
          <w:t>,</w:t>
        </w:r>
      </w:ins>
      <w:r w:rsidRPr="008A61FC">
        <w:rPr>
          <w:rFonts w:asciiTheme="majorBidi" w:hAnsiTheme="majorBidi" w:cstheme="majorBidi"/>
          <w:color w:val="000000" w:themeColor="text1"/>
          <w:sz w:val="24"/>
          <w:szCs w:val="24"/>
        </w:rPr>
        <w:t xml:space="preserve"> at 9:30 </w:t>
      </w:r>
      <w:r w:rsidR="00E74012" w:rsidRPr="008A61FC">
        <w:rPr>
          <w:rFonts w:asciiTheme="majorBidi" w:hAnsiTheme="majorBidi" w:cstheme="majorBidi"/>
          <w:color w:val="000000" w:themeColor="text1"/>
          <w:sz w:val="24"/>
          <w:szCs w:val="24"/>
        </w:rPr>
        <w:t>AM</w:t>
      </w:r>
      <w:r w:rsidRPr="008A61FC">
        <w:rPr>
          <w:rFonts w:asciiTheme="majorBidi" w:hAnsiTheme="majorBidi" w:cstheme="majorBidi"/>
          <w:color w:val="000000" w:themeColor="text1"/>
          <w:sz w:val="24"/>
          <w:szCs w:val="24"/>
        </w:rPr>
        <w:t>, 46 d</w:t>
      </w:r>
      <w:del w:id="1223" w:author="copyeditor" w:date="2020-02-23T13:30:00Z">
        <w:r w:rsidRPr="008A61FC" w:rsidDel="00D73889">
          <w:rPr>
            <w:rFonts w:asciiTheme="majorBidi" w:hAnsiTheme="majorBidi" w:cstheme="majorBidi"/>
            <w:color w:val="000000" w:themeColor="text1"/>
            <w:sz w:val="24"/>
            <w:szCs w:val="24"/>
          </w:rPr>
          <w:delText>ays</w:delText>
        </w:r>
      </w:del>
      <w:r w:rsidRPr="008A61FC">
        <w:rPr>
          <w:rFonts w:asciiTheme="majorBidi" w:hAnsiTheme="majorBidi" w:cstheme="majorBidi"/>
          <w:color w:val="000000" w:themeColor="text1"/>
          <w:sz w:val="24"/>
          <w:szCs w:val="24"/>
        </w:rPr>
        <w:t xml:space="preserve"> after planting. </w:t>
      </w:r>
      <w:r w:rsidR="00F10A6C" w:rsidRPr="008A61FC">
        <w:rPr>
          <w:rFonts w:asciiTheme="majorBidi" w:hAnsiTheme="majorBidi" w:cstheme="majorBidi"/>
          <w:color w:val="000000" w:themeColor="text1"/>
          <w:sz w:val="24"/>
          <w:szCs w:val="24"/>
        </w:rPr>
        <w:t>During the application, t</w:t>
      </w:r>
      <w:r w:rsidR="009956B5" w:rsidRPr="008A61FC">
        <w:rPr>
          <w:rFonts w:asciiTheme="majorBidi" w:hAnsiTheme="majorBidi" w:cstheme="majorBidi"/>
          <w:color w:val="000000" w:themeColor="text1"/>
          <w:sz w:val="24"/>
          <w:szCs w:val="24"/>
        </w:rPr>
        <w:t>he air temperature, relative humidity, and wind speed were 23</w:t>
      </w:r>
      <w:ins w:id="1224" w:author="copyeditor" w:date="2020-02-23T11:28:00Z">
        <w:r w:rsidR="00E74012">
          <w:rPr>
            <w:rFonts w:asciiTheme="majorBidi" w:hAnsiTheme="majorBidi" w:cstheme="majorBidi"/>
            <w:color w:val="000000" w:themeColor="text1"/>
            <w:sz w:val="24"/>
            <w:szCs w:val="24"/>
          </w:rPr>
          <w:t xml:space="preserve"> </w:t>
        </w:r>
      </w:ins>
      <w:del w:id="1225" w:author="copyeditor" w:date="2020-02-23T11:28:00Z">
        <w:r w:rsidR="00465AB5" w:rsidRPr="008A61FC" w:rsidDel="00E74012">
          <w:rPr>
            <w:rFonts w:asciiTheme="majorBidi" w:hAnsiTheme="majorBidi" w:cstheme="majorBidi"/>
            <w:color w:val="000000" w:themeColor="text1"/>
            <w:sz w:val="24"/>
            <w:szCs w:val="24"/>
          </w:rPr>
          <w:delText>°</w:delText>
        </w:r>
      </w:del>
      <w:r w:rsidR="009956B5" w:rsidRPr="008A61FC">
        <w:rPr>
          <w:rFonts w:asciiTheme="majorBidi" w:hAnsiTheme="majorBidi" w:cstheme="majorBidi"/>
          <w:color w:val="000000" w:themeColor="text1"/>
          <w:sz w:val="24"/>
          <w:szCs w:val="24"/>
        </w:rPr>
        <w:t>C, 80%, and 3.2 m s</w:t>
      </w:r>
      <w:ins w:id="1226" w:author="copyeditor" w:date="2020-02-21T16:50:00Z">
        <w:r w:rsidR="00D235EF">
          <w:rPr>
            <w:rFonts w:asciiTheme="majorBidi" w:hAnsiTheme="majorBidi" w:cstheme="majorBidi"/>
            <w:iCs/>
            <w:color w:val="000000" w:themeColor="text1"/>
            <w:sz w:val="24"/>
            <w:szCs w:val="24"/>
            <w:vertAlign w:val="superscript"/>
          </w:rPr>
          <w:t>−</w:t>
        </w:r>
      </w:ins>
      <w:del w:id="1227" w:author="copyeditor" w:date="2020-02-21T16:50:00Z">
        <w:r w:rsidR="009956B5" w:rsidRPr="008A61FC" w:rsidDel="00D235EF">
          <w:rPr>
            <w:rFonts w:asciiTheme="majorBidi" w:hAnsiTheme="majorBidi" w:cstheme="majorBidi"/>
            <w:color w:val="000000" w:themeColor="text1"/>
            <w:sz w:val="24"/>
            <w:szCs w:val="24"/>
            <w:vertAlign w:val="superscript"/>
          </w:rPr>
          <w:delText>-</w:delText>
        </w:r>
      </w:del>
      <w:r w:rsidR="009956B5" w:rsidRPr="008A61FC">
        <w:rPr>
          <w:rFonts w:asciiTheme="majorBidi" w:hAnsiTheme="majorBidi" w:cstheme="majorBidi"/>
          <w:color w:val="000000" w:themeColor="text1"/>
          <w:sz w:val="24"/>
          <w:szCs w:val="24"/>
          <w:vertAlign w:val="superscript"/>
        </w:rPr>
        <w:t>1</w:t>
      </w:r>
      <w:r w:rsidR="009956B5" w:rsidRPr="008A61FC">
        <w:rPr>
          <w:rFonts w:asciiTheme="majorBidi" w:hAnsiTheme="majorBidi" w:cstheme="majorBidi"/>
          <w:color w:val="000000" w:themeColor="text1"/>
          <w:sz w:val="24"/>
          <w:szCs w:val="24"/>
        </w:rPr>
        <w:t xml:space="preserve">, respectively. </w:t>
      </w:r>
      <w:r w:rsidR="00772781" w:rsidRPr="008A61FC">
        <w:rPr>
          <w:rFonts w:asciiTheme="majorBidi" w:hAnsiTheme="majorBidi" w:cstheme="majorBidi"/>
          <w:color w:val="000000" w:themeColor="text1"/>
          <w:sz w:val="24"/>
          <w:szCs w:val="24"/>
        </w:rPr>
        <w:t xml:space="preserve">In Nebraska, wind speed was up to 4.5-fold higher than </w:t>
      </w:r>
      <w:ins w:id="1228" w:author="copyeditor" w:date="2020-02-23T11:28:00Z">
        <w:r w:rsidR="00E74012">
          <w:rPr>
            <w:rFonts w:asciiTheme="majorBidi" w:hAnsiTheme="majorBidi" w:cstheme="majorBidi"/>
            <w:color w:val="000000" w:themeColor="text1"/>
            <w:sz w:val="24"/>
            <w:szCs w:val="24"/>
          </w:rPr>
          <w:t xml:space="preserve">at </w:t>
        </w:r>
      </w:ins>
      <w:r w:rsidR="00772781" w:rsidRPr="008A61FC">
        <w:rPr>
          <w:rFonts w:asciiTheme="majorBidi" w:hAnsiTheme="majorBidi" w:cstheme="majorBidi"/>
          <w:color w:val="000000" w:themeColor="text1"/>
          <w:sz w:val="24"/>
          <w:szCs w:val="24"/>
        </w:rPr>
        <w:t xml:space="preserve">the other sites, especially Indiana (4.5-fold) and Arkansas (3.2-fold). </w:t>
      </w:r>
      <w:r w:rsidR="009C14B3" w:rsidRPr="008A61FC">
        <w:rPr>
          <w:rFonts w:asciiTheme="majorBidi" w:hAnsiTheme="majorBidi" w:cstheme="majorBidi"/>
          <w:color w:val="000000" w:themeColor="text1"/>
          <w:sz w:val="24"/>
          <w:szCs w:val="24"/>
        </w:rPr>
        <w:t>During the air samplings after application, temperature</w:t>
      </w:r>
      <w:r w:rsidR="002973B3" w:rsidRPr="008A61FC">
        <w:rPr>
          <w:rFonts w:asciiTheme="majorBidi" w:hAnsiTheme="majorBidi" w:cstheme="majorBidi"/>
          <w:color w:val="000000" w:themeColor="text1"/>
          <w:sz w:val="24"/>
          <w:szCs w:val="24"/>
        </w:rPr>
        <w:t xml:space="preserve"> data suggest</w:t>
      </w:r>
      <w:del w:id="1229" w:author="copyeditor" w:date="2020-02-23T11:28:00Z">
        <w:r w:rsidR="002973B3" w:rsidRPr="008A61FC" w:rsidDel="00E74012">
          <w:rPr>
            <w:rFonts w:asciiTheme="majorBidi" w:hAnsiTheme="majorBidi" w:cstheme="majorBidi"/>
            <w:color w:val="000000" w:themeColor="text1"/>
            <w:sz w:val="24"/>
            <w:szCs w:val="24"/>
          </w:rPr>
          <w:delText>s that</w:delText>
        </w:r>
      </w:del>
      <w:r w:rsidR="009C14B3" w:rsidRPr="008A61FC">
        <w:rPr>
          <w:rFonts w:asciiTheme="majorBidi" w:hAnsiTheme="majorBidi" w:cstheme="majorBidi"/>
          <w:color w:val="000000" w:themeColor="text1"/>
          <w:sz w:val="24"/>
          <w:szCs w:val="24"/>
        </w:rPr>
        <w:t xml:space="preserve"> inversions occurred overnight with stronger gradients in the two </w:t>
      </w:r>
      <w:r w:rsidR="00034C8E" w:rsidRPr="008A61FC">
        <w:rPr>
          <w:rFonts w:asciiTheme="majorBidi" w:hAnsiTheme="majorBidi" w:cstheme="majorBidi"/>
          <w:color w:val="000000" w:themeColor="text1"/>
          <w:sz w:val="24"/>
          <w:szCs w:val="24"/>
        </w:rPr>
        <w:t xml:space="preserve">nights </w:t>
      </w:r>
      <w:del w:id="1230" w:author="copyeditor" w:date="2020-02-23T11:28:00Z">
        <w:r w:rsidR="00C96B41" w:rsidRPr="008A61FC" w:rsidDel="00E74012">
          <w:rPr>
            <w:rFonts w:asciiTheme="majorBidi" w:hAnsiTheme="majorBidi" w:cstheme="majorBidi"/>
            <w:color w:val="000000" w:themeColor="text1"/>
            <w:sz w:val="24"/>
            <w:szCs w:val="24"/>
          </w:rPr>
          <w:delText xml:space="preserve">following </w:delText>
        </w:r>
      </w:del>
      <w:ins w:id="1231" w:author="copyeditor" w:date="2020-02-23T11:28:00Z">
        <w:r w:rsidR="00E74012">
          <w:rPr>
            <w:rFonts w:asciiTheme="majorBidi" w:hAnsiTheme="majorBidi" w:cstheme="majorBidi"/>
            <w:color w:val="000000" w:themeColor="text1"/>
            <w:sz w:val="24"/>
            <w:szCs w:val="24"/>
          </w:rPr>
          <w:t>after</w:t>
        </w:r>
        <w:r w:rsidR="00E74012" w:rsidRPr="008A61FC">
          <w:rPr>
            <w:rFonts w:asciiTheme="majorBidi" w:hAnsiTheme="majorBidi" w:cstheme="majorBidi"/>
            <w:color w:val="000000" w:themeColor="text1"/>
            <w:sz w:val="24"/>
            <w:szCs w:val="24"/>
          </w:rPr>
          <w:t xml:space="preserve"> </w:t>
        </w:r>
      </w:ins>
      <w:r w:rsidR="00034C8E" w:rsidRPr="008A61FC">
        <w:rPr>
          <w:rFonts w:asciiTheme="majorBidi" w:hAnsiTheme="majorBidi" w:cstheme="majorBidi"/>
          <w:color w:val="000000" w:themeColor="text1"/>
          <w:sz w:val="24"/>
          <w:szCs w:val="24"/>
        </w:rPr>
        <w:t>the</w:t>
      </w:r>
      <w:r w:rsidR="00C96B41" w:rsidRPr="008A61FC">
        <w:rPr>
          <w:rFonts w:asciiTheme="majorBidi" w:hAnsiTheme="majorBidi" w:cstheme="majorBidi"/>
          <w:color w:val="000000" w:themeColor="text1"/>
          <w:sz w:val="24"/>
          <w:szCs w:val="24"/>
        </w:rPr>
        <w:t xml:space="preserve"> application</w:t>
      </w:r>
      <w:r w:rsidR="009C14B3" w:rsidRPr="008A61FC">
        <w:rPr>
          <w:rFonts w:asciiTheme="majorBidi" w:hAnsiTheme="majorBidi" w:cstheme="majorBidi"/>
          <w:color w:val="000000" w:themeColor="text1"/>
          <w:sz w:val="24"/>
          <w:szCs w:val="24"/>
        </w:rPr>
        <w:t>.</w:t>
      </w:r>
    </w:p>
    <w:p w14:paraId="5DA5F1A5" w14:textId="4273D65B" w:rsidR="00F70717" w:rsidRPr="008A61FC" w:rsidRDefault="00F70717" w:rsidP="001E110F">
      <w:pPr>
        <w:spacing w:after="0" w:line="480" w:lineRule="auto"/>
        <w:ind w:firstLine="432"/>
        <w:rPr>
          <w:rFonts w:asciiTheme="majorBidi" w:hAnsiTheme="majorBidi" w:cstheme="majorBidi"/>
          <w:color w:val="000000" w:themeColor="text1"/>
          <w:sz w:val="24"/>
          <w:szCs w:val="24"/>
        </w:rPr>
      </w:pPr>
      <w:r w:rsidRPr="008A61FC">
        <w:rPr>
          <w:rFonts w:asciiTheme="majorBidi" w:hAnsiTheme="majorBidi" w:cstheme="majorBidi"/>
          <w:color w:val="000000" w:themeColor="text1"/>
          <w:sz w:val="24"/>
          <w:szCs w:val="24"/>
        </w:rPr>
        <w:t xml:space="preserve">Visible injury on </w:t>
      </w:r>
      <w:ins w:id="1232" w:author="copyeditor" w:date="2020-02-23T11:28:00Z">
        <w:r w:rsidR="00E74012">
          <w:rPr>
            <w:rFonts w:asciiTheme="majorBidi" w:hAnsiTheme="majorBidi" w:cstheme="majorBidi"/>
            <w:color w:val="000000" w:themeColor="text1"/>
            <w:sz w:val="24"/>
            <w:szCs w:val="24"/>
          </w:rPr>
          <w:t xml:space="preserve">covered or noncovered </w:t>
        </w:r>
      </w:ins>
      <w:r w:rsidRPr="008A61FC">
        <w:rPr>
          <w:rFonts w:asciiTheme="majorBidi" w:hAnsiTheme="majorBidi" w:cstheme="majorBidi"/>
          <w:color w:val="000000" w:themeColor="text1"/>
          <w:sz w:val="24"/>
          <w:szCs w:val="24"/>
        </w:rPr>
        <w:t>non-DR soybeans</w:t>
      </w:r>
      <w:del w:id="1233" w:author="copyeditor" w:date="2020-02-23T11:28:00Z">
        <w:r w:rsidRPr="008A61FC" w:rsidDel="00E74012">
          <w:rPr>
            <w:rFonts w:asciiTheme="majorBidi" w:hAnsiTheme="majorBidi" w:cstheme="majorBidi"/>
            <w:color w:val="000000" w:themeColor="text1"/>
            <w:sz w:val="24"/>
            <w:szCs w:val="24"/>
          </w:rPr>
          <w:delText xml:space="preserve"> that were either covered or non-covered</w:delText>
        </w:r>
      </w:del>
      <w:r w:rsidRPr="008A61FC">
        <w:rPr>
          <w:rFonts w:asciiTheme="majorBidi" w:hAnsiTheme="majorBidi" w:cstheme="majorBidi"/>
          <w:color w:val="000000" w:themeColor="text1"/>
          <w:sz w:val="24"/>
          <w:szCs w:val="24"/>
        </w:rPr>
        <w:t xml:space="preserve"> during the application was observed at </w:t>
      </w:r>
      <w:r w:rsidR="00912173" w:rsidRPr="008A61FC">
        <w:rPr>
          <w:rFonts w:asciiTheme="majorBidi" w:hAnsiTheme="majorBidi" w:cstheme="majorBidi"/>
          <w:color w:val="000000" w:themeColor="text1"/>
          <w:sz w:val="24"/>
          <w:szCs w:val="24"/>
        </w:rPr>
        <w:t>21 DAA</w:t>
      </w:r>
      <w:r w:rsidRPr="008A61FC">
        <w:rPr>
          <w:rFonts w:asciiTheme="majorBidi" w:hAnsiTheme="majorBidi" w:cstheme="majorBidi"/>
          <w:color w:val="000000" w:themeColor="text1"/>
          <w:sz w:val="24"/>
          <w:szCs w:val="24"/>
        </w:rPr>
        <w:t xml:space="preserve">, showing injury levels up to 50% </w:t>
      </w:r>
      <w:r w:rsidR="002973B3" w:rsidRPr="008A61FC">
        <w:rPr>
          <w:rFonts w:asciiTheme="majorBidi" w:hAnsiTheme="majorBidi" w:cstheme="majorBidi"/>
          <w:color w:val="000000" w:themeColor="text1"/>
          <w:sz w:val="24"/>
          <w:szCs w:val="24"/>
        </w:rPr>
        <w:t>on</w:t>
      </w:r>
      <w:r w:rsidRPr="008A61FC">
        <w:rPr>
          <w:rFonts w:asciiTheme="majorBidi" w:hAnsiTheme="majorBidi" w:cstheme="majorBidi"/>
          <w:color w:val="000000" w:themeColor="text1"/>
          <w:sz w:val="24"/>
          <w:szCs w:val="24"/>
        </w:rPr>
        <w:t xml:space="preserve"> covered and up to 75% </w:t>
      </w:r>
      <w:r w:rsidR="002973B3" w:rsidRPr="008A61FC">
        <w:rPr>
          <w:rFonts w:asciiTheme="majorBidi" w:hAnsiTheme="majorBidi" w:cstheme="majorBidi"/>
          <w:color w:val="000000" w:themeColor="text1"/>
          <w:sz w:val="24"/>
          <w:szCs w:val="24"/>
        </w:rPr>
        <w:t>on</w:t>
      </w:r>
      <w:r w:rsidRPr="008A61FC">
        <w:rPr>
          <w:rFonts w:asciiTheme="majorBidi" w:hAnsiTheme="majorBidi" w:cstheme="majorBidi"/>
          <w:color w:val="000000" w:themeColor="text1"/>
          <w:sz w:val="24"/>
          <w:szCs w:val="24"/>
        </w:rPr>
        <w:t xml:space="preserve"> non</w:t>
      </w:r>
      <w:del w:id="1234" w:author="copyeditor" w:date="2020-02-23T11:29:00Z">
        <w:r w:rsidRPr="008A61FC" w:rsidDel="00E74012">
          <w:rPr>
            <w:rFonts w:asciiTheme="majorBidi" w:hAnsiTheme="majorBidi" w:cstheme="majorBidi"/>
            <w:color w:val="000000" w:themeColor="text1"/>
            <w:sz w:val="24"/>
            <w:szCs w:val="24"/>
          </w:rPr>
          <w:delText>-</w:delText>
        </w:r>
      </w:del>
      <w:r w:rsidRPr="008A61FC">
        <w:rPr>
          <w:rFonts w:asciiTheme="majorBidi" w:hAnsiTheme="majorBidi" w:cstheme="majorBidi"/>
          <w:color w:val="000000" w:themeColor="text1"/>
          <w:sz w:val="24"/>
          <w:szCs w:val="24"/>
        </w:rPr>
        <w:t>covered</w:t>
      </w:r>
      <w:r w:rsidR="002973B3" w:rsidRPr="008A61FC">
        <w:rPr>
          <w:rFonts w:asciiTheme="majorBidi" w:hAnsiTheme="majorBidi" w:cstheme="majorBidi"/>
          <w:color w:val="000000" w:themeColor="text1"/>
          <w:sz w:val="24"/>
          <w:szCs w:val="24"/>
        </w:rPr>
        <w:t xml:space="preserve"> plants (Figure 4)</w:t>
      </w:r>
      <w:r w:rsidRPr="008A61FC">
        <w:rPr>
          <w:rFonts w:asciiTheme="majorBidi" w:hAnsiTheme="majorBidi" w:cstheme="majorBidi"/>
          <w:color w:val="000000" w:themeColor="text1"/>
          <w:sz w:val="24"/>
          <w:szCs w:val="24"/>
        </w:rPr>
        <w:t xml:space="preserve">. These results </w:t>
      </w:r>
      <w:r w:rsidR="00465AB5" w:rsidRPr="008A61FC">
        <w:rPr>
          <w:rFonts w:asciiTheme="majorBidi" w:hAnsiTheme="majorBidi" w:cstheme="majorBidi"/>
          <w:color w:val="000000" w:themeColor="text1"/>
          <w:sz w:val="24"/>
          <w:szCs w:val="24"/>
        </w:rPr>
        <w:t>suggest</w:t>
      </w:r>
      <w:del w:id="1235" w:author="copyeditor" w:date="2020-02-23T11:29:00Z">
        <w:r w:rsidRPr="008A61FC" w:rsidDel="005E7F6D">
          <w:rPr>
            <w:rFonts w:asciiTheme="majorBidi" w:hAnsiTheme="majorBidi" w:cstheme="majorBidi"/>
            <w:color w:val="000000" w:themeColor="text1"/>
            <w:sz w:val="24"/>
            <w:szCs w:val="24"/>
          </w:rPr>
          <w:delText xml:space="preserve"> that</w:delText>
        </w:r>
      </w:del>
      <w:r w:rsidRPr="008A61FC">
        <w:rPr>
          <w:rFonts w:asciiTheme="majorBidi" w:hAnsiTheme="majorBidi" w:cstheme="majorBidi"/>
          <w:color w:val="000000" w:themeColor="text1"/>
          <w:sz w:val="24"/>
          <w:szCs w:val="24"/>
        </w:rPr>
        <w:t xml:space="preserve"> secondary movement of dicamba occurred</w:t>
      </w:r>
      <w:ins w:id="1236" w:author="copyeditor" w:date="2020-02-23T11:29:00Z">
        <w:r w:rsidR="005E7F6D">
          <w:rPr>
            <w:rFonts w:asciiTheme="majorBidi" w:hAnsiTheme="majorBidi" w:cstheme="majorBidi"/>
            <w:color w:val="000000" w:themeColor="text1"/>
            <w:sz w:val="24"/>
            <w:szCs w:val="24"/>
          </w:rPr>
          <w:t>,</w:t>
        </w:r>
      </w:ins>
      <w:r w:rsidRPr="008A61FC">
        <w:rPr>
          <w:rFonts w:asciiTheme="majorBidi" w:hAnsiTheme="majorBidi" w:cstheme="majorBidi"/>
          <w:color w:val="000000" w:themeColor="text1"/>
          <w:sz w:val="24"/>
          <w:szCs w:val="24"/>
        </w:rPr>
        <w:t xml:space="preserve"> causing injury on soybean under the tarps, probably due to the high temperatures (</w:t>
      </w:r>
      <w:del w:id="1237" w:author="copyeditor" w:date="2020-02-23T11:29:00Z">
        <w:r w:rsidRPr="008A61FC" w:rsidDel="005E7F6D">
          <w:rPr>
            <w:rFonts w:asciiTheme="majorBidi" w:hAnsiTheme="majorBidi" w:cstheme="majorBidi"/>
            <w:color w:val="000000" w:themeColor="text1"/>
            <w:sz w:val="24"/>
            <w:szCs w:val="24"/>
          </w:rPr>
          <w:delText xml:space="preserve">over </w:delText>
        </w:r>
      </w:del>
      <w:ins w:id="1238" w:author="copyeditor" w:date="2020-02-23T11:29:00Z">
        <w:r w:rsidR="005E7F6D">
          <w:rPr>
            <w:rFonts w:asciiTheme="majorBidi" w:hAnsiTheme="majorBidi" w:cstheme="majorBidi"/>
            <w:color w:val="000000" w:themeColor="text1"/>
            <w:sz w:val="24"/>
            <w:szCs w:val="24"/>
          </w:rPr>
          <w:t>higher than</w:t>
        </w:r>
        <w:r w:rsidR="005E7F6D" w:rsidRPr="008A61FC">
          <w:rPr>
            <w:rFonts w:asciiTheme="majorBidi" w:hAnsiTheme="majorBidi" w:cstheme="majorBidi"/>
            <w:color w:val="000000" w:themeColor="text1"/>
            <w:sz w:val="24"/>
            <w:szCs w:val="24"/>
          </w:rPr>
          <w:t xml:space="preserve"> </w:t>
        </w:r>
      </w:ins>
      <w:r w:rsidRPr="008A61FC">
        <w:rPr>
          <w:rFonts w:asciiTheme="majorBidi" w:hAnsiTheme="majorBidi" w:cstheme="majorBidi"/>
          <w:color w:val="000000" w:themeColor="text1"/>
          <w:sz w:val="24"/>
          <w:szCs w:val="24"/>
        </w:rPr>
        <w:t>30</w:t>
      </w:r>
      <w:ins w:id="1239" w:author="copyeditor" w:date="2020-02-23T11:29:00Z">
        <w:r w:rsidR="005E7F6D">
          <w:rPr>
            <w:rFonts w:asciiTheme="majorBidi" w:hAnsiTheme="majorBidi" w:cstheme="majorBidi"/>
            <w:color w:val="000000" w:themeColor="text1"/>
            <w:sz w:val="24"/>
            <w:szCs w:val="24"/>
          </w:rPr>
          <w:t xml:space="preserve"> </w:t>
        </w:r>
      </w:ins>
      <w:del w:id="1240" w:author="copyeditor" w:date="2020-02-23T11:29:00Z">
        <w:r w:rsidRPr="008A61FC" w:rsidDel="005E7F6D">
          <w:rPr>
            <w:rFonts w:asciiTheme="majorBidi" w:hAnsiTheme="majorBidi" w:cstheme="majorBidi"/>
            <w:iCs/>
            <w:color w:val="000000" w:themeColor="text1"/>
            <w:sz w:val="24"/>
            <w:szCs w:val="24"/>
            <w:vertAlign w:val="superscript"/>
          </w:rPr>
          <w:delText>o</w:delText>
        </w:r>
      </w:del>
      <w:r w:rsidRPr="008A61FC">
        <w:rPr>
          <w:rFonts w:asciiTheme="majorBidi" w:hAnsiTheme="majorBidi" w:cstheme="majorBidi"/>
          <w:color w:val="000000" w:themeColor="text1"/>
          <w:sz w:val="24"/>
          <w:szCs w:val="24"/>
        </w:rPr>
        <w:t xml:space="preserve">C) and </w:t>
      </w:r>
      <w:r w:rsidR="002973B3" w:rsidRPr="008A61FC">
        <w:rPr>
          <w:rFonts w:asciiTheme="majorBidi" w:hAnsiTheme="majorBidi" w:cstheme="majorBidi"/>
          <w:color w:val="000000" w:themeColor="text1"/>
          <w:sz w:val="24"/>
          <w:szCs w:val="24"/>
        </w:rPr>
        <w:t xml:space="preserve">suggested </w:t>
      </w:r>
      <w:r w:rsidRPr="008A61FC">
        <w:rPr>
          <w:rFonts w:asciiTheme="majorBidi" w:hAnsiTheme="majorBidi" w:cstheme="majorBidi"/>
          <w:color w:val="000000" w:themeColor="text1"/>
          <w:sz w:val="24"/>
          <w:szCs w:val="24"/>
        </w:rPr>
        <w:t>temperature inversion</w:t>
      </w:r>
      <w:r w:rsidR="003D1ED1" w:rsidRPr="008A61FC">
        <w:rPr>
          <w:rFonts w:asciiTheme="majorBidi" w:hAnsiTheme="majorBidi" w:cstheme="majorBidi"/>
          <w:color w:val="000000" w:themeColor="text1"/>
          <w:sz w:val="24"/>
          <w:szCs w:val="24"/>
        </w:rPr>
        <w:t>s</w:t>
      </w:r>
      <w:r w:rsidRPr="008A61FC">
        <w:rPr>
          <w:rFonts w:asciiTheme="majorBidi" w:hAnsiTheme="majorBidi" w:cstheme="majorBidi"/>
          <w:color w:val="000000" w:themeColor="text1"/>
          <w:sz w:val="24"/>
          <w:szCs w:val="24"/>
        </w:rPr>
        <w:t xml:space="preserve"> on the next two </w:t>
      </w:r>
      <w:del w:id="1241" w:author="copyeditor" w:date="2020-02-23T11:29:00Z">
        <w:r w:rsidRPr="008A61FC" w:rsidDel="005E7F6D">
          <w:rPr>
            <w:rFonts w:asciiTheme="majorBidi" w:hAnsiTheme="majorBidi" w:cstheme="majorBidi"/>
            <w:color w:val="000000" w:themeColor="text1"/>
            <w:sz w:val="24"/>
            <w:szCs w:val="24"/>
          </w:rPr>
          <w:delText>days after application</w:delText>
        </w:r>
      </w:del>
      <w:ins w:id="1242" w:author="copyeditor" w:date="2020-02-23T11:29:00Z">
        <w:r w:rsidR="005E7F6D">
          <w:rPr>
            <w:rFonts w:asciiTheme="majorBidi" w:hAnsiTheme="majorBidi" w:cstheme="majorBidi"/>
            <w:color w:val="000000" w:themeColor="text1"/>
            <w:sz w:val="24"/>
            <w:szCs w:val="24"/>
          </w:rPr>
          <w:t>DAA</w:t>
        </w:r>
      </w:ins>
      <w:r w:rsidRPr="008A61FC">
        <w:rPr>
          <w:rFonts w:asciiTheme="majorBidi" w:hAnsiTheme="majorBidi" w:cstheme="majorBidi"/>
          <w:color w:val="000000" w:themeColor="text1"/>
          <w:sz w:val="24"/>
          <w:szCs w:val="24"/>
        </w:rPr>
        <w:t xml:space="preserve">. These outcomes would agree with </w:t>
      </w:r>
      <w:ins w:id="1243" w:author="copyeditor" w:date="2020-02-23T11:29:00Z">
        <w:r w:rsidR="005E7F6D">
          <w:rPr>
            <w:rFonts w:asciiTheme="majorBidi" w:hAnsiTheme="majorBidi" w:cstheme="majorBidi"/>
            <w:color w:val="000000" w:themeColor="text1"/>
            <w:sz w:val="24"/>
            <w:szCs w:val="24"/>
          </w:rPr>
          <w:t xml:space="preserve">those of </w:t>
        </w:r>
      </w:ins>
      <w:r w:rsidRPr="008A61FC">
        <w:rPr>
          <w:rFonts w:asciiTheme="majorBidi" w:hAnsiTheme="majorBidi" w:cstheme="majorBidi"/>
          <w:color w:val="000000" w:themeColor="text1"/>
          <w:sz w:val="24"/>
          <w:szCs w:val="24"/>
        </w:rPr>
        <w:t>Mueller and Steckel (2019a), who reported that temperature appears to be a major contributor of dicamba secondary movement, with greater dicamba detections in the air at higher temperatures. The injury level decreased as the downwind distance increased, reaching 31</w:t>
      </w:r>
      <w:ins w:id="1244" w:author="copyeditor" w:date="2020-02-23T11:30:00Z">
        <w:r w:rsidR="005E7F6D">
          <w:rPr>
            <w:rFonts w:asciiTheme="majorBidi" w:hAnsiTheme="majorBidi" w:cstheme="majorBidi"/>
            <w:color w:val="000000" w:themeColor="text1"/>
            <w:sz w:val="24"/>
            <w:szCs w:val="24"/>
          </w:rPr>
          <w:t>%</w:t>
        </w:r>
      </w:ins>
      <w:r w:rsidRPr="008A61FC">
        <w:rPr>
          <w:rFonts w:asciiTheme="majorBidi" w:hAnsiTheme="majorBidi" w:cstheme="majorBidi"/>
          <w:color w:val="000000" w:themeColor="text1"/>
          <w:sz w:val="24"/>
          <w:szCs w:val="24"/>
        </w:rPr>
        <w:t xml:space="preserve"> and 50% of injury on covered and non</w:t>
      </w:r>
      <w:del w:id="1245" w:author="copyeditor" w:date="2020-02-23T11:30:00Z">
        <w:r w:rsidRPr="008A61FC" w:rsidDel="005E7F6D">
          <w:rPr>
            <w:rFonts w:asciiTheme="majorBidi" w:hAnsiTheme="majorBidi" w:cstheme="majorBidi"/>
            <w:color w:val="000000" w:themeColor="text1"/>
            <w:sz w:val="24"/>
            <w:szCs w:val="24"/>
          </w:rPr>
          <w:delText>-</w:delText>
        </w:r>
      </w:del>
      <w:r w:rsidRPr="008A61FC">
        <w:rPr>
          <w:rFonts w:asciiTheme="majorBidi" w:hAnsiTheme="majorBidi" w:cstheme="majorBidi"/>
          <w:color w:val="000000" w:themeColor="text1"/>
          <w:sz w:val="24"/>
          <w:szCs w:val="24"/>
        </w:rPr>
        <w:t>covered plants, respectively, at 15 m from the sprayed area.</w:t>
      </w:r>
    </w:p>
    <w:p w14:paraId="4234340A" w14:textId="03706549" w:rsidR="00F70717" w:rsidRPr="008A61FC" w:rsidRDefault="00F70717" w:rsidP="001E110F">
      <w:pPr>
        <w:spacing w:after="0" w:line="480" w:lineRule="auto"/>
        <w:ind w:firstLine="432"/>
        <w:rPr>
          <w:rFonts w:asciiTheme="majorBidi" w:hAnsiTheme="majorBidi" w:cstheme="majorBidi"/>
          <w:color w:val="000000" w:themeColor="text1"/>
          <w:sz w:val="24"/>
          <w:szCs w:val="24"/>
        </w:rPr>
      </w:pPr>
      <w:r w:rsidRPr="008A61FC">
        <w:rPr>
          <w:rFonts w:asciiTheme="majorBidi" w:hAnsiTheme="majorBidi" w:cstheme="majorBidi"/>
          <w:color w:val="000000" w:themeColor="text1"/>
          <w:sz w:val="24"/>
          <w:szCs w:val="24"/>
        </w:rPr>
        <w:lastRenderedPageBreak/>
        <w:t xml:space="preserve">Higher amounts of dicamba on filter papers were detected </w:t>
      </w:r>
      <w:ins w:id="1246" w:author="copyeditor" w:date="2020-02-23T11:30:00Z">
        <w:r w:rsidR="005E7F6D">
          <w:rPr>
            <w:rFonts w:asciiTheme="majorBidi" w:hAnsiTheme="majorBidi" w:cstheme="majorBidi"/>
            <w:color w:val="000000" w:themeColor="text1"/>
            <w:sz w:val="24"/>
            <w:szCs w:val="24"/>
          </w:rPr>
          <w:t>at the</w:t>
        </w:r>
      </w:ins>
      <w:del w:id="1247" w:author="copyeditor" w:date="2020-02-23T11:30:00Z">
        <w:r w:rsidRPr="008A61FC" w:rsidDel="005E7F6D">
          <w:rPr>
            <w:rFonts w:asciiTheme="majorBidi" w:hAnsiTheme="majorBidi" w:cstheme="majorBidi"/>
            <w:color w:val="000000" w:themeColor="text1"/>
            <w:sz w:val="24"/>
            <w:szCs w:val="24"/>
          </w:rPr>
          <w:delText>in</w:delText>
        </w:r>
      </w:del>
      <w:r w:rsidRPr="008A61FC">
        <w:rPr>
          <w:rFonts w:asciiTheme="majorBidi" w:hAnsiTheme="majorBidi" w:cstheme="majorBidi"/>
          <w:color w:val="000000" w:themeColor="text1"/>
          <w:sz w:val="24"/>
          <w:szCs w:val="24"/>
        </w:rPr>
        <w:t xml:space="preserve"> Nebraska </w:t>
      </w:r>
      <w:ins w:id="1248" w:author="copyeditor" w:date="2020-02-23T11:30:00Z">
        <w:r w:rsidR="005E7F6D">
          <w:rPr>
            <w:rFonts w:asciiTheme="majorBidi" w:hAnsiTheme="majorBidi" w:cstheme="majorBidi"/>
            <w:color w:val="000000" w:themeColor="text1"/>
            <w:sz w:val="24"/>
            <w:szCs w:val="24"/>
          </w:rPr>
          <w:t xml:space="preserve">site </w:t>
        </w:r>
      </w:ins>
      <w:r w:rsidRPr="008A61FC">
        <w:rPr>
          <w:rFonts w:asciiTheme="majorBidi" w:hAnsiTheme="majorBidi" w:cstheme="majorBidi"/>
          <w:color w:val="000000" w:themeColor="text1"/>
          <w:sz w:val="24"/>
          <w:szCs w:val="24"/>
        </w:rPr>
        <w:t xml:space="preserve">when compared </w:t>
      </w:r>
      <w:del w:id="1249" w:author="copyeditor" w:date="2020-02-23T11:30:00Z">
        <w:r w:rsidRPr="008A61FC" w:rsidDel="005E7F6D">
          <w:rPr>
            <w:rFonts w:asciiTheme="majorBidi" w:hAnsiTheme="majorBidi" w:cstheme="majorBidi"/>
            <w:color w:val="000000" w:themeColor="text1"/>
            <w:sz w:val="24"/>
            <w:szCs w:val="24"/>
          </w:rPr>
          <w:delText xml:space="preserve">to </w:delText>
        </w:r>
      </w:del>
      <w:ins w:id="1250" w:author="copyeditor" w:date="2020-02-23T11:30:00Z">
        <w:r w:rsidR="005E7F6D">
          <w:rPr>
            <w:rFonts w:asciiTheme="majorBidi" w:hAnsiTheme="majorBidi" w:cstheme="majorBidi"/>
            <w:color w:val="000000" w:themeColor="text1"/>
            <w:sz w:val="24"/>
            <w:szCs w:val="24"/>
          </w:rPr>
          <w:t>with</w:t>
        </w:r>
        <w:r w:rsidR="005E7F6D" w:rsidRPr="008A61FC">
          <w:rPr>
            <w:rFonts w:asciiTheme="majorBidi" w:hAnsiTheme="majorBidi" w:cstheme="majorBidi"/>
            <w:color w:val="000000" w:themeColor="text1"/>
            <w:sz w:val="24"/>
            <w:szCs w:val="24"/>
          </w:rPr>
          <w:t xml:space="preserve"> </w:t>
        </w:r>
      </w:ins>
      <w:r w:rsidRPr="008A61FC">
        <w:rPr>
          <w:rFonts w:asciiTheme="majorBidi" w:hAnsiTheme="majorBidi" w:cstheme="majorBidi"/>
          <w:color w:val="000000" w:themeColor="text1"/>
          <w:sz w:val="24"/>
          <w:szCs w:val="24"/>
        </w:rPr>
        <w:t xml:space="preserve">the other sites (Figure 5), which may be explained by the higher wind speed during the application. The amount of dicamba detected on filter papers decreased </w:t>
      </w:r>
      <w:r w:rsidR="00465AB5" w:rsidRPr="008A61FC">
        <w:rPr>
          <w:rFonts w:asciiTheme="majorBidi" w:hAnsiTheme="majorBidi" w:cstheme="majorBidi"/>
          <w:color w:val="000000" w:themeColor="text1"/>
          <w:sz w:val="24"/>
          <w:szCs w:val="24"/>
        </w:rPr>
        <w:t>exponentially</w:t>
      </w:r>
      <w:r w:rsidRPr="008A61FC">
        <w:rPr>
          <w:rFonts w:asciiTheme="majorBidi" w:hAnsiTheme="majorBidi" w:cstheme="majorBidi"/>
          <w:color w:val="000000" w:themeColor="text1"/>
          <w:sz w:val="24"/>
          <w:szCs w:val="24"/>
        </w:rPr>
        <w:t xml:space="preserve"> as downwind distance increased, with greater slope up to 15 m</w:t>
      </w:r>
      <w:ins w:id="1251" w:author="copyeditor" w:date="2020-02-23T11:30:00Z">
        <w:r w:rsidR="005E7F6D">
          <w:rPr>
            <w:rFonts w:asciiTheme="majorBidi" w:hAnsiTheme="majorBidi" w:cstheme="majorBidi"/>
            <w:color w:val="000000" w:themeColor="text1"/>
            <w:sz w:val="24"/>
            <w:szCs w:val="24"/>
          </w:rPr>
          <w:t>,</w:t>
        </w:r>
      </w:ins>
      <w:r w:rsidRPr="008A61FC">
        <w:rPr>
          <w:rFonts w:asciiTheme="majorBidi" w:hAnsiTheme="majorBidi" w:cstheme="majorBidi"/>
          <w:color w:val="000000" w:themeColor="text1"/>
          <w:sz w:val="24"/>
          <w:szCs w:val="24"/>
        </w:rPr>
        <w:t xml:space="preserve"> where approximately </w:t>
      </w:r>
      <w:r w:rsidR="008E2EA7" w:rsidRPr="008A61FC">
        <w:rPr>
          <w:rFonts w:asciiTheme="majorBidi" w:hAnsiTheme="majorBidi" w:cstheme="majorBidi"/>
          <w:color w:val="000000" w:themeColor="text1"/>
          <w:sz w:val="24"/>
          <w:szCs w:val="24"/>
        </w:rPr>
        <w:t>1</w:t>
      </w:r>
      <w:ins w:id="1252" w:author="copyeditor" w:date="2020-02-23T11:30:00Z">
        <w:r w:rsidR="005E7F6D">
          <w:rPr>
            <w:rFonts w:asciiTheme="majorBidi" w:hAnsiTheme="majorBidi" w:cstheme="majorBidi"/>
            <w:color w:val="000000" w:themeColor="text1"/>
            <w:sz w:val="24"/>
            <w:szCs w:val="24"/>
          </w:rPr>
          <w:t>,</w:t>
        </w:r>
      </w:ins>
      <w:r w:rsidR="008E2EA7" w:rsidRPr="008A61FC">
        <w:rPr>
          <w:rFonts w:asciiTheme="majorBidi" w:hAnsiTheme="majorBidi" w:cstheme="majorBidi"/>
          <w:color w:val="000000" w:themeColor="text1"/>
          <w:sz w:val="24"/>
          <w:szCs w:val="24"/>
        </w:rPr>
        <w:t>514</w:t>
      </w:r>
      <w:r w:rsidRPr="008A61FC">
        <w:rPr>
          <w:rFonts w:asciiTheme="majorBidi" w:hAnsiTheme="majorBidi" w:cstheme="majorBidi"/>
          <w:color w:val="000000" w:themeColor="text1"/>
          <w:sz w:val="24"/>
          <w:szCs w:val="24"/>
        </w:rPr>
        <w:t xml:space="preserve"> </w:t>
      </w:r>
      <w:ins w:id="1253" w:author="Maxwel" w:date="2020-03-23T15:16:00Z">
        <w:r w:rsidR="00AD1637" w:rsidRPr="00222A34">
          <w:rPr>
            <w:rFonts w:ascii="Times New Roman" w:eastAsia="Times New Roman" w:hAnsi="Times New Roman" w:cs="Times New Roman"/>
            <w:bCs/>
            <w:color w:val="222222"/>
            <w:sz w:val="24"/>
            <w:szCs w:val="24"/>
            <w:lang w:val="el-GR"/>
          </w:rPr>
          <w:t>η</w:t>
        </w:r>
      </w:ins>
      <w:del w:id="1254" w:author="Maxwel" w:date="2020-03-23T15:16:00Z">
        <w:r w:rsidRPr="008A61FC" w:rsidDel="00AD1637">
          <w:rPr>
            <w:rFonts w:asciiTheme="majorBidi" w:hAnsiTheme="majorBidi" w:cstheme="majorBidi"/>
            <w:color w:val="000000" w:themeColor="text1"/>
            <w:sz w:val="24"/>
            <w:szCs w:val="24"/>
          </w:rPr>
          <w:delText>n</w:delText>
        </w:r>
      </w:del>
      <w:r w:rsidRPr="008A61FC">
        <w:rPr>
          <w:rFonts w:asciiTheme="majorBidi" w:hAnsiTheme="majorBidi" w:cstheme="majorBidi"/>
          <w:color w:val="000000" w:themeColor="text1"/>
          <w:sz w:val="24"/>
          <w:szCs w:val="24"/>
        </w:rPr>
        <w:t>g filter</w:t>
      </w:r>
      <w:ins w:id="1255" w:author="copyeditor" w:date="2020-02-21T16:50:00Z">
        <w:r w:rsidR="00D235EF">
          <w:rPr>
            <w:rFonts w:asciiTheme="majorBidi" w:hAnsiTheme="majorBidi" w:cstheme="majorBidi"/>
            <w:iCs/>
            <w:color w:val="000000" w:themeColor="text1"/>
            <w:sz w:val="24"/>
            <w:szCs w:val="24"/>
            <w:vertAlign w:val="superscript"/>
          </w:rPr>
          <w:t>−</w:t>
        </w:r>
      </w:ins>
      <w:del w:id="1256" w:author="copyeditor" w:date="2020-02-21T16:50:00Z">
        <w:r w:rsidRPr="008A61FC" w:rsidDel="00D235EF">
          <w:rPr>
            <w:rFonts w:asciiTheme="majorBidi" w:hAnsiTheme="majorBidi" w:cstheme="majorBidi"/>
            <w:color w:val="000000" w:themeColor="text1"/>
            <w:sz w:val="24"/>
            <w:szCs w:val="24"/>
            <w:vertAlign w:val="superscript"/>
          </w:rPr>
          <w:delText>-</w:delText>
        </w:r>
      </w:del>
      <w:r w:rsidRPr="008A61FC">
        <w:rPr>
          <w:rFonts w:asciiTheme="majorBidi" w:hAnsiTheme="majorBidi" w:cstheme="majorBidi"/>
          <w:color w:val="000000" w:themeColor="text1"/>
          <w:sz w:val="24"/>
          <w:szCs w:val="24"/>
          <w:vertAlign w:val="superscript"/>
        </w:rPr>
        <w:t>1</w:t>
      </w:r>
      <w:r w:rsidRPr="008A61FC">
        <w:rPr>
          <w:rFonts w:asciiTheme="majorBidi" w:hAnsiTheme="majorBidi" w:cstheme="majorBidi"/>
          <w:color w:val="000000" w:themeColor="text1"/>
          <w:sz w:val="24"/>
          <w:szCs w:val="24"/>
        </w:rPr>
        <w:t xml:space="preserve"> </w:t>
      </w:r>
      <w:del w:id="1257" w:author="copyeditor" w:date="2020-02-23T11:30:00Z">
        <w:r w:rsidRPr="008A61FC" w:rsidDel="005E7F6D">
          <w:rPr>
            <w:rFonts w:asciiTheme="majorBidi" w:hAnsiTheme="majorBidi" w:cstheme="majorBidi"/>
            <w:color w:val="000000" w:themeColor="text1"/>
            <w:sz w:val="24"/>
            <w:szCs w:val="24"/>
          </w:rPr>
          <w:delText xml:space="preserve">of </w:delText>
        </w:r>
      </w:del>
      <w:r w:rsidRPr="008A61FC">
        <w:rPr>
          <w:rFonts w:asciiTheme="majorBidi" w:hAnsiTheme="majorBidi" w:cstheme="majorBidi"/>
          <w:color w:val="000000" w:themeColor="text1"/>
          <w:sz w:val="24"/>
          <w:szCs w:val="24"/>
        </w:rPr>
        <w:t xml:space="preserve">dicamba </w:t>
      </w:r>
      <w:del w:id="1258" w:author="copyeditor" w:date="2020-02-23T11:30:00Z">
        <w:r w:rsidRPr="008A61FC" w:rsidDel="005E7F6D">
          <w:rPr>
            <w:rFonts w:asciiTheme="majorBidi" w:hAnsiTheme="majorBidi" w:cstheme="majorBidi"/>
            <w:color w:val="000000" w:themeColor="text1"/>
            <w:sz w:val="24"/>
            <w:szCs w:val="24"/>
          </w:rPr>
          <w:delText xml:space="preserve">were </w:delText>
        </w:r>
      </w:del>
      <w:ins w:id="1259" w:author="copyeditor" w:date="2020-02-23T11:30:00Z">
        <w:r w:rsidR="005E7F6D">
          <w:rPr>
            <w:rFonts w:asciiTheme="majorBidi" w:hAnsiTheme="majorBidi" w:cstheme="majorBidi"/>
            <w:color w:val="000000" w:themeColor="text1"/>
            <w:sz w:val="24"/>
            <w:szCs w:val="24"/>
          </w:rPr>
          <w:t>was</w:t>
        </w:r>
        <w:r w:rsidR="005E7F6D" w:rsidRPr="008A61FC">
          <w:rPr>
            <w:rFonts w:asciiTheme="majorBidi" w:hAnsiTheme="majorBidi" w:cstheme="majorBidi"/>
            <w:color w:val="000000" w:themeColor="text1"/>
            <w:sz w:val="24"/>
            <w:szCs w:val="24"/>
          </w:rPr>
          <w:t xml:space="preserve"> </w:t>
        </w:r>
      </w:ins>
      <w:r w:rsidRPr="008A61FC">
        <w:rPr>
          <w:rFonts w:asciiTheme="majorBidi" w:hAnsiTheme="majorBidi" w:cstheme="majorBidi"/>
          <w:color w:val="000000" w:themeColor="text1"/>
          <w:sz w:val="24"/>
          <w:szCs w:val="24"/>
        </w:rPr>
        <w:t>detected, which resulted in 50%</w:t>
      </w:r>
      <w:del w:id="1260" w:author="copyeditor" w:date="2020-02-23T11:30:00Z">
        <w:r w:rsidRPr="008A61FC" w:rsidDel="005E7F6D">
          <w:rPr>
            <w:rFonts w:asciiTheme="majorBidi" w:hAnsiTheme="majorBidi" w:cstheme="majorBidi"/>
            <w:color w:val="000000" w:themeColor="text1"/>
            <w:sz w:val="24"/>
            <w:szCs w:val="24"/>
          </w:rPr>
          <w:delText xml:space="preserve"> of</w:delText>
        </w:r>
      </w:del>
      <w:r w:rsidRPr="008A61FC">
        <w:rPr>
          <w:rFonts w:asciiTheme="majorBidi" w:hAnsiTheme="majorBidi" w:cstheme="majorBidi"/>
          <w:color w:val="000000" w:themeColor="text1"/>
          <w:sz w:val="24"/>
          <w:szCs w:val="24"/>
        </w:rPr>
        <w:t xml:space="preserve"> injury on non-DR soybean.</w:t>
      </w:r>
    </w:p>
    <w:p w14:paraId="67BD2917" w14:textId="7BA600E4" w:rsidR="00F70717" w:rsidRPr="008A61FC" w:rsidRDefault="00F70717" w:rsidP="001E110F">
      <w:pPr>
        <w:spacing w:after="0" w:line="480" w:lineRule="auto"/>
        <w:ind w:firstLine="432"/>
        <w:rPr>
          <w:rFonts w:asciiTheme="majorBidi" w:hAnsiTheme="majorBidi" w:cstheme="majorBidi"/>
          <w:color w:val="000000" w:themeColor="text1"/>
          <w:sz w:val="24"/>
          <w:szCs w:val="24"/>
        </w:rPr>
      </w:pPr>
      <w:r w:rsidRPr="008A61FC">
        <w:rPr>
          <w:rFonts w:asciiTheme="majorBidi" w:hAnsiTheme="majorBidi" w:cstheme="majorBidi"/>
          <w:color w:val="000000" w:themeColor="text1"/>
          <w:sz w:val="24"/>
          <w:szCs w:val="24"/>
        </w:rPr>
        <w:t xml:space="preserve">Although a higher amount of dicamba was detected using the PUFs </w:t>
      </w:r>
      <w:ins w:id="1261" w:author="copyeditor" w:date="2020-02-23T11:31:00Z">
        <w:r w:rsidR="005E7F6D">
          <w:rPr>
            <w:rFonts w:asciiTheme="majorBidi" w:hAnsiTheme="majorBidi" w:cstheme="majorBidi"/>
            <w:color w:val="000000" w:themeColor="text1"/>
            <w:sz w:val="24"/>
            <w:szCs w:val="24"/>
          </w:rPr>
          <w:t>at the</w:t>
        </w:r>
      </w:ins>
      <w:del w:id="1262" w:author="copyeditor" w:date="2020-02-23T11:31:00Z">
        <w:r w:rsidRPr="008A61FC" w:rsidDel="005E7F6D">
          <w:rPr>
            <w:rFonts w:asciiTheme="majorBidi" w:hAnsiTheme="majorBidi" w:cstheme="majorBidi"/>
            <w:color w:val="000000" w:themeColor="text1"/>
            <w:sz w:val="24"/>
            <w:szCs w:val="24"/>
          </w:rPr>
          <w:delText>in</w:delText>
        </w:r>
      </w:del>
      <w:r w:rsidRPr="008A61FC">
        <w:rPr>
          <w:rFonts w:asciiTheme="majorBidi" w:hAnsiTheme="majorBidi" w:cstheme="majorBidi"/>
          <w:color w:val="000000" w:themeColor="text1"/>
          <w:sz w:val="24"/>
          <w:szCs w:val="24"/>
        </w:rPr>
        <w:t xml:space="preserve"> Nebraska </w:t>
      </w:r>
      <w:ins w:id="1263" w:author="copyeditor" w:date="2020-02-23T11:31:00Z">
        <w:r w:rsidR="005E7F6D">
          <w:rPr>
            <w:rFonts w:asciiTheme="majorBidi" w:hAnsiTheme="majorBidi" w:cstheme="majorBidi"/>
            <w:color w:val="000000" w:themeColor="text1"/>
            <w:sz w:val="24"/>
            <w:szCs w:val="24"/>
          </w:rPr>
          <w:t xml:space="preserve">site </w:t>
        </w:r>
      </w:ins>
      <w:r w:rsidRPr="008A61FC">
        <w:rPr>
          <w:rFonts w:asciiTheme="majorBidi" w:hAnsiTheme="majorBidi" w:cstheme="majorBidi"/>
          <w:color w:val="000000" w:themeColor="text1"/>
          <w:sz w:val="24"/>
          <w:szCs w:val="24"/>
        </w:rPr>
        <w:t xml:space="preserve">when compared </w:t>
      </w:r>
      <w:r w:rsidR="003D1ED1" w:rsidRPr="008A61FC">
        <w:rPr>
          <w:rFonts w:asciiTheme="majorBidi" w:hAnsiTheme="majorBidi" w:cstheme="majorBidi"/>
          <w:color w:val="000000" w:themeColor="text1"/>
          <w:sz w:val="24"/>
          <w:szCs w:val="24"/>
        </w:rPr>
        <w:t>with</w:t>
      </w:r>
      <w:r w:rsidRPr="008A61FC">
        <w:rPr>
          <w:rFonts w:asciiTheme="majorBidi" w:hAnsiTheme="majorBidi" w:cstheme="majorBidi"/>
          <w:color w:val="000000" w:themeColor="text1"/>
          <w:sz w:val="24"/>
          <w:szCs w:val="24"/>
        </w:rPr>
        <w:t xml:space="preserve"> some of the other sites (Figure 6), flux calculations from all sites had a similar tendency for detecting greater dicamba flux during the days and lower flux during the nights. Higher amounts of dicamba detected during the day </w:t>
      </w:r>
      <w:del w:id="1264" w:author="copyeditor" w:date="2020-02-23T11:31:00Z">
        <w:r w:rsidRPr="008A61FC" w:rsidDel="00F92ADF">
          <w:rPr>
            <w:rFonts w:asciiTheme="majorBidi" w:hAnsiTheme="majorBidi" w:cstheme="majorBidi"/>
            <w:color w:val="000000" w:themeColor="text1"/>
            <w:sz w:val="24"/>
            <w:szCs w:val="24"/>
          </w:rPr>
          <w:delText xml:space="preserve">is </w:delText>
        </w:r>
      </w:del>
      <w:ins w:id="1265" w:author="copyeditor" w:date="2020-02-23T11:31:00Z">
        <w:r w:rsidR="00F92ADF">
          <w:rPr>
            <w:rFonts w:asciiTheme="majorBidi" w:hAnsiTheme="majorBidi" w:cstheme="majorBidi"/>
            <w:color w:val="000000" w:themeColor="text1"/>
            <w:sz w:val="24"/>
            <w:szCs w:val="24"/>
          </w:rPr>
          <w:t>are</w:t>
        </w:r>
        <w:r w:rsidR="00F92ADF" w:rsidRPr="008A61FC">
          <w:rPr>
            <w:rFonts w:asciiTheme="majorBidi" w:hAnsiTheme="majorBidi" w:cstheme="majorBidi"/>
            <w:color w:val="000000" w:themeColor="text1"/>
            <w:sz w:val="24"/>
            <w:szCs w:val="24"/>
          </w:rPr>
          <w:t xml:space="preserve"> </w:t>
        </w:r>
      </w:ins>
      <w:r w:rsidRPr="008A61FC">
        <w:rPr>
          <w:rFonts w:asciiTheme="majorBidi" w:hAnsiTheme="majorBidi" w:cstheme="majorBidi"/>
          <w:color w:val="000000" w:themeColor="text1"/>
          <w:sz w:val="24"/>
          <w:szCs w:val="24"/>
        </w:rPr>
        <w:t xml:space="preserve">probably due to higher air temperatures and wind speeds and lower air relative humidity compared </w:t>
      </w:r>
      <w:r w:rsidR="003D1ED1" w:rsidRPr="008A61FC">
        <w:rPr>
          <w:rFonts w:asciiTheme="majorBidi" w:hAnsiTheme="majorBidi" w:cstheme="majorBidi"/>
          <w:color w:val="000000" w:themeColor="text1"/>
          <w:sz w:val="24"/>
          <w:szCs w:val="24"/>
        </w:rPr>
        <w:t>with</w:t>
      </w:r>
      <w:r w:rsidRPr="008A61FC">
        <w:rPr>
          <w:rFonts w:asciiTheme="majorBidi" w:hAnsiTheme="majorBidi" w:cstheme="majorBidi"/>
          <w:color w:val="000000" w:themeColor="text1"/>
          <w:sz w:val="24"/>
          <w:szCs w:val="24"/>
        </w:rPr>
        <w:t xml:space="preserve"> night conditions. Interestingly, dicamba was detected in the air samples up to 56 </w:t>
      </w:r>
      <w:del w:id="1266" w:author="copyeditor" w:date="2020-02-23T11:31:00Z">
        <w:r w:rsidR="00271D12" w:rsidRPr="008A61FC" w:rsidDel="00F92ADF">
          <w:rPr>
            <w:rFonts w:asciiTheme="majorBidi" w:hAnsiTheme="majorBidi" w:cstheme="majorBidi"/>
            <w:color w:val="000000" w:themeColor="text1"/>
            <w:sz w:val="24"/>
            <w:szCs w:val="24"/>
          </w:rPr>
          <w:delText>h</w:delText>
        </w:r>
        <w:r w:rsidRPr="008A61FC" w:rsidDel="00F92ADF">
          <w:rPr>
            <w:rFonts w:asciiTheme="majorBidi" w:hAnsiTheme="majorBidi" w:cstheme="majorBidi"/>
            <w:color w:val="000000" w:themeColor="text1"/>
            <w:sz w:val="24"/>
            <w:szCs w:val="24"/>
          </w:rPr>
          <w:delText xml:space="preserve"> after application</w:delText>
        </w:r>
      </w:del>
      <w:ins w:id="1267" w:author="copyeditor" w:date="2020-02-23T11:31:00Z">
        <w:r w:rsidR="00F92ADF">
          <w:rPr>
            <w:rFonts w:asciiTheme="majorBidi" w:hAnsiTheme="majorBidi" w:cstheme="majorBidi"/>
            <w:color w:val="000000" w:themeColor="text1"/>
            <w:sz w:val="24"/>
            <w:szCs w:val="24"/>
          </w:rPr>
          <w:t>HAA</w:t>
        </w:r>
      </w:ins>
      <w:r w:rsidRPr="008A61FC">
        <w:rPr>
          <w:rFonts w:asciiTheme="majorBidi" w:hAnsiTheme="majorBidi" w:cstheme="majorBidi"/>
          <w:color w:val="000000" w:themeColor="text1"/>
          <w:sz w:val="24"/>
          <w:szCs w:val="24"/>
        </w:rPr>
        <w:t xml:space="preserve">, not only </w:t>
      </w:r>
      <w:ins w:id="1268" w:author="copyeditor" w:date="2020-02-23T11:31:00Z">
        <w:r w:rsidR="00F92ADF">
          <w:rPr>
            <w:rFonts w:asciiTheme="majorBidi" w:hAnsiTheme="majorBidi" w:cstheme="majorBidi"/>
            <w:color w:val="000000" w:themeColor="text1"/>
            <w:sz w:val="24"/>
            <w:szCs w:val="24"/>
          </w:rPr>
          <w:t>at the</w:t>
        </w:r>
      </w:ins>
      <w:del w:id="1269" w:author="copyeditor" w:date="2020-02-23T11:31:00Z">
        <w:r w:rsidRPr="008A61FC" w:rsidDel="00F92ADF">
          <w:rPr>
            <w:rFonts w:asciiTheme="majorBidi" w:hAnsiTheme="majorBidi" w:cstheme="majorBidi"/>
            <w:color w:val="000000" w:themeColor="text1"/>
            <w:sz w:val="24"/>
            <w:szCs w:val="24"/>
          </w:rPr>
          <w:delText>in</w:delText>
        </w:r>
      </w:del>
      <w:r w:rsidRPr="008A61FC">
        <w:rPr>
          <w:rFonts w:asciiTheme="majorBidi" w:hAnsiTheme="majorBidi" w:cstheme="majorBidi"/>
          <w:color w:val="000000" w:themeColor="text1"/>
          <w:sz w:val="24"/>
          <w:szCs w:val="24"/>
        </w:rPr>
        <w:t xml:space="preserve"> Nebraska</w:t>
      </w:r>
      <w:ins w:id="1270" w:author="copyeditor" w:date="2020-02-23T11:31:00Z">
        <w:r w:rsidR="00F92ADF">
          <w:rPr>
            <w:rFonts w:asciiTheme="majorBidi" w:hAnsiTheme="majorBidi" w:cstheme="majorBidi"/>
            <w:color w:val="000000" w:themeColor="text1"/>
            <w:sz w:val="24"/>
            <w:szCs w:val="24"/>
          </w:rPr>
          <w:t xml:space="preserve"> site</w:t>
        </w:r>
      </w:ins>
      <w:r w:rsidRPr="008A61FC">
        <w:rPr>
          <w:rFonts w:asciiTheme="majorBidi" w:hAnsiTheme="majorBidi" w:cstheme="majorBidi"/>
          <w:color w:val="000000" w:themeColor="text1"/>
          <w:sz w:val="24"/>
          <w:szCs w:val="24"/>
        </w:rPr>
        <w:t xml:space="preserve"> but also </w:t>
      </w:r>
      <w:del w:id="1271" w:author="copyeditor" w:date="2020-02-23T11:31:00Z">
        <w:r w:rsidRPr="008A61FC" w:rsidDel="00F92ADF">
          <w:rPr>
            <w:rFonts w:asciiTheme="majorBidi" w:hAnsiTheme="majorBidi" w:cstheme="majorBidi"/>
            <w:color w:val="000000" w:themeColor="text1"/>
            <w:sz w:val="24"/>
            <w:szCs w:val="24"/>
          </w:rPr>
          <w:delText xml:space="preserve">in </w:delText>
        </w:r>
      </w:del>
      <w:ins w:id="1272" w:author="copyeditor" w:date="2020-02-23T11:31:00Z">
        <w:r w:rsidR="00F92ADF">
          <w:rPr>
            <w:rFonts w:asciiTheme="majorBidi" w:hAnsiTheme="majorBidi" w:cstheme="majorBidi"/>
            <w:color w:val="000000" w:themeColor="text1"/>
            <w:sz w:val="24"/>
            <w:szCs w:val="24"/>
          </w:rPr>
          <w:t>at the</w:t>
        </w:r>
        <w:r w:rsidR="00F92ADF" w:rsidRPr="008A61FC">
          <w:rPr>
            <w:rFonts w:asciiTheme="majorBidi" w:hAnsiTheme="majorBidi" w:cstheme="majorBidi"/>
            <w:color w:val="000000" w:themeColor="text1"/>
            <w:sz w:val="24"/>
            <w:szCs w:val="24"/>
          </w:rPr>
          <w:t xml:space="preserve"> </w:t>
        </w:r>
      </w:ins>
      <w:r w:rsidRPr="008A61FC">
        <w:rPr>
          <w:rFonts w:asciiTheme="majorBidi" w:hAnsiTheme="majorBidi" w:cstheme="majorBidi"/>
          <w:color w:val="000000" w:themeColor="text1"/>
          <w:sz w:val="24"/>
          <w:szCs w:val="24"/>
        </w:rPr>
        <w:t>Indiana and Wisconsin</w:t>
      </w:r>
      <w:ins w:id="1273" w:author="copyeditor" w:date="2020-02-23T11:31:00Z">
        <w:r w:rsidR="00F92ADF">
          <w:rPr>
            <w:rFonts w:asciiTheme="majorBidi" w:hAnsiTheme="majorBidi" w:cstheme="majorBidi"/>
            <w:color w:val="000000" w:themeColor="text1"/>
            <w:sz w:val="24"/>
            <w:szCs w:val="24"/>
          </w:rPr>
          <w:t xml:space="preserve"> sites</w:t>
        </w:r>
      </w:ins>
      <w:r w:rsidRPr="008A61FC">
        <w:rPr>
          <w:rFonts w:asciiTheme="majorBidi" w:hAnsiTheme="majorBidi" w:cstheme="majorBidi"/>
          <w:color w:val="000000" w:themeColor="text1"/>
          <w:sz w:val="24"/>
          <w:szCs w:val="24"/>
        </w:rPr>
        <w:t>.</w:t>
      </w:r>
      <w:r w:rsidR="00EF746F" w:rsidRPr="008A61FC">
        <w:rPr>
          <w:rFonts w:asciiTheme="majorBidi" w:hAnsiTheme="majorBidi" w:cstheme="majorBidi"/>
          <w:color w:val="000000" w:themeColor="text1"/>
          <w:sz w:val="24"/>
          <w:szCs w:val="24"/>
        </w:rPr>
        <w:t xml:space="preserve"> Although very fine droplets may remain suspended in the air under low wind</w:t>
      </w:r>
      <w:ins w:id="1274" w:author="copyeditor" w:date="2020-02-23T11:32:00Z">
        <w:r w:rsidR="00F92ADF">
          <w:rPr>
            <w:rFonts w:asciiTheme="majorBidi" w:hAnsiTheme="majorBidi" w:cstheme="majorBidi"/>
            <w:color w:val="000000" w:themeColor="text1"/>
            <w:sz w:val="24"/>
            <w:szCs w:val="24"/>
          </w:rPr>
          <w:t>-</w:t>
        </w:r>
      </w:ins>
      <w:del w:id="1275" w:author="copyeditor" w:date="2020-02-23T11:32:00Z">
        <w:r w:rsidR="00EF746F" w:rsidRPr="008A61FC" w:rsidDel="00F92ADF">
          <w:rPr>
            <w:rFonts w:asciiTheme="majorBidi" w:hAnsiTheme="majorBidi" w:cstheme="majorBidi"/>
            <w:color w:val="000000" w:themeColor="text1"/>
            <w:sz w:val="24"/>
            <w:szCs w:val="24"/>
          </w:rPr>
          <w:delText xml:space="preserve"> </w:delText>
        </w:r>
      </w:del>
      <w:r w:rsidR="00EF746F" w:rsidRPr="008A61FC">
        <w:rPr>
          <w:rFonts w:asciiTheme="majorBidi" w:hAnsiTheme="majorBidi" w:cstheme="majorBidi"/>
          <w:color w:val="000000" w:themeColor="text1"/>
          <w:sz w:val="24"/>
          <w:szCs w:val="24"/>
        </w:rPr>
        <w:t xml:space="preserve">speed conditions (Miller </w:t>
      </w:r>
      <w:r w:rsidR="0031742A" w:rsidRPr="008A61FC">
        <w:rPr>
          <w:rFonts w:asciiTheme="majorBidi" w:hAnsiTheme="majorBidi" w:cstheme="majorBidi"/>
          <w:color w:val="000000" w:themeColor="text1"/>
          <w:sz w:val="24"/>
          <w:szCs w:val="24"/>
        </w:rPr>
        <w:t xml:space="preserve">and </w:t>
      </w:r>
      <w:r w:rsidR="00E653A0" w:rsidRPr="008A61FC">
        <w:rPr>
          <w:rFonts w:asciiTheme="majorBidi" w:hAnsiTheme="majorBidi" w:cstheme="majorBidi"/>
          <w:color w:val="000000" w:themeColor="text1"/>
          <w:sz w:val="24"/>
          <w:szCs w:val="24"/>
        </w:rPr>
        <w:t xml:space="preserve">Stoughton </w:t>
      </w:r>
      <w:r w:rsidR="00EF746F" w:rsidRPr="008A61FC">
        <w:rPr>
          <w:rFonts w:asciiTheme="majorBidi" w:hAnsiTheme="majorBidi" w:cstheme="majorBidi"/>
          <w:color w:val="000000" w:themeColor="text1"/>
          <w:sz w:val="24"/>
          <w:szCs w:val="24"/>
        </w:rPr>
        <w:t>2000), it is unlikely th</w:t>
      </w:r>
      <w:r w:rsidR="00E653A0" w:rsidRPr="008A61FC">
        <w:rPr>
          <w:rFonts w:asciiTheme="majorBidi" w:hAnsiTheme="majorBidi" w:cstheme="majorBidi"/>
          <w:color w:val="000000" w:themeColor="text1"/>
          <w:sz w:val="24"/>
          <w:szCs w:val="24"/>
        </w:rPr>
        <w:t>at those droplets remained suspended in the air</w:t>
      </w:r>
      <w:ins w:id="1276" w:author="copyeditor" w:date="2020-02-23T11:32:00Z">
        <w:r w:rsidR="00F92ADF">
          <w:rPr>
            <w:rFonts w:asciiTheme="majorBidi" w:hAnsiTheme="majorBidi" w:cstheme="majorBidi"/>
            <w:color w:val="000000" w:themeColor="text1"/>
            <w:sz w:val="24"/>
            <w:szCs w:val="24"/>
          </w:rPr>
          <w:t>,</w:t>
        </w:r>
      </w:ins>
      <w:r w:rsidR="00E653A0" w:rsidRPr="008A61FC">
        <w:rPr>
          <w:rFonts w:asciiTheme="majorBidi" w:hAnsiTheme="majorBidi" w:cstheme="majorBidi"/>
          <w:color w:val="000000" w:themeColor="text1"/>
          <w:sz w:val="24"/>
          <w:szCs w:val="24"/>
        </w:rPr>
        <w:t xml:space="preserve"> </w:t>
      </w:r>
      <w:r w:rsidR="00EF746F" w:rsidRPr="008A61FC">
        <w:rPr>
          <w:rFonts w:asciiTheme="majorBidi" w:hAnsiTheme="majorBidi" w:cstheme="majorBidi"/>
          <w:color w:val="000000" w:themeColor="text1"/>
          <w:sz w:val="24"/>
          <w:szCs w:val="24"/>
        </w:rPr>
        <w:t xml:space="preserve">because calm wind speed conditions </w:t>
      </w:r>
      <w:r w:rsidR="00E653A0" w:rsidRPr="008A61FC">
        <w:rPr>
          <w:rFonts w:asciiTheme="majorBidi" w:hAnsiTheme="majorBidi" w:cstheme="majorBidi"/>
          <w:color w:val="000000" w:themeColor="text1"/>
          <w:sz w:val="24"/>
          <w:szCs w:val="24"/>
        </w:rPr>
        <w:t>had frequency of 0</w:t>
      </w:r>
      <w:ins w:id="1277" w:author="copyeditor" w:date="2020-02-23T11:32:00Z">
        <w:r w:rsidR="00F92ADF">
          <w:rPr>
            <w:rFonts w:asciiTheme="majorBidi" w:hAnsiTheme="majorBidi" w:cstheme="majorBidi"/>
            <w:color w:val="000000" w:themeColor="text1"/>
            <w:sz w:val="24"/>
            <w:szCs w:val="24"/>
          </w:rPr>
          <w:t>%</w:t>
        </w:r>
      </w:ins>
      <w:r w:rsidR="00E653A0" w:rsidRPr="008A61FC">
        <w:rPr>
          <w:rFonts w:asciiTheme="majorBidi" w:hAnsiTheme="majorBidi" w:cstheme="majorBidi"/>
          <w:color w:val="000000" w:themeColor="text1"/>
          <w:sz w:val="24"/>
          <w:szCs w:val="24"/>
        </w:rPr>
        <w:t xml:space="preserve"> to 2% </w:t>
      </w:r>
      <w:r w:rsidR="00EF746F" w:rsidRPr="008A61FC">
        <w:rPr>
          <w:rFonts w:asciiTheme="majorBidi" w:hAnsiTheme="majorBidi" w:cstheme="majorBidi"/>
          <w:color w:val="000000" w:themeColor="text1"/>
          <w:sz w:val="24"/>
          <w:szCs w:val="24"/>
        </w:rPr>
        <w:t>(Figure 2)</w:t>
      </w:r>
      <w:r w:rsidR="00E653A0" w:rsidRPr="008A61FC">
        <w:rPr>
          <w:rFonts w:asciiTheme="majorBidi" w:hAnsiTheme="majorBidi" w:cstheme="majorBidi"/>
          <w:color w:val="000000" w:themeColor="text1"/>
          <w:sz w:val="24"/>
          <w:szCs w:val="24"/>
        </w:rPr>
        <w:t xml:space="preserve">, </w:t>
      </w:r>
      <w:commentRangeStart w:id="1278"/>
      <w:commentRangeStart w:id="1279"/>
      <w:r w:rsidR="00E653A0" w:rsidRPr="008A61FC">
        <w:rPr>
          <w:rFonts w:asciiTheme="majorBidi" w:hAnsiTheme="majorBidi" w:cstheme="majorBidi"/>
          <w:color w:val="000000" w:themeColor="text1"/>
          <w:sz w:val="24"/>
          <w:szCs w:val="24"/>
        </w:rPr>
        <w:t>suggesting</w:t>
      </w:r>
      <w:ins w:id="1280" w:author="copyeditor" w:date="2020-02-23T11:33:00Z">
        <w:r w:rsidR="00F92ADF">
          <w:rPr>
            <w:rFonts w:asciiTheme="majorBidi" w:hAnsiTheme="majorBidi" w:cstheme="majorBidi"/>
            <w:color w:val="000000" w:themeColor="text1"/>
            <w:sz w:val="24"/>
            <w:szCs w:val="24"/>
          </w:rPr>
          <w:t xml:space="preserve"> the results may reflect</w:t>
        </w:r>
      </w:ins>
      <w:del w:id="1281" w:author="copyeditor" w:date="2020-02-23T11:32:00Z">
        <w:r w:rsidR="00E653A0" w:rsidRPr="008A61FC" w:rsidDel="00F92ADF">
          <w:rPr>
            <w:rFonts w:asciiTheme="majorBidi" w:hAnsiTheme="majorBidi" w:cstheme="majorBidi"/>
            <w:color w:val="000000" w:themeColor="text1"/>
            <w:sz w:val="24"/>
            <w:szCs w:val="24"/>
          </w:rPr>
          <w:delText xml:space="preserve"> that</w:delText>
        </w:r>
      </w:del>
      <w:r w:rsidR="00E653A0" w:rsidRPr="008A61FC">
        <w:rPr>
          <w:rFonts w:asciiTheme="majorBidi" w:hAnsiTheme="majorBidi" w:cstheme="majorBidi"/>
          <w:color w:val="000000" w:themeColor="text1"/>
          <w:sz w:val="24"/>
          <w:szCs w:val="24"/>
        </w:rPr>
        <w:t xml:space="preserve"> other sources of secondary movement</w:t>
      </w:r>
      <w:ins w:id="1282" w:author="copyeditor" w:date="2020-02-23T11:32:00Z">
        <w:r w:rsidR="00F92ADF">
          <w:rPr>
            <w:rFonts w:asciiTheme="majorBidi" w:hAnsiTheme="majorBidi" w:cstheme="majorBidi"/>
            <w:color w:val="000000" w:themeColor="text1"/>
            <w:sz w:val="24"/>
            <w:szCs w:val="24"/>
          </w:rPr>
          <w:t>,</w:t>
        </w:r>
      </w:ins>
      <w:r w:rsidR="00E653A0" w:rsidRPr="008A61FC">
        <w:rPr>
          <w:rFonts w:asciiTheme="majorBidi" w:hAnsiTheme="majorBidi" w:cstheme="majorBidi"/>
          <w:color w:val="000000" w:themeColor="text1"/>
          <w:sz w:val="24"/>
          <w:szCs w:val="24"/>
        </w:rPr>
        <w:t xml:space="preserve"> such as vapor and dust</w:t>
      </w:r>
      <w:commentRangeEnd w:id="1278"/>
      <w:r w:rsidR="002A4F66">
        <w:rPr>
          <w:rStyle w:val="CommentReference"/>
        </w:rPr>
        <w:commentReference w:id="1278"/>
      </w:r>
      <w:commentRangeEnd w:id="1279"/>
      <w:r w:rsidR="003D7185">
        <w:rPr>
          <w:rStyle w:val="CommentReference"/>
        </w:rPr>
        <w:commentReference w:id="1279"/>
      </w:r>
      <w:del w:id="1283" w:author="copyeditor" w:date="2020-02-23T11:33:00Z">
        <w:r w:rsidR="00E653A0" w:rsidRPr="008A61FC" w:rsidDel="002A4F66">
          <w:rPr>
            <w:rFonts w:asciiTheme="majorBidi" w:hAnsiTheme="majorBidi" w:cstheme="majorBidi"/>
            <w:color w:val="000000" w:themeColor="text1"/>
            <w:sz w:val="24"/>
            <w:szCs w:val="24"/>
          </w:rPr>
          <w:delText xml:space="preserve"> may </w:delText>
        </w:r>
      </w:del>
      <w:del w:id="1284" w:author="copyeditor" w:date="2020-02-23T11:32:00Z">
        <w:r w:rsidR="00E653A0" w:rsidRPr="008A61FC" w:rsidDel="00F92ADF">
          <w:rPr>
            <w:rFonts w:asciiTheme="majorBidi" w:hAnsiTheme="majorBidi" w:cstheme="majorBidi"/>
            <w:color w:val="000000" w:themeColor="text1"/>
            <w:sz w:val="24"/>
            <w:szCs w:val="24"/>
          </w:rPr>
          <w:delText>be associated to</w:delText>
        </w:r>
      </w:del>
      <w:del w:id="1285" w:author="copyeditor" w:date="2020-02-23T11:33:00Z">
        <w:r w:rsidR="00E653A0" w:rsidRPr="008A61FC" w:rsidDel="002A4F66">
          <w:rPr>
            <w:rFonts w:asciiTheme="majorBidi" w:hAnsiTheme="majorBidi" w:cstheme="majorBidi"/>
            <w:color w:val="000000" w:themeColor="text1"/>
            <w:sz w:val="24"/>
            <w:szCs w:val="24"/>
          </w:rPr>
          <w:delText xml:space="preserve"> the results</w:delText>
        </w:r>
      </w:del>
      <w:r w:rsidR="00E653A0" w:rsidRPr="008A61FC">
        <w:rPr>
          <w:rFonts w:asciiTheme="majorBidi" w:hAnsiTheme="majorBidi" w:cstheme="majorBidi"/>
          <w:color w:val="000000" w:themeColor="text1"/>
          <w:sz w:val="24"/>
          <w:szCs w:val="24"/>
        </w:rPr>
        <w:t>.</w:t>
      </w:r>
    </w:p>
    <w:p w14:paraId="5EDE3FCE" w14:textId="09AB9F57" w:rsidR="00F70717" w:rsidRPr="008A61FC" w:rsidRDefault="00F70717" w:rsidP="001E110F">
      <w:pPr>
        <w:spacing w:after="0" w:line="480" w:lineRule="auto"/>
        <w:ind w:firstLine="432"/>
        <w:rPr>
          <w:rFonts w:asciiTheme="majorBidi" w:hAnsiTheme="majorBidi" w:cstheme="majorBidi"/>
          <w:color w:val="000000" w:themeColor="text1"/>
          <w:sz w:val="24"/>
          <w:szCs w:val="24"/>
        </w:rPr>
      </w:pPr>
      <w:r w:rsidRPr="008A61FC">
        <w:rPr>
          <w:rFonts w:asciiTheme="majorBidi" w:hAnsiTheme="majorBidi" w:cstheme="majorBidi"/>
          <w:color w:val="000000" w:themeColor="text1"/>
          <w:sz w:val="24"/>
          <w:szCs w:val="24"/>
        </w:rPr>
        <w:t>These results may help</w:t>
      </w:r>
      <w:ins w:id="1286" w:author="copyeditor" w:date="2020-02-23T11:33:00Z">
        <w:r w:rsidR="002A4F66">
          <w:rPr>
            <w:rFonts w:asciiTheme="majorBidi" w:hAnsiTheme="majorBidi" w:cstheme="majorBidi"/>
            <w:color w:val="000000" w:themeColor="text1"/>
            <w:sz w:val="24"/>
            <w:szCs w:val="24"/>
          </w:rPr>
          <w:t xml:space="preserve"> us</w:t>
        </w:r>
      </w:ins>
      <w:del w:id="1287" w:author="copyeditor" w:date="2020-02-23T11:33:00Z">
        <w:r w:rsidRPr="008A61FC" w:rsidDel="002A4F66">
          <w:rPr>
            <w:rFonts w:asciiTheme="majorBidi" w:hAnsiTheme="majorBidi" w:cstheme="majorBidi"/>
            <w:color w:val="000000" w:themeColor="text1"/>
            <w:sz w:val="24"/>
            <w:szCs w:val="24"/>
          </w:rPr>
          <w:delText xml:space="preserve"> to</w:delText>
        </w:r>
      </w:del>
      <w:r w:rsidRPr="008A61FC">
        <w:rPr>
          <w:rFonts w:asciiTheme="majorBidi" w:hAnsiTheme="majorBidi" w:cstheme="majorBidi"/>
          <w:color w:val="000000" w:themeColor="text1"/>
          <w:sz w:val="24"/>
          <w:szCs w:val="24"/>
        </w:rPr>
        <w:t xml:space="preserve"> understand the reasons for having 6,164 </w:t>
      </w:r>
      <w:del w:id="1288" w:author="copyeditor" w:date="2020-02-23T11:34:00Z">
        <w:r w:rsidRPr="008A61FC" w:rsidDel="002A4F66">
          <w:rPr>
            <w:rFonts w:asciiTheme="majorBidi" w:hAnsiTheme="majorBidi" w:cstheme="majorBidi"/>
            <w:color w:val="000000" w:themeColor="text1"/>
            <w:sz w:val="24"/>
            <w:szCs w:val="24"/>
          </w:rPr>
          <w:delText xml:space="preserve">ha out </w:delText>
        </w:r>
      </w:del>
      <w:r w:rsidRPr="008A61FC">
        <w:rPr>
          <w:rFonts w:asciiTheme="majorBidi" w:hAnsiTheme="majorBidi" w:cstheme="majorBidi"/>
          <w:color w:val="000000" w:themeColor="text1"/>
          <w:sz w:val="24"/>
          <w:szCs w:val="24"/>
        </w:rPr>
        <w:t xml:space="preserve">of </w:t>
      </w:r>
      <w:del w:id="1289" w:author="copyeditor" w:date="2020-02-23T11:34:00Z">
        <w:r w:rsidRPr="008A61FC" w:rsidDel="002A4F66">
          <w:rPr>
            <w:rFonts w:asciiTheme="majorBidi" w:hAnsiTheme="majorBidi" w:cstheme="majorBidi"/>
            <w:color w:val="000000" w:themeColor="text1"/>
            <w:sz w:val="24"/>
            <w:szCs w:val="24"/>
          </w:rPr>
          <w:delText xml:space="preserve">a </w:delText>
        </w:r>
      </w:del>
      <w:r w:rsidRPr="008A61FC">
        <w:rPr>
          <w:rFonts w:asciiTheme="majorBidi" w:hAnsiTheme="majorBidi" w:cstheme="majorBidi"/>
          <w:color w:val="000000" w:themeColor="text1"/>
          <w:sz w:val="24"/>
          <w:szCs w:val="24"/>
        </w:rPr>
        <w:t xml:space="preserve">46,515 ha </w:t>
      </w:r>
      <w:del w:id="1290" w:author="copyeditor" w:date="2020-02-23T11:34:00Z">
        <w:r w:rsidRPr="008A61FC" w:rsidDel="002A4F66">
          <w:rPr>
            <w:rFonts w:asciiTheme="majorBidi" w:hAnsiTheme="majorBidi" w:cstheme="majorBidi"/>
            <w:color w:val="000000" w:themeColor="text1"/>
            <w:sz w:val="24"/>
            <w:szCs w:val="24"/>
          </w:rPr>
          <w:delText xml:space="preserve">(13% of survey respondents) </w:delText>
        </w:r>
      </w:del>
      <w:r w:rsidRPr="008A61FC">
        <w:rPr>
          <w:rFonts w:asciiTheme="majorBidi" w:hAnsiTheme="majorBidi" w:cstheme="majorBidi"/>
          <w:color w:val="000000" w:themeColor="text1"/>
          <w:sz w:val="24"/>
          <w:szCs w:val="24"/>
        </w:rPr>
        <w:t xml:space="preserve">of non-DR soybean injured by dicamba in 2017 in </w:t>
      </w:r>
      <w:ins w:id="1291" w:author="copyeditor" w:date="2020-02-23T11:34:00Z">
        <w:r w:rsidR="002A4F66">
          <w:rPr>
            <w:rFonts w:asciiTheme="majorBidi" w:hAnsiTheme="majorBidi" w:cstheme="majorBidi"/>
            <w:color w:val="000000" w:themeColor="text1"/>
            <w:sz w:val="24"/>
            <w:szCs w:val="24"/>
          </w:rPr>
          <w:t>Nebraska (</w:t>
        </w:r>
        <w:r w:rsidR="002A4F66" w:rsidRPr="008A61FC">
          <w:rPr>
            <w:rFonts w:asciiTheme="majorBidi" w:hAnsiTheme="majorBidi" w:cstheme="majorBidi"/>
            <w:color w:val="000000" w:themeColor="text1"/>
            <w:sz w:val="24"/>
            <w:szCs w:val="24"/>
          </w:rPr>
          <w:t>13% of survey respondents)</w:t>
        </w:r>
      </w:ins>
      <w:del w:id="1292" w:author="copyeditor" w:date="2020-02-23T11:34:00Z">
        <w:r w:rsidRPr="008A61FC" w:rsidDel="002A4F66">
          <w:rPr>
            <w:rFonts w:asciiTheme="majorBidi" w:hAnsiTheme="majorBidi" w:cstheme="majorBidi"/>
            <w:color w:val="000000" w:themeColor="text1"/>
            <w:sz w:val="24"/>
            <w:szCs w:val="24"/>
          </w:rPr>
          <w:delText>NE</w:delText>
        </w:r>
      </w:del>
      <w:r w:rsidRPr="008A61FC">
        <w:rPr>
          <w:rFonts w:asciiTheme="majorBidi" w:hAnsiTheme="majorBidi" w:cstheme="majorBidi"/>
          <w:color w:val="000000" w:themeColor="text1"/>
          <w:sz w:val="24"/>
          <w:szCs w:val="24"/>
        </w:rPr>
        <w:t xml:space="preserve"> according to Werle et al. (2018). Th</w:t>
      </w:r>
      <w:ins w:id="1293" w:author="copyeditor" w:date="2020-02-23T11:34:00Z">
        <w:r w:rsidR="002A4F66">
          <w:rPr>
            <w:rFonts w:asciiTheme="majorBidi" w:hAnsiTheme="majorBidi" w:cstheme="majorBidi"/>
            <w:color w:val="000000" w:themeColor="text1"/>
            <w:sz w:val="24"/>
            <w:szCs w:val="24"/>
          </w:rPr>
          <w:t>os</w:t>
        </w:r>
      </w:ins>
      <w:r w:rsidRPr="008A61FC">
        <w:rPr>
          <w:rFonts w:asciiTheme="majorBidi" w:hAnsiTheme="majorBidi" w:cstheme="majorBidi"/>
          <w:color w:val="000000" w:themeColor="text1"/>
          <w:sz w:val="24"/>
          <w:szCs w:val="24"/>
        </w:rPr>
        <w:t xml:space="preserve">e authors </w:t>
      </w:r>
      <w:del w:id="1294" w:author="copyeditor" w:date="2020-02-23T11:35:00Z">
        <w:r w:rsidRPr="008A61FC" w:rsidDel="002A4F66">
          <w:rPr>
            <w:rFonts w:asciiTheme="majorBidi" w:hAnsiTheme="majorBidi" w:cstheme="majorBidi"/>
            <w:color w:val="000000" w:themeColor="text1"/>
            <w:sz w:val="24"/>
            <w:szCs w:val="24"/>
          </w:rPr>
          <w:delText>attributed that</w:delText>
        </w:r>
      </w:del>
      <w:ins w:id="1295" w:author="copyeditor" w:date="2020-02-23T11:35:00Z">
        <w:r w:rsidR="002A4F66">
          <w:rPr>
            <w:rFonts w:asciiTheme="majorBidi" w:hAnsiTheme="majorBidi" w:cstheme="majorBidi"/>
            <w:color w:val="000000" w:themeColor="text1"/>
            <w:sz w:val="24"/>
            <w:szCs w:val="24"/>
          </w:rPr>
          <w:t>suggested</w:t>
        </w:r>
      </w:ins>
      <w:r w:rsidRPr="008A61FC">
        <w:rPr>
          <w:rFonts w:asciiTheme="majorBidi" w:hAnsiTheme="majorBidi" w:cstheme="majorBidi"/>
          <w:color w:val="000000" w:themeColor="text1"/>
          <w:sz w:val="24"/>
          <w:szCs w:val="24"/>
        </w:rPr>
        <w:t xml:space="preserve"> the primary suspected causes would be tank contamination, application during a temperature inversion, and/or secondary movement. Indeed, secondary movement happened (otherwise no injury should have been observed on soybean under the tarps); however, primary movement was also important for resulting</w:t>
      </w:r>
      <w:ins w:id="1296" w:author="copyeditor" w:date="2020-02-23T11:35:00Z">
        <w:r w:rsidR="004C7252">
          <w:rPr>
            <w:rFonts w:asciiTheme="majorBidi" w:hAnsiTheme="majorBidi" w:cstheme="majorBidi"/>
            <w:color w:val="000000" w:themeColor="text1"/>
            <w:sz w:val="24"/>
            <w:szCs w:val="24"/>
          </w:rPr>
          <w:t xml:space="preserve"> in</w:t>
        </w:r>
      </w:ins>
      <w:r w:rsidRPr="008A61FC">
        <w:rPr>
          <w:rFonts w:asciiTheme="majorBidi" w:hAnsiTheme="majorBidi" w:cstheme="majorBidi"/>
          <w:color w:val="000000" w:themeColor="text1"/>
          <w:sz w:val="24"/>
          <w:szCs w:val="24"/>
        </w:rPr>
        <w:t xml:space="preserve"> up to 25% more injury on non</w:t>
      </w:r>
      <w:del w:id="1297" w:author="copyeditor" w:date="2020-02-23T11:35:00Z">
        <w:r w:rsidRPr="008A61FC" w:rsidDel="004C7252">
          <w:rPr>
            <w:rFonts w:asciiTheme="majorBidi" w:hAnsiTheme="majorBidi" w:cstheme="majorBidi"/>
            <w:color w:val="000000" w:themeColor="text1"/>
            <w:sz w:val="24"/>
            <w:szCs w:val="24"/>
          </w:rPr>
          <w:delText>-</w:delText>
        </w:r>
      </w:del>
      <w:r w:rsidRPr="008A61FC">
        <w:rPr>
          <w:rFonts w:asciiTheme="majorBidi" w:hAnsiTheme="majorBidi" w:cstheme="majorBidi"/>
          <w:color w:val="000000" w:themeColor="text1"/>
          <w:sz w:val="24"/>
          <w:szCs w:val="24"/>
        </w:rPr>
        <w:t xml:space="preserve">covered soybeans when compared </w:t>
      </w:r>
      <w:r w:rsidR="003D1ED1" w:rsidRPr="008A61FC">
        <w:rPr>
          <w:rFonts w:asciiTheme="majorBidi" w:hAnsiTheme="majorBidi" w:cstheme="majorBidi"/>
          <w:color w:val="000000" w:themeColor="text1"/>
          <w:sz w:val="24"/>
          <w:szCs w:val="24"/>
        </w:rPr>
        <w:t>with</w:t>
      </w:r>
      <w:r w:rsidRPr="008A61FC">
        <w:rPr>
          <w:rFonts w:asciiTheme="majorBidi" w:hAnsiTheme="majorBidi" w:cstheme="majorBidi"/>
          <w:color w:val="000000" w:themeColor="text1"/>
          <w:sz w:val="24"/>
          <w:szCs w:val="24"/>
        </w:rPr>
        <w:t xml:space="preserve"> covered soybeans. Regardless of </w:t>
      </w:r>
      <w:r w:rsidRPr="008A61FC">
        <w:rPr>
          <w:rFonts w:asciiTheme="majorBidi" w:hAnsiTheme="majorBidi" w:cstheme="majorBidi"/>
          <w:color w:val="000000" w:themeColor="text1"/>
          <w:sz w:val="24"/>
          <w:szCs w:val="24"/>
        </w:rPr>
        <w:lastRenderedPageBreak/>
        <w:t xml:space="preserve">cause, farmers and applicators should be cautious of nearby sensitive crops and weather conditions during and up to 56 </w:t>
      </w:r>
      <w:r w:rsidR="00271D12" w:rsidRPr="008A61FC">
        <w:rPr>
          <w:rFonts w:asciiTheme="majorBidi" w:hAnsiTheme="majorBidi" w:cstheme="majorBidi"/>
          <w:color w:val="000000" w:themeColor="text1"/>
          <w:sz w:val="24"/>
          <w:szCs w:val="24"/>
        </w:rPr>
        <w:t>h</w:t>
      </w:r>
      <w:r w:rsidRPr="008A61FC">
        <w:rPr>
          <w:rFonts w:asciiTheme="majorBidi" w:hAnsiTheme="majorBidi" w:cstheme="majorBidi"/>
          <w:color w:val="000000" w:themeColor="text1"/>
          <w:sz w:val="24"/>
          <w:szCs w:val="24"/>
        </w:rPr>
        <w:t xml:space="preserve"> after dicamba applications </w:t>
      </w:r>
      <w:del w:id="1298" w:author="copyeditor" w:date="2020-02-23T11:35:00Z">
        <w:r w:rsidRPr="008A61FC" w:rsidDel="004C7252">
          <w:rPr>
            <w:rFonts w:asciiTheme="majorBidi" w:hAnsiTheme="majorBidi" w:cstheme="majorBidi"/>
            <w:color w:val="000000" w:themeColor="text1"/>
            <w:sz w:val="24"/>
            <w:szCs w:val="24"/>
          </w:rPr>
          <w:delText xml:space="preserve">in order </w:delText>
        </w:r>
      </w:del>
      <w:r w:rsidRPr="008A61FC">
        <w:rPr>
          <w:rFonts w:asciiTheme="majorBidi" w:hAnsiTheme="majorBidi" w:cstheme="majorBidi"/>
          <w:color w:val="000000" w:themeColor="text1"/>
          <w:sz w:val="24"/>
          <w:szCs w:val="24"/>
        </w:rPr>
        <w:t>to mitigate spray drift and its consequences.</w:t>
      </w:r>
    </w:p>
    <w:p w14:paraId="02BA726F" w14:textId="77777777" w:rsidR="007252C5" w:rsidRPr="008A61FC" w:rsidRDefault="007252C5" w:rsidP="001E110F">
      <w:pPr>
        <w:spacing w:after="0" w:line="480" w:lineRule="auto"/>
        <w:ind w:firstLine="432"/>
        <w:rPr>
          <w:rFonts w:asciiTheme="majorBidi" w:hAnsiTheme="majorBidi" w:cstheme="majorBidi"/>
          <w:bCs/>
          <w:iCs/>
          <w:color w:val="000000" w:themeColor="text1"/>
          <w:sz w:val="24"/>
          <w:szCs w:val="24"/>
        </w:rPr>
      </w:pPr>
    </w:p>
    <w:p w14:paraId="7CE59EB0" w14:textId="0C8D015B" w:rsidR="00136C58" w:rsidRPr="00154220" w:rsidRDefault="005B2FA4" w:rsidP="001E110F">
      <w:pPr>
        <w:spacing w:after="0" w:line="480" w:lineRule="auto"/>
        <w:rPr>
          <w:rFonts w:asciiTheme="majorBidi" w:hAnsiTheme="majorBidi" w:cstheme="majorBidi"/>
          <w:bCs/>
          <w:i/>
          <w:iCs/>
          <w:color w:val="000000" w:themeColor="text1"/>
          <w:sz w:val="24"/>
          <w:szCs w:val="24"/>
          <w:rPrChange w:id="1299" w:author="copyeditor" w:date="2020-02-21T13:36:00Z">
            <w:rPr>
              <w:rFonts w:asciiTheme="majorBidi" w:hAnsiTheme="majorBidi" w:cstheme="majorBidi"/>
              <w:b/>
              <w:bCs/>
              <w:i/>
              <w:iCs/>
              <w:color w:val="000000" w:themeColor="text1"/>
              <w:sz w:val="24"/>
              <w:szCs w:val="24"/>
            </w:rPr>
          </w:rPrChange>
        </w:rPr>
      </w:pPr>
      <w:r w:rsidRPr="00154220">
        <w:rPr>
          <w:rFonts w:asciiTheme="majorBidi" w:hAnsiTheme="majorBidi" w:cstheme="majorBidi"/>
          <w:bCs/>
          <w:i/>
          <w:iCs/>
          <w:color w:val="000000" w:themeColor="text1"/>
          <w:sz w:val="24"/>
          <w:szCs w:val="24"/>
          <w:rPrChange w:id="1300" w:author="copyeditor" w:date="2020-02-21T13:36:00Z">
            <w:rPr>
              <w:rFonts w:asciiTheme="majorBidi" w:hAnsiTheme="majorBidi" w:cstheme="majorBidi"/>
              <w:b/>
              <w:bCs/>
              <w:i/>
              <w:iCs/>
              <w:color w:val="000000" w:themeColor="text1"/>
              <w:sz w:val="24"/>
              <w:szCs w:val="24"/>
            </w:rPr>
          </w:rPrChange>
        </w:rPr>
        <w:t>Ontario</w:t>
      </w:r>
    </w:p>
    <w:p w14:paraId="6115646B" w14:textId="174FDCC0" w:rsidR="00416AB2" w:rsidRPr="008A61FC" w:rsidRDefault="004C7252" w:rsidP="001E110F">
      <w:pPr>
        <w:spacing w:after="0" w:line="480" w:lineRule="auto"/>
        <w:rPr>
          <w:rFonts w:asciiTheme="majorBidi" w:hAnsiTheme="majorBidi" w:cstheme="majorBidi"/>
          <w:b/>
          <w:bCs/>
          <w:i/>
          <w:iCs/>
          <w:color w:val="000000" w:themeColor="text1"/>
          <w:sz w:val="24"/>
          <w:szCs w:val="24"/>
        </w:rPr>
      </w:pPr>
      <w:bookmarkStart w:id="1301" w:name="_Hlk14697337"/>
      <w:ins w:id="1302" w:author="copyeditor" w:date="2020-02-23T11:35:00Z">
        <w:r>
          <w:rPr>
            <w:rFonts w:asciiTheme="majorBidi" w:hAnsiTheme="majorBidi" w:cstheme="majorBidi"/>
            <w:iCs/>
            <w:color w:val="000000" w:themeColor="text1"/>
            <w:sz w:val="24"/>
            <w:szCs w:val="24"/>
          </w:rPr>
          <w:t>At the</w:t>
        </w:r>
      </w:ins>
      <w:del w:id="1303" w:author="copyeditor" w:date="2020-02-23T11:35:00Z">
        <w:r w:rsidR="00F50F0B" w:rsidRPr="008A61FC" w:rsidDel="004C7252">
          <w:rPr>
            <w:rFonts w:asciiTheme="majorBidi" w:hAnsiTheme="majorBidi" w:cstheme="majorBidi"/>
            <w:iCs/>
            <w:color w:val="000000" w:themeColor="text1"/>
            <w:sz w:val="24"/>
            <w:szCs w:val="24"/>
          </w:rPr>
          <w:delText>In</w:delText>
        </w:r>
      </w:del>
      <w:r w:rsidR="00F50F0B" w:rsidRPr="008A61FC">
        <w:rPr>
          <w:rFonts w:asciiTheme="majorBidi" w:hAnsiTheme="majorBidi" w:cstheme="majorBidi"/>
          <w:iCs/>
          <w:color w:val="000000" w:themeColor="text1"/>
          <w:sz w:val="24"/>
          <w:szCs w:val="24"/>
        </w:rPr>
        <w:t xml:space="preserve"> Ontario</w:t>
      </w:r>
      <w:ins w:id="1304" w:author="copyeditor" w:date="2020-02-23T11:35:00Z">
        <w:r>
          <w:rPr>
            <w:rFonts w:asciiTheme="majorBidi" w:hAnsiTheme="majorBidi" w:cstheme="majorBidi"/>
            <w:iCs/>
            <w:color w:val="000000" w:themeColor="text1"/>
            <w:sz w:val="24"/>
            <w:szCs w:val="24"/>
          </w:rPr>
          <w:t xml:space="preserve"> site</w:t>
        </w:r>
      </w:ins>
      <w:r w:rsidR="00F50F0B" w:rsidRPr="008A61FC">
        <w:rPr>
          <w:rFonts w:asciiTheme="majorBidi" w:hAnsiTheme="majorBidi" w:cstheme="majorBidi"/>
          <w:iCs/>
          <w:color w:val="000000" w:themeColor="text1"/>
          <w:sz w:val="24"/>
          <w:szCs w:val="24"/>
        </w:rPr>
        <w:t xml:space="preserve">, </w:t>
      </w:r>
      <w:r w:rsidR="00304742" w:rsidRPr="008A61FC">
        <w:rPr>
          <w:rFonts w:asciiTheme="majorBidi" w:hAnsiTheme="majorBidi" w:cstheme="majorBidi"/>
          <w:iCs/>
          <w:color w:val="000000" w:themeColor="text1"/>
          <w:sz w:val="24"/>
          <w:szCs w:val="24"/>
        </w:rPr>
        <w:t>t</w:t>
      </w:r>
      <w:r w:rsidR="00416AB2" w:rsidRPr="008A61FC">
        <w:rPr>
          <w:rFonts w:asciiTheme="majorBidi" w:hAnsiTheme="majorBidi" w:cstheme="majorBidi"/>
          <w:iCs/>
          <w:color w:val="000000" w:themeColor="text1"/>
          <w:sz w:val="24"/>
          <w:szCs w:val="24"/>
        </w:rPr>
        <w:t>he a</w:t>
      </w:r>
      <w:r w:rsidR="00C17C21" w:rsidRPr="008A61FC">
        <w:rPr>
          <w:rFonts w:asciiTheme="majorBidi" w:hAnsiTheme="majorBidi" w:cstheme="majorBidi"/>
          <w:iCs/>
          <w:color w:val="000000" w:themeColor="text1"/>
          <w:sz w:val="24"/>
          <w:szCs w:val="24"/>
        </w:rPr>
        <w:t>pplication</w:t>
      </w:r>
      <w:r w:rsidR="00416AB2" w:rsidRPr="008A61FC">
        <w:rPr>
          <w:rFonts w:asciiTheme="majorBidi" w:hAnsiTheme="majorBidi" w:cstheme="majorBidi"/>
          <w:iCs/>
          <w:color w:val="000000" w:themeColor="text1"/>
          <w:sz w:val="24"/>
          <w:szCs w:val="24"/>
        </w:rPr>
        <w:t xml:space="preserve"> was </w:t>
      </w:r>
      <w:r w:rsidR="00C17C21" w:rsidRPr="008A61FC">
        <w:rPr>
          <w:rFonts w:asciiTheme="majorBidi" w:hAnsiTheme="majorBidi" w:cstheme="majorBidi"/>
          <w:iCs/>
          <w:color w:val="000000" w:themeColor="text1"/>
          <w:sz w:val="24"/>
          <w:szCs w:val="24"/>
        </w:rPr>
        <w:t xml:space="preserve">made </w:t>
      </w:r>
      <w:r w:rsidR="00190EE2" w:rsidRPr="008A61FC">
        <w:rPr>
          <w:rFonts w:asciiTheme="majorBidi" w:hAnsiTheme="majorBidi" w:cstheme="majorBidi"/>
          <w:iCs/>
          <w:color w:val="000000" w:themeColor="text1"/>
          <w:sz w:val="24"/>
          <w:szCs w:val="24"/>
        </w:rPr>
        <w:t xml:space="preserve">to soybean </w:t>
      </w:r>
      <w:r w:rsidR="00416AB2" w:rsidRPr="008A61FC">
        <w:rPr>
          <w:rFonts w:asciiTheme="majorBidi" w:hAnsiTheme="majorBidi" w:cstheme="majorBidi"/>
          <w:iCs/>
          <w:color w:val="000000" w:themeColor="text1"/>
          <w:sz w:val="24"/>
          <w:szCs w:val="24"/>
        </w:rPr>
        <w:t>on July 25, 2018</w:t>
      </w:r>
      <w:ins w:id="1305" w:author="copyeditor" w:date="2020-02-23T11:37:00Z">
        <w:r>
          <w:rPr>
            <w:rFonts w:asciiTheme="majorBidi" w:hAnsiTheme="majorBidi" w:cstheme="majorBidi"/>
            <w:iCs/>
            <w:color w:val="000000" w:themeColor="text1"/>
            <w:sz w:val="24"/>
            <w:szCs w:val="24"/>
          </w:rPr>
          <w:t>,</w:t>
        </w:r>
      </w:ins>
      <w:r w:rsidR="00416AB2" w:rsidRPr="008A61FC">
        <w:rPr>
          <w:rFonts w:asciiTheme="majorBidi" w:hAnsiTheme="majorBidi" w:cstheme="majorBidi"/>
          <w:iCs/>
          <w:color w:val="000000" w:themeColor="text1"/>
          <w:sz w:val="24"/>
          <w:szCs w:val="24"/>
        </w:rPr>
        <w:t xml:space="preserve"> </w:t>
      </w:r>
      <w:r w:rsidR="00C17C21" w:rsidRPr="008A61FC">
        <w:rPr>
          <w:rFonts w:asciiTheme="majorBidi" w:hAnsiTheme="majorBidi" w:cstheme="majorBidi"/>
          <w:iCs/>
          <w:color w:val="000000" w:themeColor="text1"/>
          <w:sz w:val="24"/>
          <w:szCs w:val="24"/>
        </w:rPr>
        <w:t xml:space="preserve">between 10:45 </w:t>
      </w:r>
      <w:ins w:id="1306" w:author="copyeditor" w:date="2020-02-23T11:37:00Z">
        <w:r w:rsidR="0039401C">
          <w:rPr>
            <w:rFonts w:asciiTheme="majorBidi" w:hAnsiTheme="majorBidi" w:cstheme="majorBidi"/>
            <w:iCs/>
            <w:color w:val="000000" w:themeColor="text1"/>
            <w:sz w:val="24"/>
            <w:szCs w:val="24"/>
          </w:rPr>
          <w:t>and</w:t>
        </w:r>
      </w:ins>
      <w:del w:id="1307" w:author="copyeditor" w:date="2020-02-23T11:37:00Z">
        <w:r w:rsidR="00C17C21" w:rsidRPr="008A61FC" w:rsidDel="0039401C">
          <w:rPr>
            <w:rFonts w:asciiTheme="majorBidi" w:hAnsiTheme="majorBidi" w:cstheme="majorBidi"/>
            <w:iCs/>
            <w:color w:val="000000" w:themeColor="text1"/>
            <w:sz w:val="24"/>
            <w:szCs w:val="24"/>
          </w:rPr>
          <w:delText>to</w:delText>
        </w:r>
      </w:del>
      <w:r w:rsidR="00C17C21" w:rsidRPr="008A61FC">
        <w:rPr>
          <w:rFonts w:asciiTheme="majorBidi" w:hAnsiTheme="majorBidi" w:cstheme="majorBidi"/>
          <w:iCs/>
          <w:color w:val="000000" w:themeColor="text1"/>
          <w:sz w:val="24"/>
          <w:szCs w:val="24"/>
        </w:rPr>
        <w:t xml:space="preserve"> 11:30 </w:t>
      </w:r>
      <w:r w:rsidR="0039401C" w:rsidRPr="008A61FC">
        <w:rPr>
          <w:rFonts w:asciiTheme="majorBidi" w:hAnsiTheme="majorBidi" w:cstheme="majorBidi"/>
          <w:iCs/>
          <w:color w:val="000000" w:themeColor="text1"/>
          <w:sz w:val="24"/>
          <w:szCs w:val="24"/>
        </w:rPr>
        <w:t>AM</w:t>
      </w:r>
      <w:r w:rsidR="00416AB2" w:rsidRPr="008A61FC">
        <w:rPr>
          <w:rFonts w:asciiTheme="majorBidi" w:hAnsiTheme="majorBidi" w:cstheme="majorBidi"/>
          <w:iCs/>
          <w:color w:val="000000" w:themeColor="text1"/>
          <w:sz w:val="24"/>
          <w:szCs w:val="24"/>
        </w:rPr>
        <w:t xml:space="preserve"> </w:t>
      </w:r>
      <w:r w:rsidR="00103A18" w:rsidRPr="008A61FC">
        <w:rPr>
          <w:rFonts w:asciiTheme="majorBidi" w:hAnsiTheme="majorBidi" w:cstheme="majorBidi"/>
          <w:iCs/>
          <w:color w:val="000000" w:themeColor="text1"/>
          <w:sz w:val="24"/>
          <w:szCs w:val="24"/>
        </w:rPr>
        <w:t>(Table 2)</w:t>
      </w:r>
      <w:r w:rsidR="00416AB2" w:rsidRPr="008A61FC">
        <w:rPr>
          <w:rFonts w:asciiTheme="majorBidi" w:hAnsiTheme="majorBidi" w:cstheme="majorBidi"/>
          <w:iCs/>
          <w:color w:val="000000" w:themeColor="text1"/>
          <w:sz w:val="24"/>
          <w:szCs w:val="24"/>
        </w:rPr>
        <w:t>. At the time of application</w:t>
      </w:r>
      <w:r w:rsidR="00F72446" w:rsidRPr="008A61FC">
        <w:rPr>
          <w:rFonts w:asciiTheme="majorBidi" w:hAnsiTheme="majorBidi" w:cstheme="majorBidi"/>
          <w:iCs/>
          <w:color w:val="000000" w:themeColor="text1"/>
          <w:sz w:val="24"/>
          <w:szCs w:val="24"/>
        </w:rPr>
        <w:t>,</w:t>
      </w:r>
      <w:r w:rsidR="00416AB2" w:rsidRPr="008A61FC">
        <w:rPr>
          <w:rFonts w:asciiTheme="majorBidi" w:hAnsiTheme="majorBidi" w:cstheme="majorBidi"/>
          <w:iCs/>
          <w:color w:val="000000" w:themeColor="text1"/>
          <w:sz w:val="24"/>
          <w:szCs w:val="24"/>
        </w:rPr>
        <w:t xml:space="preserve"> the temperature was 25</w:t>
      </w:r>
      <w:bookmarkStart w:id="1308" w:name="_Hlk15986787"/>
      <w:ins w:id="1309" w:author="copyeditor" w:date="2020-02-23T11:37:00Z">
        <w:r w:rsidR="0039401C">
          <w:rPr>
            <w:rFonts w:asciiTheme="majorBidi" w:hAnsiTheme="majorBidi" w:cstheme="majorBidi"/>
            <w:iCs/>
            <w:color w:val="000000" w:themeColor="text1"/>
            <w:sz w:val="24"/>
            <w:szCs w:val="24"/>
          </w:rPr>
          <w:t xml:space="preserve"> </w:t>
        </w:r>
      </w:ins>
      <w:del w:id="1310" w:author="copyeditor" w:date="2020-02-23T11:37:00Z">
        <w:r w:rsidR="000707AB" w:rsidRPr="008A61FC" w:rsidDel="0039401C">
          <w:rPr>
            <w:rFonts w:asciiTheme="majorBidi" w:hAnsiTheme="majorBidi" w:cstheme="majorBidi"/>
            <w:iCs/>
            <w:color w:val="000000" w:themeColor="text1"/>
            <w:sz w:val="24"/>
            <w:szCs w:val="24"/>
          </w:rPr>
          <w:delText>°</w:delText>
        </w:r>
      </w:del>
      <w:bookmarkStart w:id="1311" w:name="_Hlk15986980"/>
      <w:r w:rsidR="00416AB2" w:rsidRPr="008A61FC">
        <w:rPr>
          <w:rFonts w:asciiTheme="majorBidi" w:hAnsiTheme="majorBidi" w:cstheme="majorBidi"/>
          <w:iCs/>
          <w:color w:val="000000" w:themeColor="text1"/>
          <w:sz w:val="24"/>
          <w:szCs w:val="24"/>
        </w:rPr>
        <w:t>C</w:t>
      </w:r>
      <w:bookmarkEnd w:id="1308"/>
      <w:bookmarkEnd w:id="1311"/>
      <w:ins w:id="1312" w:author="copyeditor" w:date="2020-02-23T11:37:00Z">
        <w:r w:rsidR="0039401C">
          <w:rPr>
            <w:rFonts w:asciiTheme="majorBidi" w:hAnsiTheme="majorBidi" w:cstheme="majorBidi"/>
            <w:iCs/>
            <w:color w:val="000000" w:themeColor="text1"/>
            <w:sz w:val="24"/>
            <w:szCs w:val="24"/>
          </w:rPr>
          <w:t>,</w:t>
        </w:r>
      </w:ins>
      <w:r w:rsidR="00416AB2" w:rsidRPr="008A61FC">
        <w:rPr>
          <w:rFonts w:asciiTheme="majorBidi" w:hAnsiTheme="majorBidi" w:cstheme="majorBidi"/>
          <w:iCs/>
          <w:color w:val="000000" w:themeColor="text1"/>
          <w:sz w:val="24"/>
          <w:szCs w:val="24"/>
        </w:rPr>
        <w:t xml:space="preserve"> with a relative humidity of 61% and wind</w:t>
      </w:r>
      <w:r w:rsidR="00143C01" w:rsidRPr="008A61FC">
        <w:rPr>
          <w:rFonts w:asciiTheme="majorBidi" w:hAnsiTheme="majorBidi" w:cstheme="majorBidi"/>
          <w:iCs/>
          <w:color w:val="000000" w:themeColor="text1"/>
          <w:sz w:val="24"/>
          <w:szCs w:val="24"/>
        </w:rPr>
        <w:t xml:space="preserve"> </w:t>
      </w:r>
      <w:r w:rsidR="00416AB2" w:rsidRPr="008A61FC">
        <w:rPr>
          <w:rFonts w:asciiTheme="majorBidi" w:hAnsiTheme="majorBidi" w:cstheme="majorBidi"/>
          <w:iCs/>
          <w:color w:val="000000" w:themeColor="text1"/>
          <w:sz w:val="24"/>
          <w:szCs w:val="24"/>
        </w:rPr>
        <w:t xml:space="preserve">speed of </w:t>
      </w:r>
      <w:r w:rsidR="00E14967" w:rsidRPr="008A61FC">
        <w:rPr>
          <w:rFonts w:asciiTheme="majorBidi" w:hAnsiTheme="majorBidi" w:cstheme="majorBidi"/>
          <w:bCs/>
          <w:color w:val="000000" w:themeColor="text1"/>
          <w:sz w:val="24"/>
          <w:szCs w:val="24"/>
        </w:rPr>
        <w:t>5</w:t>
      </w:r>
      <w:r w:rsidR="00103A18" w:rsidRPr="008A61FC">
        <w:rPr>
          <w:rFonts w:asciiTheme="majorBidi" w:hAnsiTheme="majorBidi" w:cstheme="majorBidi"/>
          <w:bCs/>
          <w:color w:val="000000" w:themeColor="text1"/>
          <w:sz w:val="24"/>
          <w:szCs w:val="24"/>
        </w:rPr>
        <w:t>.4</w:t>
      </w:r>
      <w:r w:rsidR="00E14967" w:rsidRPr="008A61FC">
        <w:rPr>
          <w:rFonts w:asciiTheme="majorBidi" w:hAnsiTheme="majorBidi" w:cstheme="majorBidi"/>
          <w:bCs/>
          <w:color w:val="000000" w:themeColor="text1"/>
          <w:sz w:val="24"/>
          <w:szCs w:val="24"/>
        </w:rPr>
        <w:t xml:space="preserve"> km</w:t>
      </w:r>
      <w:r w:rsidR="00941370" w:rsidRPr="008A61FC">
        <w:rPr>
          <w:rFonts w:asciiTheme="majorBidi" w:hAnsiTheme="majorBidi" w:cstheme="majorBidi"/>
          <w:bCs/>
          <w:color w:val="000000" w:themeColor="text1"/>
          <w:sz w:val="24"/>
          <w:szCs w:val="24"/>
        </w:rPr>
        <w:t xml:space="preserve"> </w:t>
      </w:r>
      <w:r w:rsidR="00E14967" w:rsidRPr="008A61FC">
        <w:rPr>
          <w:rFonts w:asciiTheme="majorBidi" w:hAnsiTheme="majorBidi" w:cstheme="majorBidi"/>
          <w:bCs/>
          <w:color w:val="000000" w:themeColor="text1"/>
          <w:sz w:val="24"/>
          <w:szCs w:val="24"/>
        </w:rPr>
        <w:t>h</w:t>
      </w:r>
      <w:ins w:id="1313" w:author="copyeditor" w:date="2020-02-21T16:51:00Z">
        <w:r w:rsidR="00D235EF">
          <w:rPr>
            <w:rFonts w:asciiTheme="majorBidi" w:hAnsiTheme="majorBidi" w:cstheme="majorBidi"/>
            <w:iCs/>
            <w:color w:val="000000" w:themeColor="text1"/>
            <w:sz w:val="24"/>
            <w:szCs w:val="24"/>
            <w:vertAlign w:val="superscript"/>
          </w:rPr>
          <w:t>−</w:t>
        </w:r>
      </w:ins>
      <w:del w:id="1314" w:author="copyeditor" w:date="2020-02-21T16:51:00Z">
        <w:r w:rsidR="00941370" w:rsidRPr="008A61FC" w:rsidDel="00D235EF">
          <w:rPr>
            <w:rFonts w:asciiTheme="majorBidi" w:hAnsiTheme="majorBidi" w:cstheme="majorBidi"/>
            <w:bCs/>
            <w:color w:val="000000" w:themeColor="text1"/>
            <w:sz w:val="24"/>
            <w:szCs w:val="24"/>
            <w:vertAlign w:val="superscript"/>
          </w:rPr>
          <w:delText>-</w:delText>
        </w:r>
      </w:del>
      <w:r w:rsidR="00941370" w:rsidRPr="008A61FC">
        <w:rPr>
          <w:rFonts w:asciiTheme="majorBidi" w:hAnsiTheme="majorBidi" w:cstheme="majorBidi"/>
          <w:bCs/>
          <w:color w:val="000000" w:themeColor="text1"/>
          <w:sz w:val="24"/>
          <w:szCs w:val="24"/>
          <w:vertAlign w:val="superscript"/>
        </w:rPr>
        <w:t>1</w:t>
      </w:r>
      <w:r w:rsidR="00103A18" w:rsidRPr="008A61FC">
        <w:rPr>
          <w:rFonts w:asciiTheme="majorBidi" w:hAnsiTheme="majorBidi" w:cstheme="majorBidi"/>
          <w:bCs/>
          <w:color w:val="000000" w:themeColor="text1"/>
          <w:sz w:val="24"/>
          <w:szCs w:val="24"/>
        </w:rPr>
        <w:t xml:space="preserve"> (1.5 m s</w:t>
      </w:r>
      <w:ins w:id="1315" w:author="copyeditor" w:date="2020-02-21T16:51:00Z">
        <w:r w:rsidR="00D235EF">
          <w:rPr>
            <w:rFonts w:asciiTheme="majorBidi" w:hAnsiTheme="majorBidi" w:cstheme="majorBidi"/>
            <w:iCs/>
            <w:color w:val="000000" w:themeColor="text1"/>
            <w:sz w:val="24"/>
            <w:szCs w:val="24"/>
            <w:vertAlign w:val="superscript"/>
          </w:rPr>
          <w:t>−</w:t>
        </w:r>
      </w:ins>
      <w:del w:id="1316" w:author="copyeditor" w:date="2020-02-21T16:51:00Z">
        <w:r w:rsidR="00103A18" w:rsidRPr="008A61FC" w:rsidDel="00D235EF">
          <w:rPr>
            <w:rFonts w:asciiTheme="majorBidi" w:hAnsiTheme="majorBidi" w:cstheme="majorBidi"/>
            <w:bCs/>
            <w:color w:val="000000" w:themeColor="text1"/>
            <w:sz w:val="24"/>
            <w:szCs w:val="24"/>
            <w:vertAlign w:val="superscript"/>
          </w:rPr>
          <w:delText>-</w:delText>
        </w:r>
      </w:del>
      <w:r w:rsidR="00103A18" w:rsidRPr="008A61FC">
        <w:rPr>
          <w:rFonts w:asciiTheme="majorBidi" w:hAnsiTheme="majorBidi" w:cstheme="majorBidi"/>
          <w:bCs/>
          <w:color w:val="000000" w:themeColor="text1"/>
          <w:sz w:val="24"/>
          <w:szCs w:val="24"/>
          <w:vertAlign w:val="superscript"/>
        </w:rPr>
        <w:t>1</w:t>
      </w:r>
      <w:r w:rsidR="00103A18" w:rsidRPr="008A61FC">
        <w:rPr>
          <w:rFonts w:asciiTheme="majorBidi" w:hAnsiTheme="majorBidi" w:cstheme="majorBidi"/>
          <w:bCs/>
          <w:color w:val="000000" w:themeColor="text1"/>
          <w:sz w:val="24"/>
          <w:szCs w:val="24"/>
        </w:rPr>
        <w:t>)</w:t>
      </w:r>
      <w:r w:rsidR="00416AB2" w:rsidRPr="008A61FC">
        <w:rPr>
          <w:rFonts w:asciiTheme="majorBidi" w:hAnsiTheme="majorBidi" w:cstheme="majorBidi"/>
          <w:bCs/>
          <w:color w:val="000000" w:themeColor="text1"/>
          <w:sz w:val="24"/>
          <w:szCs w:val="24"/>
        </w:rPr>
        <w:t xml:space="preserve"> from the </w:t>
      </w:r>
      <w:r w:rsidR="007D0054" w:rsidRPr="008A61FC">
        <w:rPr>
          <w:rFonts w:asciiTheme="majorBidi" w:hAnsiTheme="majorBidi" w:cstheme="majorBidi"/>
          <w:bCs/>
          <w:color w:val="000000" w:themeColor="text1"/>
          <w:sz w:val="24"/>
          <w:szCs w:val="24"/>
        </w:rPr>
        <w:t>n</w:t>
      </w:r>
      <w:r w:rsidR="00416AB2" w:rsidRPr="008A61FC">
        <w:rPr>
          <w:rFonts w:asciiTheme="majorBidi" w:hAnsiTheme="majorBidi" w:cstheme="majorBidi"/>
          <w:bCs/>
          <w:color w:val="000000" w:themeColor="text1"/>
          <w:sz w:val="24"/>
          <w:szCs w:val="24"/>
        </w:rPr>
        <w:t>orth</w:t>
      </w:r>
      <w:ins w:id="1317" w:author="copyeditor" w:date="2020-02-23T11:37:00Z">
        <w:r w:rsidR="0039401C">
          <w:rPr>
            <w:rFonts w:asciiTheme="majorBidi" w:hAnsiTheme="majorBidi" w:cstheme="majorBidi"/>
            <w:bCs/>
            <w:color w:val="000000" w:themeColor="text1"/>
            <w:sz w:val="24"/>
            <w:szCs w:val="24"/>
          </w:rPr>
          <w:t>-</w:t>
        </w:r>
      </w:ins>
      <w:del w:id="1318" w:author="copyeditor" w:date="2020-02-23T11:37:00Z">
        <w:r w:rsidR="00416AB2" w:rsidRPr="008A61FC" w:rsidDel="0039401C">
          <w:rPr>
            <w:rFonts w:asciiTheme="majorBidi" w:hAnsiTheme="majorBidi" w:cstheme="majorBidi"/>
            <w:bCs/>
            <w:color w:val="000000" w:themeColor="text1"/>
            <w:sz w:val="24"/>
            <w:szCs w:val="24"/>
          </w:rPr>
          <w:delText>/</w:delText>
        </w:r>
      </w:del>
      <w:r w:rsidR="007D0054" w:rsidRPr="008A61FC">
        <w:rPr>
          <w:rFonts w:asciiTheme="majorBidi" w:hAnsiTheme="majorBidi" w:cstheme="majorBidi"/>
          <w:bCs/>
          <w:color w:val="000000" w:themeColor="text1"/>
          <w:sz w:val="24"/>
          <w:szCs w:val="24"/>
        </w:rPr>
        <w:t>n</w:t>
      </w:r>
      <w:r w:rsidR="00416AB2" w:rsidRPr="008A61FC">
        <w:rPr>
          <w:rFonts w:asciiTheme="majorBidi" w:hAnsiTheme="majorBidi" w:cstheme="majorBidi"/>
          <w:bCs/>
          <w:color w:val="000000" w:themeColor="text1"/>
          <w:sz w:val="24"/>
          <w:szCs w:val="24"/>
        </w:rPr>
        <w:t>orthwest.</w:t>
      </w:r>
    </w:p>
    <w:bookmarkEnd w:id="1301"/>
    <w:p w14:paraId="55082B64" w14:textId="039D448C" w:rsidR="00F133E1" w:rsidRPr="008A61FC" w:rsidRDefault="008F2CB1" w:rsidP="001E110F">
      <w:pPr>
        <w:spacing w:after="0" w:line="480" w:lineRule="auto"/>
        <w:ind w:firstLine="432"/>
        <w:rPr>
          <w:rFonts w:asciiTheme="majorBidi" w:hAnsiTheme="majorBidi" w:cstheme="majorBidi"/>
          <w:bCs/>
          <w:color w:val="000000" w:themeColor="text1"/>
          <w:sz w:val="24"/>
          <w:szCs w:val="24"/>
        </w:rPr>
      </w:pPr>
      <w:r>
        <w:rPr>
          <w:rFonts w:asciiTheme="majorBidi" w:hAnsiTheme="majorBidi" w:cstheme="majorBidi"/>
          <w:bCs/>
          <w:color w:val="000000" w:themeColor="text1"/>
          <w:sz w:val="24"/>
          <w:szCs w:val="24"/>
        </w:rPr>
        <w:t>D</w:t>
      </w:r>
      <w:r w:rsidR="00F171FA" w:rsidRPr="008A61FC">
        <w:rPr>
          <w:rFonts w:asciiTheme="majorBidi" w:hAnsiTheme="majorBidi" w:cstheme="majorBidi"/>
          <w:bCs/>
          <w:color w:val="000000" w:themeColor="text1"/>
          <w:sz w:val="24"/>
          <w:szCs w:val="24"/>
        </w:rPr>
        <w:t xml:space="preserve">icamba </w:t>
      </w:r>
      <w:r>
        <w:rPr>
          <w:rFonts w:asciiTheme="majorBidi" w:hAnsiTheme="majorBidi" w:cstheme="majorBidi"/>
          <w:bCs/>
          <w:color w:val="000000" w:themeColor="text1"/>
          <w:sz w:val="24"/>
          <w:szCs w:val="24"/>
        </w:rPr>
        <w:t xml:space="preserve">levels in the air </w:t>
      </w:r>
      <w:del w:id="1319" w:author="copyeditor" w:date="2020-02-23T11:38:00Z">
        <w:r w:rsidR="00F171FA" w:rsidRPr="008A61FC" w:rsidDel="0039401C">
          <w:rPr>
            <w:rFonts w:asciiTheme="majorBidi" w:hAnsiTheme="majorBidi" w:cstheme="majorBidi"/>
            <w:bCs/>
            <w:color w:val="000000" w:themeColor="text1"/>
            <w:sz w:val="24"/>
            <w:szCs w:val="24"/>
          </w:rPr>
          <w:delText xml:space="preserve">was </w:delText>
        </w:r>
      </w:del>
      <w:ins w:id="1320" w:author="copyeditor" w:date="2020-02-23T11:38:00Z">
        <w:r w:rsidR="0039401C">
          <w:rPr>
            <w:rFonts w:asciiTheme="majorBidi" w:hAnsiTheme="majorBidi" w:cstheme="majorBidi"/>
            <w:bCs/>
            <w:color w:val="000000" w:themeColor="text1"/>
            <w:sz w:val="24"/>
            <w:szCs w:val="24"/>
          </w:rPr>
          <w:t>were</w:t>
        </w:r>
        <w:r w:rsidR="0039401C" w:rsidRPr="008A61FC">
          <w:rPr>
            <w:rFonts w:asciiTheme="majorBidi" w:hAnsiTheme="majorBidi" w:cstheme="majorBidi"/>
            <w:bCs/>
            <w:color w:val="000000" w:themeColor="text1"/>
            <w:sz w:val="24"/>
            <w:szCs w:val="24"/>
          </w:rPr>
          <w:t xml:space="preserve"> </w:t>
        </w:r>
      </w:ins>
      <w:r w:rsidR="00F171FA" w:rsidRPr="008A61FC">
        <w:rPr>
          <w:rFonts w:asciiTheme="majorBidi" w:hAnsiTheme="majorBidi" w:cstheme="majorBidi"/>
          <w:bCs/>
          <w:color w:val="000000" w:themeColor="text1"/>
          <w:sz w:val="24"/>
          <w:szCs w:val="24"/>
        </w:rPr>
        <w:t xml:space="preserve">below levels to </w:t>
      </w:r>
      <w:r w:rsidR="007D0054" w:rsidRPr="008A61FC">
        <w:rPr>
          <w:rFonts w:asciiTheme="majorBidi" w:hAnsiTheme="majorBidi" w:cstheme="majorBidi"/>
          <w:bCs/>
          <w:color w:val="000000" w:themeColor="text1"/>
          <w:sz w:val="24"/>
          <w:szCs w:val="24"/>
        </w:rPr>
        <w:t xml:space="preserve">cause </w:t>
      </w:r>
      <w:r w:rsidR="00F171FA" w:rsidRPr="008A61FC">
        <w:rPr>
          <w:rFonts w:asciiTheme="majorBidi" w:hAnsiTheme="majorBidi" w:cstheme="majorBidi"/>
          <w:bCs/>
          <w:color w:val="000000" w:themeColor="text1"/>
          <w:sz w:val="24"/>
          <w:szCs w:val="24"/>
        </w:rPr>
        <w:t>a</w:t>
      </w:r>
      <w:r w:rsidR="00830662" w:rsidRPr="008A61FC">
        <w:rPr>
          <w:rFonts w:asciiTheme="majorBidi" w:hAnsiTheme="majorBidi" w:cstheme="majorBidi"/>
          <w:bCs/>
          <w:color w:val="000000" w:themeColor="text1"/>
          <w:sz w:val="24"/>
          <w:szCs w:val="24"/>
        </w:rPr>
        <w:t xml:space="preserve">ny </w:t>
      </w:r>
      <w:r w:rsidR="007D0054" w:rsidRPr="008A61FC">
        <w:rPr>
          <w:rFonts w:asciiTheme="majorBidi" w:hAnsiTheme="majorBidi" w:cstheme="majorBidi"/>
          <w:bCs/>
          <w:color w:val="000000" w:themeColor="text1"/>
          <w:sz w:val="24"/>
          <w:szCs w:val="24"/>
        </w:rPr>
        <w:t xml:space="preserve">injury </w:t>
      </w:r>
      <w:r w:rsidR="00830662" w:rsidRPr="008A61FC">
        <w:rPr>
          <w:rFonts w:asciiTheme="majorBidi" w:hAnsiTheme="majorBidi" w:cstheme="majorBidi"/>
          <w:bCs/>
          <w:color w:val="000000" w:themeColor="text1"/>
          <w:sz w:val="24"/>
          <w:szCs w:val="24"/>
        </w:rPr>
        <w:t xml:space="preserve">symptomology outside of the </w:t>
      </w:r>
      <w:r w:rsidR="00F171FA" w:rsidRPr="008A61FC">
        <w:rPr>
          <w:rFonts w:asciiTheme="majorBidi" w:hAnsiTheme="majorBidi" w:cstheme="majorBidi"/>
          <w:bCs/>
          <w:color w:val="000000" w:themeColor="text1"/>
          <w:sz w:val="24"/>
          <w:szCs w:val="24"/>
        </w:rPr>
        <w:t xml:space="preserve">sprayed area </w:t>
      </w:r>
      <w:r w:rsidR="00215781" w:rsidRPr="008A61FC">
        <w:rPr>
          <w:rFonts w:asciiTheme="majorBidi" w:hAnsiTheme="majorBidi" w:cstheme="majorBidi"/>
          <w:bCs/>
          <w:color w:val="000000" w:themeColor="text1"/>
          <w:sz w:val="24"/>
          <w:szCs w:val="24"/>
        </w:rPr>
        <w:t>(Fig</w:t>
      </w:r>
      <w:r w:rsidR="007D0054" w:rsidRPr="008A61FC">
        <w:rPr>
          <w:rFonts w:asciiTheme="majorBidi" w:hAnsiTheme="majorBidi" w:cstheme="majorBidi"/>
          <w:bCs/>
          <w:color w:val="000000" w:themeColor="text1"/>
          <w:sz w:val="24"/>
          <w:szCs w:val="24"/>
        </w:rPr>
        <w:t>ures</w:t>
      </w:r>
      <w:r w:rsidR="00215781" w:rsidRPr="008A61FC">
        <w:rPr>
          <w:rFonts w:asciiTheme="majorBidi" w:hAnsiTheme="majorBidi" w:cstheme="majorBidi"/>
          <w:bCs/>
          <w:color w:val="000000" w:themeColor="text1"/>
          <w:sz w:val="24"/>
          <w:szCs w:val="24"/>
        </w:rPr>
        <w:t xml:space="preserve"> </w:t>
      </w:r>
      <w:r w:rsidR="00DD02DE" w:rsidRPr="008A61FC">
        <w:rPr>
          <w:rFonts w:asciiTheme="majorBidi" w:hAnsiTheme="majorBidi" w:cstheme="majorBidi"/>
          <w:bCs/>
          <w:color w:val="000000" w:themeColor="text1"/>
          <w:sz w:val="24"/>
          <w:szCs w:val="24"/>
        </w:rPr>
        <w:t>4</w:t>
      </w:r>
      <w:r w:rsidR="00215781" w:rsidRPr="008A61FC">
        <w:rPr>
          <w:rFonts w:asciiTheme="majorBidi" w:hAnsiTheme="majorBidi" w:cstheme="majorBidi"/>
          <w:bCs/>
          <w:color w:val="000000" w:themeColor="text1"/>
          <w:sz w:val="24"/>
          <w:szCs w:val="24"/>
        </w:rPr>
        <w:t xml:space="preserve"> and </w:t>
      </w:r>
      <w:r w:rsidR="00DD02DE" w:rsidRPr="008A61FC">
        <w:rPr>
          <w:rFonts w:asciiTheme="majorBidi" w:hAnsiTheme="majorBidi" w:cstheme="majorBidi"/>
          <w:bCs/>
          <w:color w:val="000000" w:themeColor="text1"/>
          <w:sz w:val="24"/>
          <w:szCs w:val="24"/>
        </w:rPr>
        <w:t>6</w:t>
      </w:r>
      <w:r w:rsidR="00215781" w:rsidRPr="008A61FC">
        <w:rPr>
          <w:rFonts w:asciiTheme="majorBidi" w:hAnsiTheme="majorBidi" w:cstheme="majorBidi"/>
          <w:bCs/>
          <w:color w:val="000000" w:themeColor="text1"/>
          <w:sz w:val="24"/>
          <w:szCs w:val="24"/>
        </w:rPr>
        <w:t>)</w:t>
      </w:r>
      <w:r w:rsidR="00C17C21" w:rsidRPr="008A61FC">
        <w:rPr>
          <w:rFonts w:asciiTheme="majorBidi" w:hAnsiTheme="majorBidi" w:cstheme="majorBidi"/>
          <w:bCs/>
          <w:color w:val="000000" w:themeColor="text1"/>
          <w:sz w:val="24"/>
          <w:szCs w:val="24"/>
        </w:rPr>
        <w:t xml:space="preserve">. Dicamba captured in the air by PUFs </w:t>
      </w:r>
      <w:r w:rsidR="0065332D">
        <w:rPr>
          <w:rFonts w:asciiTheme="majorBidi" w:hAnsiTheme="majorBidi" w:cstheme="majorBidi"/>
          <w:bCs/>
          <w:color w:val="000000" w:themeColor="text1"/>
          <w:sz w:val="24"/>
          <w:szCs w:val="24"/>
        </w:rPr>
        <w:t>occur</w:t>
      </w:r>
      <w:ins w:id="1321" w:author="copyeditor" w:date="2020-02-23T11:38:00Z">
        <w:r w:rsidR="0039401C">
          <w:rPr>
            <w:rFonts w:asciiTheme="majorBidi" w:hAnsiTheme="majorBidi" w:cstheme="majorBidi"/>
            <w:bCs/>
            <w:color w:val="000000" w:themeColor="text1"/>
            <w:sz w:val="24"/>
            <w:szCs w:val="24"/>
          </w:rPr>
          <w:t>red</w:t>
        </w:r>
      </w:ins>
      <w:del w:id="1322" w:author="copyeditor" w:date="2020-02-23T11:38:00Z">
        <w:r w:rsidR="0065332D" w:rsidDel="0039401C">
          <w:rPr>
            <w:rFonts w:asciiTheme="majorBidi" w:hAnsiTheme="majorBidi" w:cstheme="majorBidi"/>
            <w:bCs/>
            <w:color w:val="000000" w:themeColor="text1"/>
            <w:sz w:val="24"/>
            <w:szCs w:val="24"/>
          </w:rPr>
          <w:delText>s</w:delText>
        </w:r>
      </w:del>
      <w:r w:rsidR="0065332D">
        <w:rPr>
          <w:rFonts w:asciiTheme="majorBidi" w:hAnsiTheme="majorBidi" w:cstheme="majorBidi"/>
          <w:bCs/>
          <w:color w:val="000000" w:themeColor="text1"/>
          <w:sz w:val="24"/>
          <w:szCs w:val="24"/>
        </w:rPr>
        <w:t xml:space="preserve"> mostly during the</w:t>
      </w:r>
      <w:r w:rsidR="00F133E1" w:rsidRPr="008A61FC">
        <w:rPr>
          <w:rFonts w:asciiTheme="majorBidi" w:hAnsiTheme="majorBidi" w:cstheme="majorBidi"/>
          <w:bCs/>
          <w:color w:val="000000" w:themeColor="text1"/>
          <w:sz w:val="24"/>
          <w:szCs w:val="24"/>
        </w:rPr>
        <w:t xml:space="preserve"> daytime periods </w:t>
      </w:r>
      <w:r w:rsidR="00F171FA" w:rsidRPr="008A61FC">
        <w:rPr>
          <w:rFonts w:asciiTheme="majorBidi" w:hAnsiTheme="majorBidi" w:cstheme="majorBidi"/>
          <w:bCs/>
          <w:color w:val="000000" w:themeColor="text1"/>
          <w:sz w:val="24"/>
          <w:szCs w:val="24"/>
        </w:rPr>
        <w:t xml:space="preserve">with warmer temperatures and lower </w:t>
      </w:r>
      <w:r w:rsidR="00F133E1" w:rsidRPr="008A61FC">
        <w:rPr>
          <w:rFonts w:asciiTheme="majorBidi" w:hAnsiTheme="majorBidi" w:cstheme="majorBidi"/>
          <w:bCs/>
          <w:color w:val="000000" w:themeColor="text1"/>
          <w:sz w:val="24"/>
          <w:szCs w:val="24"/>
        </w:rPr>
        <w:t>relative humidity. There w</w:t>
      </w:r>
      <w:r w:rsidR="00F171FA" w:rsidRPr="008A61FC">
        <w:rPr>
          <w:rFonts w:asciiTheme="majorBidi" w:hAnsiTheme="majorBidi" w:cstheme="majorBidi"/>
          <w:bCs/>
          <w:color w:val="000000" w:themeColor="text1"/>
          <w:sz w:val="24"/>
          <w:szCs w:val="24"/>
        </w:rPr>
        <w:t>as</w:t>
      </w:r>
      <w:r w:rsidR="00F133E1" w:rsidRPr="008A61FC">
        <w:rPr>
          <w:rFonts w:asciiTheme="majorBidi" w:hAnsiTheme="majorBidi" w:cstheme="majorBidi"/>
          <w:bCs/>
          <w:color w:val="000000" w:themeColor="text1"/>
          <w:sz w:val="24"/>
          <w:szCs w:val="24"/>
        </w:rPr>
        <w:t xml:space="preserve"> </w:t>
      </w:r>
      <w:r w:rsidR="0065332D">
        <w:rPr>
          <w:rFonts w:asciiTheme="majorBidi" w:hAnsiTheme="majorBidi" w:cstheme="majorBidi"/>
          <w:bCs/>
          <w:color w:val="000000" w:themeColor="text1"/>
          <w:sz w:val="24"/>
          <w:szCs w:val="24"/>
        </w:rPr>
        <w:t xml:space="preserve">minimal </w:t>
      </w:r>
      <w:r w:rsidR="003A75EE">
        <w:rPr>
          <w:rFonts w:asciiTheme="majorBidi" w:hAnsiTheme="majorBidi" w:cstheme="majorBidi"/>
          <w:bCs/>
          <w:color w:val="000000" w:themeColor="text1"/>
          <w:sz w:val="24"/>
          <w:szCs w:val="24"/>
        </w:rPr>
        <w:t>amount</w:t>
      </w:r>
      <w:r w:rsidR="0065332D">
        <w:rPr>
          <w:rFonts w:asciiTheme="majorBidi" w:hAnsiTheme="majorBidi" w:cstheme="majorBidi"/>
          <w:bCs/>
          <w:color w:val="000000" w:themeColor="text1"/>
          <w:sz w:val="24"/>
          <w:szCs w:val="24"/>
        </w:rPr>
        <w:t xml:space="preserve"> of </w:t>
      </w:r>
      <w:r w:rsidR="00F133E1" w:rsidRPr="008A61FC">
        <w:rPr>
          <w:rFonts w:asciiTheme="majorBidi" w:hAnsiTheme="majorBidi" w:cstheme="majorBidi"/>
          <w:bCs/>
          <w:color w:val="000000" w:themeColor="text1"/>
          <w:sz w:val="24"/>
          <w:szCs w:val="24"/>
        </w:rPr>
        <w:t>dicamba captured in the air sample during the night</w:t>
      </w:r>
      <w:del w:id="1323" w:author="copyeditor" w:date="2020-02-23T11:38:00Z">
        <w:r w:rsidR="00F133E1" w:rsidRPr="008A61FC" w:rsidDel="0039401C">
          <w:rPr>
            <w:rFonts w:asciiTheme="majorBidi" w:hAnsiTheme="majorBidi" w:cstheme="majorBidi"/>
            <w:bCs/>
            <w:color w:val="000000" w:themeColor="text1"/>
            <w:sz w:val="24"/>
            <w:szCs w:val="24"/>
          </w:rPr>
          <w:delText xml:space="preserve"> time</w:delText>
        </w:r>
      </w:del>
      <w:r w:rsidR="00F133E1" w:rsidRPr="008A61FC">
        <w:rPr>
          <w:rFonts w:asciiTheme="majorBidi" w:hAnsiTheme="majorBidi" w:cstheme="majorBidi"/>
          <w:bCs/>
          <w:color w:val="000000" w:themeColor="text1"/>
          <w:sz w:val="24"/>
          <w:szCs w:val="24"/>
        </w:rPr>
        <w:t xml:space="preserve">, </w:t>
      </w:r>
      <w:commentRangeStart w:id="1324"/>
      <w:r w:rsidR="00F133E1" w:rsidRPr="008A61FC">
        <w:rPr>
          <w:rFonts w:asciiTheme="majorBidi" w:hAnsiTheme="majorBidi" w:cstheme="majorBidi"/>
          <w:bCs/>
          <w:color w:val="000000" w:themeColor="text1"/>
          <w:sz w:val="24"/>
          <w:szCs w:val="24"/>
        </w:rPr>
        <w:t>except at</w:t>
      </w:r>
      <w:r w:rsidR="003A75EE">
        <w:rPr>
          <w:rFonts w:asciiTheme="majorBidi" w:hAnsiTheme="majorBidi" w:cstheme="majorBidi"/>
          <w:bCs/>
          <w:color w:val="000000" w:themeColor="text1"/>
          <w:sz w:val="24"/>
          <w:szCs w:val="24"/>
        </w:rPr>
        <w:t xml:space="preserve"> </w:t>
      </w:r>
      <w:r w:rsidR="00F72446" w:rsidRPr="008A61FC">
        <w:rPr>
          <w:rFonts w:asciiTheme="majorBidi" w:hAnsiTheme="majorBidi" w:cstheme="majorBidi"/>
          <w:bCs/>
          <w:color w:val="000000" w:themeColor="text1"/>
          <w:sz w:val="24"/>
          <w:szCs w:val="24"/>
        </w:rPr>
        <w:t>24</w:t>
      </w:r>
      <w:ins w:id="1325" w:author="copyeditor" w:date="2020-02-23T11:38:00Z">
        <w:r w:rsidR="0039401C">
          <w:rPr>
            <w:rFonts w:asciiTheme="majorBidi" w:hAnsiTheme="majorBidi" w:cstheme="majorBidi"/>
            <w:bCs/>
            <w:color w:val="000000" w:themeColor="text1"/>
            <w:sz w:val="24"/>
            <w:szCs w:val="24"/>
          </w:rPr>
          <w:t xml:space="preserve"> </w:t>
        </w:r>
      </w:ins>
      <w:del w:id="1326" w:author="copyeditor" w:date="2020-02-23T11:38:00Z">
        <w:r w:rsidR="00F72446" w:rsidRPr="008A61FC" w:rsidDel="0039401C">
          <w:rPr>
            <w:rFonts w:asciiTheme="majorBidi" w:hAnsiTheme="majorBidi" w:cstheme="majorBidi"/>
            <w:bCs/>
            <w:color w:val="000000" w:themeColor="text1"/>
            <w:sz w:val="24"/>
            <w:szCs w:val="24"/>
          </w:rPr>
          <w:delText>-</w:delText>
        </w:r>
      </w:del>
      <w:r w:rsidR="00F72446" w:rsidRPr="008A61FC">
        <w:rPr>
          <w:rFonts w:asciiTheme="majorBidi" w:hAnsiTheme="majorBidi" w:cstheme="majorBidi"/>
          <w:bCs/>
          <w:color w:val="000000" w:themeColor="text1"/>
          <w:sz w:val="24"/>
          <w:szCs w:val="24"/>
        </w:rPr>
        <w:t>h</w:t>
      </w:r>
      <w:commentRangeEnd w:id="1324"/>
      <w:r w:rsidR="0039401C">
        <w:rPr>
          <w:rStyle w:val="CommentReference"/>
        </w:rPr>
        <w:commentReference w:id="1324"/>
      </w:r>
      <w:ins w:id="1327" w:author="copyeditor" w:date="2020-02-23T11:40:00Z">
        <w:r w:rsidR="001C5F43">
          <w:rPr>
            <w:rFonts w:asciiTheme="majorBidi" w:hAnsiTheme="majorBidi" w:cstheme="majorBidi"/>
            <w:bCs/>
            <w:color w:val="000000" w:themeColor="text1"/>
            <w:sz w:val="24"/>
            <w:szCs w:val="24"/>
          </w:rPr>
          <w:t xml:space="preserve"> </w:t>
        </w:r>
        <w:r w:rsidR="001C5F43" w:rsidRPr="008A61FC">
          <w:rPr>
            <w:rFonts w:asciiTheme="majorBidi" w:hAnsiTheme="majorBidi" w:cstheme="majorBidi"/>
            <w:bCs/>
            <w:color w:val="000000" w:themeColor="text1"/>
            <w:sz w:val="24"/>
            <w:szCs w:val="24"/>
          </w:rPr>
          <w:t>after dicamba application</w:t>
        </w:r>
      </w:ins>
      <w:del w:id="1328" w:author="copyeditor" w:date="2020-02-23T11:38:00Z">
        <w:r w:rsidR="00F72446" w:rsidRPr="008A61FC" w:rsidDel="0039401C">
          <w:rPr>
            <w:rFonts w:asciiTheme="majorBidi" w:hAnsiTheme="majorBidi" w:cstheme="majorBidi"/>
            <w:bCs/>
            <w:color w:val="000000" w:themeColor="text1"/>
            <w:sz w:val="24"/>
            <w:szCs w:val="24"/>
          </w:rPr>
          <w:delText>r</w:delText>
        </w:r>
      </w:del>
      <w:r w:rsidR="003A75EE">
        <w:rPr>
          <w:rFonts w:asciiTheme="majorBidi" w:hAnsiTheme="majorBidi" w:cstheme="majorBidi"/>
          <w:bCs/>
          <w:color w:val="000000" w:themeColor="text1"/>
          <w:sz w:val="24"/>
          <w:szCs w:val="24"/>
        </w:rPr>
        <w:t>.</w:t>
      </w:r>
      <w:r w:rsidR="00F133E1" w:rsidRPr="008A61FC">
        <w:rPr>
          <w:rFonts w:asciiTheme="majorBidi" w:hAnsiTheme="majorBidi" w:cstheme="majorBidi"/>
          <w:bCs/>
          <w:color w:val="000000" w:themeColor="text1"/>
          <w:sz w:val="24"/>
          <w:szCs w:val="24"/>
        </w:rPr>
        <w:t xml:space="preserve"> There was a</w:t>
      </w:r>
      <w:r w:rsidR="0065332D">
        <w:rPr>
          <w:rFonts w:asciiTheme="majorBidi" w:hAnsiTheme="majorBidi" w:cstheme="majorBidi"/>
          <w:bCs/>
          <w:color w:val="000000" w:themeColor="text1"/>
          <w:sz w:val="24"/>
          <w:szCs w:val="24"/>
        </w:rPr>
        <w:t>n increase</w:t>
      </w:r>
      <w:r w:rsidR="00F133E1" w:rsidRPr="008A61FC">
        <w:rPr>
          <w:rFonts w:asciiTheme="majorBidi" w:hAnsiTheme="majorBidi" w:cstheme="majorBidi"/>
          <w:bCs/>
          <w:color w:val="000000" w:themeColor="text1"/>
          <w:sz w:val="24"/>
          <w:szCs w:val="24"/>
        </w:rPr>
        <w:t xml:space="preserve"> in dicamba </w:t>
      </w:r>
      <w:r w:rsidR="00F171FA" w:rsidRPr="008A61FC">
        <w:rPr>
          <w:rFonts w:asciiTheme="majorBidi" w:hAnsiTheme="majorBidi" w:cstheme="majorBidi"/>
          <w:bCs/>
          <w:color w:val="000000" w:themeColor="text1"/>
          <w:sz w:val="24"/>
          <w:szCs w:val="24"/>
        </w:rPr>
        <w:t xml:space="preserve">concentration </w:t>
      </w:r>
      <w:r w:rsidR="00F133E1" w:rsidRPr="008A61FC">
        <w:rPr>
          <w:rFonts w:asciiTheme="majorBidi" w:hAnsiTheme="majorBidi" w:cstheme="majorBidi"/>
          <w:bCs/>
          <w:color w:val="000000" w:themeColor="text1"/>
          <w:sz w:val="24"/>
          <w:szCs w:val="24"/>
        </w:rPr>
        <w:t xml:space="preserve">in the air </w:t>
      </w:r>
      <w:r w:rsidR="00F171FA" w:rsidRPr="008A61FC">
        <w:rPr>
          <w:rFonts w:asciiTheme="majorBidi" w:hAnsiTheme="majorBidi" w:cstheme="majorBidi"/>
          <w:bCs/>
          <w:color w:val="000000" w:themeColor="text1"/>
          <w:sz w:val="24"/>
          <w:szCs w:val="24"/>
        </w:rPr>
        <w:t xml:space="preserve">from the upwind </w:t>
      </w:r>
      <w:r w:rsidR="00F133E1" w:rsidRPr="008A61FC">
        <w:rPr>
          <w:rFonts w:asciiTheme="majorBidi" w:hAnsiTheme="majorBidi" w:cstheme="majorBidi"/>
          <w:bCs/>
          <w:color w:val="000000" w:themeColor="text1"/>
          <w:sz w:val="24"/>
          <w:szCs w:val="24"/>
        </w:rPr>
        <w:t xml:space="preserve">PUFs at 36 </w:t>
      </w:r>
      <w:r w:rsidR="00D545A5" w:rsidRPr="008A61FC">
        <w:rPr>
          <w:rFonts w:asciiTheme="majorBidi" w:hAnsiTheme="majorBidi" w:cstheme="majorBidi"/>
          <w:bCs/>
          <w:color w:val="000000" w:themeColor="text1"/>
          <w:sz w:val="24"/>
          <w:szCs w:val="24"/>
        </w:rPr>
        <w:t>h</w:t>
      </w:r>
      <w:r w:rsidR="00F133E1" w:rsidRPr="008A61FC">
        <w:rPr>
          <w:rFonts w:asciiTheme="majorBidi" w:hAnsiTheme="majorBidi" w:cstheme="majorBidi"/>
          <w:bCs/>
          <w:color w:val="000000" w:themeColor="text1"/>
          <w:sz w:val="24"/>
          <w:szCs w:val="24"/>
        </w:rPr>
        <w:t xml:space="preserve"> after dicamba application</w:t>
      </w:r>
      <w:ins w:id="1329" w:author="copyeditor" w:date="2020-02-23T11:40:00Z">
        <w:r w:rsidR="001C5F43">
          <w:rPr>
            <w:rFonts w:asciiTheme="majorBidi" w:hAnsiTheme="majorBidi" w:cstheme="majorBidi"/>
            <w:bCs/>
            <w:color w:val="000000" w:themeColor="text1"/>
            <w:sz w:val="24"/>
            <w:szCs w:val="24"/>
          </w:rPr>
          <w:t>,</w:t>
        </w:r>
      </w:ins>
      <w:r w:rsidR="00F133E1" w:rsidRPr="008A61FC">
        <w:rPr>
          <w:rFonts w:asciiTheme="majorBidi" w:hAnsiTheme="majorBidi" w:cstheme="majorBidi"/>
          <w:bCs/>
          <w:color w:val="000000" w:themeColor="text1"/>
          <w:sz w:val="24"/>
          <w:szCs w:val="24"/>
        </w:rPr>
        <w:t xml:space="preserve"> which </w:t>
      </w:r>
      <w:r w:rsidR="00F171FA" w:rsidRPr="008A61FC">
        <w:rPr>
          <w:rFonts w:asciiTheme="majorBidi" w:hAnsiTheme="majorBidi" w:cstheme="majorBidi"/>
          <w:bCs/>
          <w:color w:val="000000" w:themeColor="text1"/>
          <w:sz w:val="24"/>
          <w:szCs w:val="24"/>
        </w:rPr>
        <w:t xml:space="preserve">the authors attributed to </w:t>
      </w:r>
      <w:r w:rsidR="00F133E1" w:rsidRPr="008A61FC">
        <w:rPr>
          <w:rFonts w:asciiTheme="majorBidi" w:hAnsiTheme="majorBidi" w:cstheme="majorBidi"/>
          <w:bCs/>
          <w:color w:val="000000" w:themeColor="text1"/>
          <w:sz w:val="24"/>
          <w:szCs w:val="24"/>
        </w:rPr>
        <w:t>the strong southwest winds</w:t>
      </w:r>
      <w:r w:rsidR="00FF3F0B" w:rsidRPr="008A61FC">
        <w:rPr>
          <w:rFonts w:asciiTheme="majorBidi" w:hAnsiTheme="majorBidi" w:cstheme="majorBidi"/>
          <w:bCs/>
          <w:color w:val="000000" w:themeColor="text1"/>
          <w:sz w:val="24"/>
          <w:szCs w:val="24"/>
        </w:rPr>
        <w:t xml:space="preserve"> (Figure 2).</w:t>
      </w:r>
    </w:p>
    <w:p w14:paraId="2EB6A4E1" w14:textId="5389D1F6" w:rsidR="00907845" w:rsidRPr="008A61FC" w:rsidRDefault="00064549" w:rsidP="001E110F">
      <w:pPr>
        <w:spacing w:after="0" w:line="480" w:lineRule="auto"/>
        <w:ind w:firstLine="432"/>
        <w:rPr>
          <w:rFonts w:asciiTheme="majorBidi" w:hAnsiTheme="majorBidi" w:cstheme="majorBidi"/>
          <w:bCs/>
          <w:color w:val="000000" w:themeColor="text1"/>
          <w:sz w:val="24"/>
          <w:szCs w:val="24"/>
        </w:rPr>
      </w:pPr>
      <w:r w:rsidRPr="008A61FC">
        <w:rPr>
          <w:rFonts w:asciiTheme="majorBidi" w:hAnsiTheme="majorBidi" w:cstheme="majorBidi"/>
          <w:iCs/>
          <w:color w:val="000000" w:themeColor="text1"/>
          <w:sz w:val="24"/>
          <w:szCs w:val="24"/>
        </w:rPr>
        <w:t xml:space="preserve">There were no </w:t>
      </w:r>
      <w:r w:rsidR="00F171FA" w:rsidRPr="008A61FC">
        <w:rPr>
          <w:rFonts w:asciiTheme="majorBidi" w:hAnsiTheme="majorBidi" w:cstheme="majorBidi"/>
          <w:iCs/>
          <w:color w:val="000000" w:themeColor="text1"/>
          <w:sz w:val="24"/>
          <w:szCs w:val="24"/>
        </w:rPr>
        <w:t xml:space="preserve">dicamba </w:t>
      </w:r>
      <w:r w:rsidRPr="008A61FC">
        <w:rPr>
          <w:rFonts w:asciiTheme="majorBidi" w:hAnsiTheme="majorBidi" w:cstheme="majorBidi"/>
          <w:iCs/>
          <w:color w:val="000000" w:themeColor="text1"/>
          <w:sz w:val="24"/>
          <w:szCs w:val="24"/>
        </w:rPr>
        <w:t xml:space="preserve">injury symptoms </w:t>
      </w:r>
      <w:r w:rsidR="00F171FA" w:rsidRPr="008A61FC">
        <w:rPr>
          <w:rFonts w:asciiTheme="majorBidi" w:hAnsiTheme="majorBidi" w:cstheme="majorBidi"/>
          <w:iCs/>
          <w:color w:val="000000" w:themeColor="text1"/>
          <w:sz w:val="24"/>
          <w:szCs w:val="24"/>
        </w:rPr>
        <w:t xml:space="preserve">in the sensitive soybean </w:t>
      </w:r>
      <w:r w:rsidRPr="008A61FC">
        <w:rPr>
          <w:rFonts w:asciiTheme="majorBidi" w:hAnsiTheme="majorBidi" w:cstheme="majorBidi"/>
          <w:iCs/>
          <w:color w:val="000000" w:themeColor="text1"/>
          <w:sz w:val="24"/>
          <w:szCs w:val="24"/>
        </w:rPr>
        <w:t xml:space="preserve">in upwind areas under </w:t>
      </w:r>
      <w:ins w:id="1330" w:author="copyeditor" w:date="2020-02-23T13:47:00Z">
        <w:r w:rsidR="00B51105">
          <w:rPr>
            <w:rFonts w:asciiTheme="majorBidi" w:hAnsiTheme="majorBidi" w:cstheme="majorBidi"/>
            <w:iCs/>
            <w:color w:val="000000" w:themeColor="text1"/>
            <w:sz w:val="24"/>
            <w:szCs w:val="24"/>
          </w:rPr>
          <w:t>covered</w:t>
        </w:r>
      </w:ins>
      <w:del w:id="1331" w:author="copyeditor" w:date="2020-02-23T13:47:00Z">
        <w:r w:rsidRPr="008A61FC" w:rsidDel="00B51105">
          <w:rPr>
            <w:rFonts w:asciiTheme="majorBidi" w:hAnsiTheme="majorBidi" w:cstheme="majorBidi"/>
            <w:iCs/>
            <w:color w:val="000000" w:themeColor="text1"/>
            <w:sz w:val="24"/>
            <w:szCs w:val="24"/>
          </w:rPr>
          <w:delText>tarped</w:delText>
        </w:r>
      </w:del>
      <w:r w:rsidRPr="008A61FC">
        <w:rPr>
          <w:rFonts w:asciiTheme="majorBidi" w:hAnsiTheme="majorBidi" w:cstheme="majorBidi"/>
          <w:iCs/>
          <w:color w:val="000000" w:themeColor="text1"/>
          <w:sz w:val="24"/>
          <w:szCs w:val="24"/>
        </w:rPr>
        <w:t xml:space="preserve"> or non</w:t>
      </w:r>
      <w:ins w:id="1332" w:author="copyeditor" w:date="2020-02-23T13:47:00Z">
        <w:r w:rsidR="00B51105">
          <w:rPr>
            <w:rFonts w:asciiTheme="majorBidi" w:hAnsiTheme="majorBidi" w:cstheme="majorBidi"/>
            <w:iCs/>
            <w:color w:val="000000" w:themeColor="text1"/>
            <w:sz w:val="24"/>
            <w:szCs w:val="24"/>
          </w:rPr>
          <w:t>covered</w:t>
        </w:r>
      </w:ins>
      <w:del w:id="1333" w:author="copyeditor" w:date="2020-02-23T11:41:00Z">
        <w:r w:rsidRPr="008A61FC" w:rsidDel="001C5F43">
          <w:rPr>
            <w:rFonts w:asciiTheme="majorBidi" w:hAnsiTheme="majorBidi" w:cstheme="majorBidi"/>
            <w:iCs/>
            <w:color w:val="000000" w:themeColor="text1"/>
            <w:sz w:val="24"/>
            <w:szCs w:val="24"/>
          </w:rPr>
          <w:delText>-</w:delText>
        </w:r>
      </w:del>
      <w:del w:id="1334" w:author="copyeditor" w:date="2020-02-23T13:47:00Z">
        <w:r w:rsidRPr="008A61FC" w:rsidDel="00B51105">
          <w:rPr>
            <w:rFonts w:asciiTheme="majorBidi" w:hAnsiTheme="majorBidi" w:cstheme="majorBidi"/>
            <w:iCs/>
            <w:color w:val="000000" w:themeColor="text1"/>
            <w:sz w:val="24"/>
            <w:szCs w:val="24"/>
          </w:rPr>
          <w:delText>tarped</w:delText>
        </w:r>
      </w:del>
      <w:r w:rsidRPr="008A61FC">
        <w:rPr>
          <w:rFonts w:asciiTheme="majorBidi" w:hAnsiTheme="majorBidi" w:cstheme="majorBidi"/>
          <w:iCs/>
          <w:color w:val="000000" w:themeColor="text1"/>
          <w:sz w:val="24"/>
          <w:szCs w:val="24"/>
        </w:rPr>
        <w:t xml:space="preserve"> areas </w:t>
      </w:r>
      <w:r w:rsidR="008C6F9C" w:rsidRPr="008A61FC">
        <w:rPr>
          <w:rFonts w:asciiTheme="majorBidi" w:hAnsiTheme="majorBidi" w:cstheme="majorBidi"/>
          <w:iCs/>
          <w:color w:val="000000" w:themeColor="text1"/>
          <w:sz w:val="24"/>
          <w:szCs w:val="24"/>
        </w:rPr>
        <w:t>(</w:t>
      </w:r>
      <w:r w:rsidR="008F0CF9" w:rsidRPr="008A61FC">
        <w:rPr>
          <w:rFonts w:asciiTheme="majorBidi" w:hAnsiTheme="majorBidi" w:cstheme="majorBidi"/>
          <w:color w:val="000000" w:themeColor="text1"/>
          <w:sz w:val="24"/>
          <w:szCs w:val="24"/>
        </w:rPr>
        <w:t>Supplemental Table 1</w:t>
      </w:r>
      <w:r w:rsidR="008C6F9C" w:rsidRPr="008A61FC">
        <w:rPr>
          <w:rFonts w:asciiTheme="majorBidi" w:hAnsiTheme="majorBidi" w:cstheme="majorBidi"/>
          <w:iCs/>
          <w:color w:val="000000" w:themeColor="text1"/>
          <w:sz w:val="24"/>
          <w:szCs w:val="24"/>
        </w:rPr>
        <w:t>)</w:t>
      </w:r>
      <w:r w:rsidRPr="008A61FC">
        <w:rPr>
          <w:rFonts w:asciiTheme="majorBidi" w:hAnsiTheme="majorBidi" w:cstheme="majorBidi"/>
          <w:iCs/>
          <w:color w:val="000000" w:themeColor="text1"/>
          <w:sz w:val="24"/>
          <w:szCs w:val="24"/>
        </w:rPr>
        <w:t>.</w:t>
      </w:r>
      <w:r w:rsidR="008C6F9C" w:rsidRPr="008A61FC">
        <w:rPr>
          <w:rFonts w:asciiTheme="majorBidi" w:hAnsiTheme="majorBidi" w:cstheme="majorBidi"/>
          <w:iCs/>
          <w:color w:val="000000" w:themeColor="text1"/>
          <w:sz w:val="24"/>
          <w:szCs w:val="24"/>
        </w:rPr>
        <w:t xml:space="preserve"> </w:t>
      </w:r>
      <w:r w:rsidRPr="008A61FC">
        <w:rPr>
          <w:rFonts w:asciiTheme="majorBidi" w:hAnsiTheme="majorBidi" w:cstheme="majorBidi"/>
          <w:iCs/>
          <w:color w:val="000000" w:themeColor="text1"/>
          <w:sz w:val="24"/>
          <w:szCs w:val="24"/>
        </w:rPr>
        <w:t xml:space="preserve">There </w:t>
      </w:r>
      <w:r w:rsidR="003D1ED1" w:rsidRPr="008A61FC">
        <w:rPr>
          <w:rFonts w:asciiTheme="majorBidi" w:hAnsiTheme="majorBidi" w:cstheme="majorBidi"/>
          <w:iCs/>
          <w:color w:val="000000" w:themeColor="text1"/>
          <w:sz w:val="24"/>
          <w:szCs w:val="24"/>
        </w:rPr>
        <w:t>were</w:t>
      </w:r>
      <w:r w:rsidR="00F171FA" w:rsidRPr="008A61FC">
        <w:rPr>
          <w:rFonts w:asciiTheme="majorBidi" w:hAnsiTheme="majorBidi" w:cstheme="majorBidi"/>
          <w:iCs/>
          <w:color w:val="000000" w:themeColor="text1"/>
          <w:sz w:val="24"/>
          <w:szCs w:val="24"/>
        </w:rPr>
        <w:t xml:space="preserve"> </w:t>
      </w:r>
      <w:r w:rsidRPr="008A61FC">
        <w:rPr>
          <w:rFonts w:asciiTheme="majorBidi" w:hAnsiTheme="majorBidi" w:cstheme="majorBidi"/>
          <w:iCs/>
          <w:color w:val="000000" w:themeColor="text1"/>
          <w:sz w:val="24"/>
          <w:szCs w:val="24"/>
        </w:rPr>
        <w:t xml:space="preserve">no </w:t>
      </w:r>
      <w:r w:rsidR="00F171FA" w:rsidRPr="008A61FC">
        <w:rPr>
          <w:rFonts w:asciiTheme="majorBidi" w:hAnsiTheme="majorBidi" w:cstheme="majorBidi"/>
          <w:iCs/>
          <w:color w:val="000000" w:themeColor="text1"/>
          <w:sz w:val="24"/>
          <w:szCs w:val="24"/>
        </w:rPr>
        <w:t xml:space="preserve">dicamba </w:t>
      </w:r>
      <w:r w:rsidRPr="008A61FC">
        <w:rPr>
          <w:rFonts w:asciiTheme="majorBidi" w:hAnsiTheme="majorBidi" w:cstheme="majorBidi"/>
          <w:iCs/>
          <w:color w:val="000000" w:themeColor="text1"/>
          <w:sz w:val="24"/>
          <w:szCs w:val="24"/>
        </w:rPr>
        <w:t xml:space="preserve">injury symptoms in </w:t>
      </w:r>
      <w:r w:rsidR="00F171FA" w:rsidRPr="008A61FC">
        <w:rPr>
          <w:rFonts w:asciiTheme="majorBidi" w:hAnsiTheme="majorBidi" w:cstheme="majorBidi"/>
          <w:iCs/>
          <w:color w:val="000000" w:themeColor="text1"/>
          <w:sz w:val="24"/>
          <w:szCs w:val="24"/>
        </w:rPr>
        <w:t xml:space="preserve">the </w:t>
      </w:r>
      <w:r w:rsidRPr="008A61FC">
        <w:rPr>
          <w:rFonts w:asciiTheme="majorBidi" w:hAnsiTheme="majorBidi" w:cstheme="majorBidi"/>
          <w:iCs/>
          <w:color w:val="000000" w:themeColor="text1"/>
          <w:sz w:val="24"/>
          <w:szCs w:val="24"/>
        </w:rPr>
        <w:t xml:space="preserve">sensitive </w:t>
      </w:r>
      <w:r w:rsidR="00A546FF" w:rsidRPr="008A61FC">
        <w:rPr>
          <w:rFonts w:asciiTheme="majorBidi" w:hAnsiTheme="majorBidi" w:cstheme="majorBidi"/>
          <w:iCs/>
          <w:color w:val="000000" w:themeColor="text1"/>
          <w:sz w:val="24"/>
          <w:szCs w:val="24"/>
        </w:rPr>
        <w:t>soybean</w:t>
      </w:r>
      <w:r w:rsidRPr="008A61FC">
        <w:rPr>
          <w:rFonts w:asciiTheme="majorBidi" w:hAnsiTheme="majorBidi" w:cstheme="majorBidi"/>
          <w:iCs/>
          <w:color w:val="000000" w:themeColor="text1"/>
          <w:sz w:val="24"/>
          <w:szCs w:val="24"/>
        </w:rPr>
        <w:t xml:space="preserve"> in </w:t>
      </w:r>
      <w:ins w:id="1335" w:author="copyeditor" w:date="2020-02-23T11:41:00Z">
        <w:r w:rsidR="001C5F43">
          <w:rPr>
            <w:rFonts w:asciiTheme="majorBidi" w:hAnsiTheme="majorBidi" w:cstheme="majorBidi"/>
            <w:iCs/>
            <w:color w:val="000000" w:themeColor="text1"/>
            <w:sz w:val="24"/>
            <w:szCs w:val="24"/>
          </w:rPr>
          <w:t xml:space="preserve">the </w:t>
        </w:r>
      </w:ins>
      <w:r w:rsidR="007C34C2" w:rsidRPr="008A61FC">
        <w:rPr>
          <w:rFonts w:asciiTheme="majorBidi" w:hAnsiTheme="majorBidi" w:cstheme="majorBidi"/>
          <w:iCs/>
          <w:color w:val="000000" w:themeColor="text1"/>
          <w:sz w:val="24"/>
          <w:szCs w:val="24"/>
        </w:rPr>
        <w:t>down</w:t>
      </w:r>
      <w:r w:rsidRPr="008A61FC">
        <w:rPr>
          <w:rFonts w:asciiTheme="majorBidi" w:hAnsiTheme="majorBidi" w:cstheme="majorBidi"/>
          <w:iCs/>
          <w:color w:val="000000" w:themeColor="text1"/>
          <w:sz w:val="24"/>
          <w:szCs w:val="24"/>
        </w:rPr>
        <w:t xml:space="preserve">wind </w:t>
      </w:r>
      <w:r w:rsidR="00371D6D" w:rsidRPr="008A61FC">
        <w:rPr>
          <w:rFonts w:asciiTheme="majorBidi" w:hAnsiTheme="majorBidi" w:cstheme="majorBidi"/>
          <w:iCs/>
          <w:color w:val="000000" w:themeColor="text1"/>
          <w:sz w:val="24"/>
          <w:szCs w:val="24"/>
        </w:rPr>
        <w:t>direction</w:t>
      </w:r>
      <w:r w:rsidR="007C34C2" w:rsidRPr="008A61FC">
        <w:rPr>
          <w:rFonts w:asciiTheme="majorBidi" w:hAnsiTheme="majorBidi" w:cstheme="majorBidi"/>
          <w:iCs/>
          <w:color w:val="000000" w:themeColor="text1"/>
          <w:sz w:val="24"/>
          <w:szCs w:val="24"/>
        </w:rPr>
        <w:t xml:space="preserve"> </w:t>
      </w:r>
      <w:r w:rsidRPr="008A61FC">
        <w:rPr>
          <w:rFonts w:asciiTheme="majorBidi" w:hAnsiTheme="majorBidi" w:cstheme="majorBidi"/>
          <w:iCs/>
          <w:color w:val="000000" w:themeColor="text1"/>
          <w:sz w:val="24"/>
          <w:szCs w:val="24"/>
        </w:rPr>
        <w:t xml:space="preserve">under the </w:t>
      </w:r>
      <w:del w:id="1336" w:author="copyeditor" w:date="2020-02-23T13:47:00Z">
        <w:r w:rsidRPr="008A61FC" w:rsidDel="00B51105">
          <w:rPr>
            <w:rFonts w:asciiTheme="majorBidi" w:hAnsiTheme="majorBidi" w:cstheme="majorBidi"/>
            <w:iCs/>
            <w:color w:val="000000" w:themeColor="text1"/>
            <w:sz w:val="24"/>
            <w:szCs w:val="24"/>
          </w:rPr>
          <w:delText xml:space="preserve">tarped </w:delText>
        </w:r>
      </w:del>
      <w:ins w:id="1337" w:author="copyeditor" w:date="2020-02-23T13:47:00Z">
        <w:r w:rsidR="00B51105">
          <w:rPr>
            <w:rFonts w:asciiTheme="majorBidi" w:hAnsiTheme="majorBidi" w:cstheme="majorBidi"/>
            <w:iCs/>
            <w:color w:val="000000" w:themeColor="text1"/>
            <w:sz w:val="24"/>
            <w:szCs w:val="24"/>
          </w:rPr>
          <w:t>covered</w:t>
        </w:r>
        <w:r w:rsidR="00B51105" w:rsidRPr="008A61FC">
          <w:rPr>
            <w:rFonts w:asciiTheme="majorBidi" w:hAnsiTheme="majorBidi" w:cstheme="majorBidi"/>
            <w:iCs/>
            <w:color w:val="000000" w:themeColor="text1"/>
            <w:sz w:val="24"/>
            <w:szCs w:val="24"/>
          </w:rPr>
          <w:t xml:space="preserve"> </w:t>
        </w:r>
      </w:ins>
      <w:r w:rsidR="00371D6D" w:rsidRPr="008A61FC">
        <w:rPr>
          <w:rFonts w:asciiTheme="majorBidi" w:hAnsiTheme="majorBidi" w:cstheme="majorBidi"/>
          <w:iCs/>
          <w:color w:val="000000" w:themeColor="text1"/>
          <w:sz w:val="24"/>
          <w:szCs w:val="24"/>
        </w:rPr>
        <w:t>areas</w:t>
      </w:r>
      <w:r w:rsidR="00F171FA" w:rsidRPr="008A61FC">
        <w:rPr>
          <w:rFonts w:asciiTheme="majorBidi" w:hAnsiTheme="majorBidi" w:cstheme="majorBidi"/>
          <w:iCs/>
          <w:color w:val="000000" w:themeColor="text1"/>
          <w:sz w:val="24"/>
          <w:szCs w:val="24"/>
        </w:rPr>
        <w:t xml:space="preserve">, </w:t>
      </w:r>
      <w:ins w:id="1338" w:author="copyeditor" w:date="2020-02-23T11:41:00Z">
        <w:r w:rsidR="00A34A05">
          <w:rPr>
            <w:rFonts w:asciiTheme="majorBidi" w:hAnsiTheme="majorBidi" w:cstheme="majorBidi"/>
            <w:iCs/>
            <w:color w:val="000000" w:themeColor="text1"/>
            <w:sz w:val="24"/>
            <w:szCs w:val="24"/>
          </w:rPr>
          <w:t xml:space="preserve">but </w:t>
        </w:r>
      </w:ins>
      <w:r w:rsidR="007C34C2" w:rsidRPr="008A61FC">
        <w:rPr>
          <w:rFonts w:asciiTheme="majorBidi" w:hAnsiTheme="majorBidi" w:cstheme="majorBidi"/>
          <w:iCs/>
          <w:color w:val="000000" w:themeColor="text1"/>
          <w:sz w:val="24"/>
          <w:szCs w:val="24"/>
        </w:rPr>
        <w:t xml:space="preserve">there </w:t>
      </w:r>
      <w:del w:id="1339" w:author="copyeditor" w:date="2020-02-23T11:41:00Z">
        <w:r w:rsidR="007C34C2" w:rsidRPr="008A61FC" w:rsidDel="00A34A05">
          <w:rPr>
            <w:rFonts w:asciiTheme="majorBidi" w:hAnsiTheme="majorBidi" w:cstheme="majorBidi"/>
            <w:iCs/>
            <w:color w:val="000000" w:themeColor="text1"/>
            <w:sz w:val="24"/>
            <w:szCs w:val="24"/>
          </w:rPr>
          <w:delText>w</w:delText>
        </w:r>
        <w:r w:rsidR="00F171FA" w:rsidRPr="008A61FC" w:rsidDel="00A34A05">
          <w:rPr>
            <w:rFonts w:asciiTheme="majorBidi" w:hAnsiTheme="majorBidi" w:cstheme="majorBidi"/>
            <w:iCs/>
            <w:color w:val="000000" w:themeColor="text1"/>
            <w:sz w:val="24"/>
            <w:szCs w:val="24"/>
          </w:rPr>
          <w:delText xml:space="preserve">as </w:delText>
        </w:r>
      </w:del>
      <w:ins w:id="1340" w:author="copyeditor" w:date="2020-02-23T11:41:00Z">
        <w:r w:rsidR="00A34A05">
          <w:rPr>
            <w:rFonts w:asciiTheme="majorBidi" w:hAnsiTheme="majorBidi" w:cstheme="majorBidi"/>
            <w:iCs/>
            <w:color w:val="000000" w:themeColor="text1"/>
            <w:sz w:val="24"/>
            <w:szCs w:val="24"/>
          </w:rPr>
          <w:t>were</w:t>
        </w:r>
        <w:r w:rsidR="00A34A05" w:rsidRPr="008A61FC">
          <w:rPr>
            <w:rFonts w:asciiTheme="majorBidi" w:hAnsiTheme="majorBidi" w:cstheme="majorBidi"/>
            <w:iCs/>
            <w:color w:val="000000" w:themeColor="text1"/>
            <w:sz w:val="24"/>
            <w:szCs w:val="24"/>
          </w:rPr>
          <w:t xml:space="preserve"> </w:t>
        </w:r>
      </w:ins>
      <w:r w:rsidR="00F171FA" w:rsidRPr="008A61FC">
        <w:rPr>
          <w:rFonts w:asciiTheme="majorBidi" w:hAnsiTheme="majorBidi" w:cstheme="majorBidi"/>
          <w:iCs/>
          <w:color w:val="000000" w:themeColor="text1"/>
          <w:sz w:val="24"/>
          <w:szCs w:val="24"/>
        </w:rPr>
        <w:t xml:space="preserve">dicamba injury symptoms in the </w:t>
      </w:r>
      <w:r w:rsidR="00A546FF" w:rsidRPr="008A61FC">
        <w:rPr>
          <w:rFonts w:asciiTheme="majorBidi" w:hAnsiTheme="majorBidi" w:cstheme="majorBidi"/>
          <w:iCs/>
          <w:color w:val="000000" w:themeColor="text1"/>
          <w:sz w:val="24"/>
          <w:szCs w:val="24"/>
        </w:rPr>
        <w:t xml:space="preserve">sensitive soybean </w:t>
      </w:r>
      <w:r w:rsidR="00F171FA" w:rsidRPr="008A61FC">
        <w:rPr>
          <w:rFonts w:asciiTheme="majorBidi" w:hAnsiTheme="majorBidi" w:cstheme="majorBidi"/>
          <w:iCs/>
          <w:color w:val="000000" w:themeColor="text1"/>
          <w:sz w:val="24"/>
          <w:szCs w:val="24"/>
        </w:rPr>
        <w:t xml:space="preserve">in the </w:t>
      </w:r>
      <w:r w:rsidRPr="008A61FC">
        <w:rPr>
          <w:rFonts w:asciiTheme="majorBidi" w:hAnsiTheme="majorBidi" w:cstheme="majorBidi"/>
          <w:iCs/>
          <w:color w:val="000000" w:themeColor="text1"/>
          <w:sz w:val="24"/>
          <w:szCs w:val="24"/>
        </w:rPr>
        <w:t>non</w:t>
      </w:r>
      <w:ins w:id="1341" w:author="copyeditor" w:date="2020-02-23T13:47:00Z">
        <w:r w:rsidR="00B51105">
          <w:rPr>
            <w:rFonts w:asciiTheme="majorBidi" w:hAnsiTheme="majorBidi" w:cstheme="majorBidi"/>
            <w:iCs/>
            <w:color w:val="000000" w:themeColor="text1"/>
            <w:sz w:val="24"/>
            <w:szCs w:val="24"/>
          </w:rPr>
          <w:t>covered</w:t>
        </w:r>
      </w:ins>
      <w:del w:id="1342" w:author="copyeditor" w:date="2020-02-23T11:41:00Z">
        <w:r w:rsidRPr="008A61FC" w:rsidDel="00A34A05">
          <w:rPr>
            <w:rFonts w:asciiTheme="majorBidi" w:hAnsiTheme="majorBidi" w:cstheme="majorBidi"/>
            <w:iCs/>
            <w:color w:val="000000" w:themeColor="text1"/>
            <w:sz w:val="24"/>
            <w:szCs w:val="24"/>
          </w:rPr>
          <w:delText>-</w:delText>
        </w:r>
      </w:del>
      <w:del w:id="1343" w:author="copyeditor" w:date="2020-02-23T13:47:00Z">
        <w:r w:rsidRPr="008A61FC" w:rsidDel="00B51105">
          <w:rPr>
            <w:rFonts w:asciiTheme="majorBidi" w:hAnsiTheme="majorBidi" w:cstheme="majorBidi"/>
            <w:iCs/>
            <w:color w:val="000000" w:themeColor="text1"/>
            <w:sz w:val="24"/>
            <w:szCs w:val="24"/>
          </w:rPr>
          <w:delText>tarped</w:delText>
        </w:r>
      </w:del>
      <w:r w:rsidRPr="008A61FC">
        <w:rPr>
          <w:rFonts w:asciiTheme="majorBidi" w:hAnsiTheme="majorBidi" w:cstheme="majorBidi"/>
          <w:iCs/>
          <w:color w:val="000000" w:themeColor="text1"/>
          <w:sz w:val="24"/>
          <w:szCs w:val="24"/>
        </w:rPr>
        <w:t xml:space="preserve"> areas after dicamba application</w:t>
      </w:r>
      <w:r w:rsidR="00917FB9" w:rsidRPr="008A61FC">
        <w:rPr>
          <w:rFonts w:asciiTheme="majorBidi" w:hAnsiTheme="majorBidi" w:cstheme="majorBidi"/>
          <w:iCs/>
          <w:color w:val="000000" w:themeColor="text1"/>
          <w:sz w:val="24"/>
          <w:szCs w:val="24"/>
        </w:rPr>
        <w:t xml:space="preserve"> (</w:t>
      </w:r>
      <w:r w:rsidR="00367B84" w:rsidRPr="008A61FC">
        <w:rPr>
          <w:rFonts w:asciiTheme="majorBidi" w:hAnsiTheme="majorBidi" w:cstheme="majorBidi"/>
          <w:iCs/>
          <w:color w:val="000000" w:themeColor="text1"/>
          <w:sz w:val="24"/>
          <w:szCs w:val="24"/>
        </w:rPr>
        <w:t xml:space="preserve">Table 3; </w:t>
      </w:r>
      <w:r w:rsidR="00917FB9" w:rsidRPr="008A61FC">
        <w:rPr>
          <w:rFonts w:asciiTheme="majorBidi" w:hAnsiTheme="majorBidi" w:cstheme="majorBidi"/>
          <w:iCs/>
          <w:color w:val="000000" w:themeColor="text1"/>
          <w:sz w:val="24"/>
          <w:szCs w:val="24"/>
        </w:rPr>
        <w:t>Fig</w:t>
      </w:r>
      <w:r w:rsidR="007D0054" w:rsidRPr="008A61FC">
        <w:rPr>
          <w:rFonts w:asciiTheme="majorBidi" w:hAnsiTheme="majorBidi" w:cstheme="majorBidi"/>
          <w:iCs/>
          <w:color w:val="000000" w:themeColor="text1"/>
          <w:sz w:val="24"/>
          <w:szCs w:val="24"/>
        </w:rPr>
        <w:t>ure</w:t>
      </w:r>
      <w:r w:rsidR="00917FB9" w:rsidRPr="008A61FC">
        <w:rPr>
          <w:rFonts w:asciiTheme="majorBidi" w:hAnsiTheme="majorBidi" w:cstheme="majorBidi"/>
          <w:iCs/>
          <w:color w:val="000000" w:themeColor="text1"/>
          <w:sz w:val="24"/>
          <w:szCs w:val="24"/>
        </w:rPr>
        <w:t xml:space="preserve"> </w:t>
      </w:r>
      <w:r w:rsidR="00651C32" w:rsidRPr="008A61FC">
        <w:rPr>
          <w:rFonts w:asciiTheme="majorBidi" w:hAnsiTheme="majorBidi" w:cstheme="majorBidi"/>
          <w:iCs/>
          <w:color w:val="000000" w:themeColor="text1"/>
          <w:sz w:val="24"/>
          <w:szCs w:val="24"/>
        </w:rPr>
        <w:t>4</w:t>
      </w:r>
      <w:r w:rsidR="00917FB9" w:rsidRPr="008A61FC">
        <w:rPr>
          <w:rFonts w:asciiTheme="majorBidi" w:hAnsiTheme="majorBidi" w:cstheme="majorBidi"/>
          <w:iCs/>
          <w:color w:val="000000" w:themeColor="text1"/>
          <w:sz w:val="24"/>
          <w:szCs w:val="24"/>
        </w:rPr>
        <w:t>)</w:t>
      </w:r>
      <w:r w:rsidRPr="008A61FC">
        <w:rPr>
          <w:rFonts w:asciiTheme="majorBidi" w:hAnsiTheme="majorBidi" w:cstheme="majorBidi"/>
          <w:iCs/>
          <w:color w:val="000000" w:themeColor="text1"/>
          <w:sz w:val="24"/>
          <w:szCs w:val="24"/>
        </w:rPr>
        <w:t>.</w:t>
      </w:r>
      <w:r w:rsidR="00371D6D" w:rsidRPr="008A61FC">
        <w:rPr>
          <w:rFonts w:asciiTheme="majorBidi" w:hAnsiTheme="majorBidi" w:cstheme="majorBidi"/>
          <w:bCs/>
          <w:color w:val="000000" w:themeColor="text1"/>
          <w:sz w:val="24"/>
          <w:szCs w:val="24"/>
        </w:rPr>
        <w:t xml:space="preserve"> </w:t>
      </w:r>
      <w:bookmarkStart w:id="1344" w:name="_Hlk8387485"/>
      <w:r w:rsidR="003C54B8" w:rsidRPr="008A61FC">
        <w:rPr>
          <w:rFonts w:asciiTheme="majorBidi" w:hAnsiTheme="majorBidi" w:cstheme="majorBidi"/>
          <w:bCs/>
          <w:color w:val="000000" w:themeColor="text1"/>
          <w:sz w:val="24"/>
          <w:szCs w:val="24"/>
        </w:rPr>
        <w:t xml:space="preserve">There was </w:t>
      </w:r>
      <w:r w:rsidR="00CD3F10" w:rsidRPr="008A61FC">
        <w:rPr>
          <w:rFonts w:asciiTheme="majorBidi" w:hAnsiTheme="majorBidi" w:cstheme="majorBidi"/>
          <w:bCs/>
          <w:color w:val="000000" w:themeColor="text1"/>
          <w:sz w:val="24"/>
          <w:szCs w:val="24"/>
        </w:rPr>
        <w:t>525</w:t>
      </w:r>
      <w:r w:rsidR="003C54B8" w:rsidRPr="008A61FC">
        <w:rPr>
          <w:rFonts w:asciiTheme="majorBidi" w:hAnsiTheme="majorBidi" w:cstheme="majorBidi"/>
          <w:bCs/>
          <w:color w:val="000000" w:themeColor="text1"/>
          <w:sz w:val="24"/>
          <w:szCs w:val="24"/>
        </w:rPr>
        <w:t xml:space="preserve"> </w:t>
      </w:r>
      <w:ins w:id="1345" w:author="Maxwel" w:date="2020-03-23T15:17:00Z">
        <w:r w:rsidR="00AD1637" w:rsidRPr="00222A34">
          <w:rPr>
            <w:rFonts w:ascii="Times New Roman" w:eastAsia="Times New Roman" w:hAnsi="Times New Roman" w:cs="Times New Roman"/>
            <w:bCs/>
            <w:color w:val="222222"/>
            <w:sz w:val="24"/>
            <w:szCs w:val="24"/>
            <w:lang w:val="el-GR"/>
          </w:rPr>
          <w:t>η</w:t>
        </w:r>
      </w:ins>
      <w:del w:id="1346" w:author="Maxwel" w:date="2020-03-23T15:17:00Z">
        <w:r w:rsidR="003C54B8" w:rsidRPr="008A61FC" w:rsidDel="00AD1637">
          <w:rPr>
            <w:rFonts w:asciiTheme="majorBidi" w:hAnsiTheme="majorBidi" w:cstheme="majorBidi"/>
            <w:bCs/>
            <w:color w:val="000000" w:themeColor="text1"/>
            <w:sz w:val="24"/>
            <w:szCs w:val="24"/>
          </w:rPr>
          <w:delText>n</w:delText>
        </w:r>
      </w:del>
      <w:r w:rsidR="003C54B8" w:rsidRPr="008A61FC">
        <w:rPr>
          <w:rFonts w:asciiTheme="majorBidi" w:hAnsiTheme="majorBidi" w:cstheme="majorBidi"/>
          <w:bCs/>
          <w:color w:val="000000" w:themeColor="text1"/>
          <w:sz w:val="24"/>
          <w:szCs w:val="24"/>
        </w:rPr>
        <w:t>g filter</w:t>
      </w:r>
      <w:ins w:id="1347" w:author="copyeditor" w:date="2020-02-21T16:51:00Z">
        <w:r w:rsidR="00D235EF">
          <w:rPr>
            <w:rFonts w:asciiTheme="majorBidi" w:hAnsiTheme="majorBidi" w:cstheme="majorBidi"/>
            <w:iCs/>
            <w:color w:val="000000" w:themeColor="text1"/>
            <w:sz w:val="24"/>
            <w:szCs w:val="24"/>
            <w:vertAlign w:val="superscript"/>
          </w:rPr>
          <w:t>−</w:t>
        </w:r>
      </w:ins>
      <w:del w:id="1348" w:author="copyeditor" w:date="2020-02-21T16:51:00Z">
        <w:r w:rsidR="003C54B8" w:rsidRPr="008A61FC" w:rsidDel="00D235EF">
          <w:rPr>
            <w:rFonts w:asciiTheme="majorBidi" w:hAnsiTheme="majorBidi" w:cstheme="majorBidi"/>
            <w:bCs/>
            <w:color w:val="000000" w:themeColor="text1"/>
            <w:sz w:val="24"/>
            <w:szCs w:val="24"/>
            <w:vertAlign w:val="superscript"/>
          </w:rPr>
          <w:delText>-</w:delText>
        </w:r>
      </w:del>
      <w:r w:rsidR="003C54B8" w:rsidRPr="008A61FC">
        <w:rPr>
          <w:rFonts w:asciiTheme="majorBidi" w:hAnsiTheme="majorBidi" w:cstheme="majorBidi"/>
          <w:bCs/>
          <w:color w:val="000000" w:themeColor="text1"/>
          <w:sz w:val="24"/>
          <w:szCs w:val="24"/>
          <w:vertAlign w:val="superscript"/>
        </w:rPr>
        <w:t xml:space="preserve">1 </w:t>
      </w:r>
      <w:r w:rsidR="003C54B8" w:rsidRPr="008A61FC">
        <w:rPr>
          <w:rFonts w:asciiTheme="majorBidi" w:hAnsiTheme="majorBidi" w:cstheme="majorBidi"/>
          <w:bCs/>
          <w:color w:val="000000" w:themeColor="text1"/>
          <w:sz w:val="24"/>
          <w:szCs w:val="24"/>
        </w:rPr>
        <w:t xml:space="preserve">of dicamba on filter papers placed </w:t>
      </w:r>
      <w:r w:rsidR="00820503" w:rsidRPr="008A61FC">
        <w:rPr>
          <w:rFonts w:asciiTheme="majorBidi" w:hAnsiTheme="majorBidi" w:cstheme="majorBidi"/>
          <w:bCs/>
          <w:color w:val="000000" w:themeColor="text1"/>
          <w:sz w:val="24"/>
          <w:szCs w:val="24"/>
        </w:rPr>
        <w:t xml:space="preserve">downwind </w:t>
      </w:r>
      <w:r w:rsidR="003C54B8" w:rsidRPr="008A61FC">
        <w:rPr>
          <w:rFonts w:asciiTheme="majorBidi" w:hAnsiTheme="majorBidi" w:cstheme="majorBidi"/>
          <w:bCs/>
          <w:color w:val="000000" w:themeColor="text1"/>
          <w:sz w:val="24"/>
          <w:szCs w:val="24"/>
        </w:rPr>
        <w:t>adjacent to the dicamba application block</w:t>
      </w:r>
      <w:bookmarkEnd w:id="1344"/>
      <w:r w:rsidR="003C54B8" w:rsidRPr="008A61FC">
        <w:rPr>
          <w:rFonts w:asciiTheme="majorBidi" w:hAnsiTheme="majorBidi" w:cstheme="majorBidi"/>
          <w:bCs/>
          <w:color w:val="000000" w:themeColor="text1"/>
          <w:sz w:val="24"/>
          <w:szCs w:val="24"/>
        </w:rPr>
        <w:t xml:space="preserve"> (Table 4). </w:t>
      </w:r>
      <w:r w:rsidR="0067799B" w:rsidRPr="008A61FC">
        <w:rPr>
          <w:rFonts w:asciiTheme="majorBidi" w:hAnsiTheme="majorBidi" w:cstheme="majorBidi"/>
          <w:bCs/>
          <w:color w:val="000000" w:themeColor="text1"/>
          <w:sz w:val="24"/>
          <w:szCs w:val="24"/>
        </w:rPr>
        <w:t xml:space="preserve">The dicamba deposition was reduced with distance from the edge of the application block. The 50% reduction of dicamba deposition downwind was estimated to be 7 m from the edge of dicamba application block </w:t>
      </w:r>
      <w:r w:rsidR="0067799B" w:rsidRPr="008A61FC">
        <w:rPr>
          <w:rFonts w:asciiTheme="majorBidi" w:hAnsiTheme="majorBidi" w:cstheme="majorBidi"/>
          <w:bCs/>
          <w:color w:val="000000" w:themeColor="text1"/>
          <w:sz w:val="24"/>
          <w:szCs w:val="24"/>
        </w:rPr>
        <w:lastRenderedPageBreak/>
        <w:t xml:space="preserve">(Table 4). </w:t>
      </w:r>
      <w:r w:rsidR="00371D6D" w:rsidRPr="008A61FC">
        <w:rPr>
          <w:rFonts w:asciiTheme="majorBidi" w:hAnsiTheme="majorBidi" w:cstheme="majorBidi"/>
          <w:bCs/>
          <w:color w:val="000000" w:themeColor="text1"/>
          <w:sz w:val="24"/>
          <w:szCs w:val="24"/>
        </w:rPr>
        <w:t>At 4 m downwind from the sprayed area</w:t>
      </w:r>
      <w:r w:rsidR="00822071" w:rsidRPr="008A61FC">
        <w:rPr>
          <w:rFonts w:asciiTheme="majorBidi" w:hAnsiTheme="majorBidi" w:cstheme="majorBidi"/>
          <w:bCs/>
          <w:color w:val="000000" w:themeColor="text1"/>
          <w:sz w:val="24"/>
          <w:szCs w:val="24"/>
        </w:rPr>
        <w:t>,</w:t>
      </w:r>
      <w:r w:rsidR="00371D6D" w:rsidRPr="008A61FC">
        <w:rPr>
          <w:rFonts w:asciiTheme="majorBidi" w:hAnsiTheme="majorBidi" w:cstheme="majorBidi"/>
          <w:bCs/>
          <w:color w:val="000000" w:themeColor="text1"/>
          <w:sz w:val="24"/>
          <w:szCs w:val="24"/>
        </w:rPr>
        <w:t xml:space="preserve"> </w:t>
      </w:r>
      <w:r w:rsidR="00594C28" w:rsidRPr="008A61FC">
        <w:rPr>
          <w:rFonts w:asciiTheme="majorBidi" w:hAnsiTheme="majorBidi" w:cstheme="majorBidi"/>
          <w:bCs/>
          <w:color w:val="000000" w:themeColor="text1"/>
          <w:sz w:val="24"/>
          <w:szCs w:val="24"/>
        </w:rPr>
        <w:t xml:space="preserve">dicamba </w:t>
      </w:r>
      <w:r w:rsidR="00F171FA" w:rsidRPr="008A61FC">
        <w:rPr>
          <w:rFonts w:asciiTheme="majorBidi" w:hAnsiTheme="majorBidi" w:cstheme="majorBidi"/>
          <w:bCs/>
          <w:color w:val="000000" w:themeColor="text1"/>
          <w:sz w:val="24"/>
          <w:szCs w:val="24"/>
        </w:rPr>
        <w:t xml:space="preserve">caused </w:t>
      </w:r>
      <w:r w:rsidR="00371D6D" w:rsidRPr="008A61FC">
        <w:rPr>
          <w:rFonts w:asciiTheme="majorBidi" w:hAnsiTheme="majorBidi" w:cstheme="majorBidi"/>
          <w:bCs/>
          <w:color w:val="000000" w:themeColor="text1"/>
          <w:sz w:val="24"/>
          <w:szCs w:val="24"/>
        </w:rPr>
        <w:t>1</w:t>
      </w:r>
      <w:r w:rsidR="00C86871" w:rsidRPr="008A61FC">
        <w:rPr>
          <w:rFonts w:asciiTheme="majorBidi" w:hAnsiTheme="majorBidi" w:cstheme="majorBidi"/>
          <w:bCs/>
          <w:color w:val="000000" w:themeColor="text1"/>
          <w:sz w:val="24"/>
          <w:szCs w:val="24"/>
        </w:rPr>
        <w:t>5</w:t>
      </w:r>
      <w:r w:rsidR="00371D6D" w:rsidRPr="008A61FC">
        <w:rPr>
          <w:rFonts w:asciiTheme="majorBidi" w:hAnsiTheme="majorBidi" w:cstheme="majorBidi"/>
          <w:bCs/>
          <w:color w:val="000000" w:themeColor="text1"/>
          <w:sz w:val="24"/>
          <w:szCs w:val="24"/>
        </w:rPr>
        <w:t xml:space="preserve">% </w:t>
      </w:r>
      <w:r w:rsidR="009C2CC2" w:rsidRPr="008A61FC">
        <w:rPr>
          <w:rFonts w:asciiTheme="majorBidi" w:hAnsiTheme="majorBidi" w:cstheme="majorBidi"/>
          <w:color w:val="000000" w:themeColor="text1"/>
          <w:sz w:val="24"/>
          <w:szCs w:val="24"/>
        </w:rPr>
        <w:t>(</w:t>
      </w:r>
      <w:r w:rsidR="009C2CC2" w:rsidRPr="008A61FC">
        <w:rPr>
          <w:rFonts w:asciiTheme="majorBidi" w:hAnsiTheme="majorBidi" w:cstheme="majorBidi"/>
          <w:color w:val="000000" w:themeColor="text1"/>
          <w:sz w:val="24"/>
          <w:szCs w:val="24"/>
          <w:shd w:val="clear" w:color="auto" w:fill="FFFFFF"/>
        </w:rPr>
        <w:t>±</w:t>
      </w:r>
      <w:r w:rsidR="009C2CC2" w:rsidRPr="008A61FC">
        <w:rPr>
          <w:rFonts w:asciiTheme="majorBidi" w:hAnsiTheme="majorBidi" w:cstheme="majorBidi"/>
          <w:color w:val="000000" w:themeColor="text1"/>
          <w:sz w:val="24"/>
          <w:szCs w:val="24"/>
        </w:rPr>
        <w:t>1</w:t>
      </w:r>
      <w:ins w:id="1349" w:author="copyeditor" w:date="2020-02-23T11:42:00Z">
        <w:r w:rsidR="00A34A05">
          <w:rPr>
            <w:rFonts w:asciiTheme="majorBidi" w:hAnsiTheme="majorBidi" w:cstheme="majorBidi"/>
            <w:color w:val="000000" w:themeColor="text1"/>
            <w:sz w:val="24"/>
            <w:szCs w:val="24"/>
          </w:rPr>
          <w:t>%</w:t>
        </w:r>
      </w:ins>
      <w:r w:rsidR="009C2CC2" w:rsidRPr="008A61FC">
        <w:rPr>
          <w:rFonts w:asciiTheme="majorBidi" w:hAnsiTheme="majorBidi" w:cstheme="majorBidi"/>
          <w:color w:val="000000" w:themeColor="text1"/>
          <w:sz w:val="24"/>
          <w:szCs w:val="24"/>
        </w:rPr>
        <w:t xml:space="preserve">) </w:t>
      </w:r>
      <w:r w:rsidR="00371D6D" w:rsidRPr="008A61FC">
        <w:rPr>
          <w:rFonts w:asciiTheme="majorBidi" w:hAnsiTheme="majorBidi" w:cstheme="majorBidi"/>
          <w:bCs/>
          <w:color w:val="000000" w:themeColor="text1"/>
          <w:sz w:val="24"/>
          <w:szCs w:val="24"/>
        </w:rPr>
        <w:t>soybean injury.</w:t>
      </w:r>
      <w:r w:rsidR="00DA7A04" w:rsidRPr="008A61FC">
        <w:rPr>
          <w:rFonts w:asciiTheme="majorBidi" w:hAnsiTheme="majorBidi" w:cstheme="majorBidi"/>
          <w:bCs/>
          <w:color w:val="000000" w:themeColor="text1"/>
          <w:sz w:val="24"/>
          <w:szCs w:val="24"/>
        </w:rPr>
        <w:t xml:space="preserve"> However, </w:t>
      </w:r>
      <w:bookmarkStart w:id="1350" w:name="_Hlk6913866"/>
      <w:r w:rsidR="00F171FA" w:rsidRPr="008A61FC">
        <w:rPr>
          <w:rFonts w:asciiTheme="majorBidi" w:hAnsiTheme="majorBidi" w:cstheme="majorBidi"/>
          <w:bCs/>
          <w:color w:val="000000" w:themeColor="text1"/>
          <w:sz w:val="24"/>
          <w:szCs w:val="24"/>
        </w:rPr>
        <w:t>a</w:t>
      </w:r>
      <w:r w:rsidR="00DA7A04" w:rsidRPr="008A61FC">
        <w:rPr>
          <w:rFonts w:asciiTheme="majorBidi" w:hAnsiTheme="majorBidi" w:cstheme="majorBidi"/>
          <w:bCs/>
          <w:color w:val="000000" w:themeColor="text1"/>
          <w:sz w:val="24"/>
          <w:szCs w:val="24"/>
        </w:rPr>
        <w:t xml:space="preserve">t </w:t>
      </w:r>
      <w:r w:rsidR="00510813" w:rsidRPr="008A61FC">
        <w:rPr>
          <w:rFonts w:asciiTheme="majorBidi" w:hAnsiTheme="majorBidi" w:cstheme="majorBidi"/>
          <w:bCs/>
          <w:color w:val="000000" w:themeColor="text1"/>
          <w:sz w:val="24"/>
          <w:szCs w:val="24"/>
        </w:rPr>
        <w:t>16</w:t>
      </w:r>
      <w:r w:rsidR="00DA7A04" w:rsidRPr="008A61FC">
        <w:rPr>
          <w:rFonts w:asciiTheme="majorBidi" w:hAnsiTheme="majorBidi" w:cstheme="majorBidi"/>
          <w:bCs/>
          <w:color w:val="000000" w:themeColor="text1"/>
          <w:sz w:val="24"/>
          <w:szCs w:val="24"/>
        </w:rPr>
        <w:t xml:space="preserve"> m downwind from the sprayed area</w:t>
      </w:r>
      <w:r w:rsidR="00D51AD7" w:rsidRPr="008A61FC">
        <w:rPr>
          <w:rFonts w:asciiTheme="majorBidi" w:hAnsiTheme="majorBidi" w:cstheme="majorBidi"/>
          <w:bCs/>
          <w:color w:val="000000" w:themeColor="text1"/>
          <w:sz w:val="24"/>
          <w:szCs w:val="24"/>
        </w:rPr>
        <w:t>,</w:t>
      </w:r>
      <w:r w:rsidR="00DA7A04" w:rsidRPr="008A61FC">
        <w:rPr>
          <w:rFonts w:asciiTheme="majorBidi" w:hAnsiTheme="majorBidi" w:cstheme="majorBidi"/>
          <w:bCs/>
          <w:color w:val="000000" w:themeColor="text1"/>
          <w:sz w:val="24"/>
          <w:szCs w:val="24"/>
        </w:rPr>
        <w:t xml:space="preserve"> </w:t>
      </w:r>
      <w:r w:rsidR="00D51AD7" w:rsidRPr="008A61FC">
        <w:rPr>
          <w:rFonts w:asciiTheme="majorBidi" w:hAnsiTheme="majorBidi" w:cstheme="majorBidi"/>
          <w:bCs/>
          <w:color w:val="000000" w:themeColor="text1"/>
          <w:sz w:val="24"/>
          <w:szCs w:val="24"/>
        </w:rPr>
        <w:t>d</w:t>
      </w:r>
      <w:r w:rsidR="00594C28" w:rsidRPr="008A61FC">
        <w:rPr>
          <w:rFonts w:asciiTheme="majorBidi" w:hAnsiTheme="majorBidi" w:cstheme="majorBidi"/>
          <w:bCs/>
          <w:color w:val="000000" w:themeColor="text1"/>
          <w:sz w:val="24"/>
          <w:szCs w:val="24"/>
        </w:rPr>
        <w:t xml:space="preserve">icamba </w:t>
      </w:r>
      <w:r w:rsidR="00F171FA" w:rsidRPr="008A61FC">
        <w:rPr>
          <w:rFonts w:asciiTheme="majorBidi" w:hAnsiTheme="majorBidi" w:cstheme="majorBidi"/>
          <w:bCs/>
          <w:color w:val="000000" w:themeColor="text1"/>
          <w:sz w:val="24"/>
          <w:szCs w:val="24"/>
        </w:rPr>
        <w:t xml:space="preserve">did not cause any </w:t>
      </w:r>
      <w:r w:rsidR="00DA7A04" w:rsidRPr="008A61FC">
        <w:rPr>
          <w:rFonts w:asciiTheme="majorBidi" w:hAnsiTheme="majorBidi" w:cstheme="majorBidi"/>
          <w:bCs/>
          <w:color w:val="000000" w:themeColor="text1"/>
          <w:sz w:val="24"/>
          <w:szCs w:val="24"/>
        </w:rPr>
        <w:t>soybean injury</w:t>
      </w:r>
      <w:r w:rsidR="00F171FA" w:rsidRPr="008A61FC">
        <w:rPr>
          <w:rFonts w:asciiTheme="majorBidi" w:hAnsiTheme="majorBidi" w:cstheme="majorBidi"/>
          <w:bCs/>
          <w:color w:val="000000" w:themeColor="text1"/>
          <w:sz w:val="24"/>
          <w:szCs w:val="24"/>
        </w:rPr>
        <w:t xml:space="preserve"> </w:t>
      </w:r>
      <w:r w:rsidR="008C62B2" w:rsidRPr="008A61FC">
        <w:rPr>
          <w:rFonts w:asciiTheme="majorBidi" w:hAnsiTheme="majorBidi" w:cstheme="majorBidi"/>
          <w:bCs/>
          <w:color w:val="000000" w:themeColor="text1"/>
          <w:sz w:val="24"/>
          <w:szCs w:val="24"/>
        </w:rPr>
        <w:t>(</w:t>
      </w:r>
      <w:r w:rsidR="008F0CF9" w:rsidRPr="008A61FC">
        <w:rPr>
          <w:rFonts w:asciiTheme="majorBidi" w:hAnsiTheme="majorBidi" w:cstheme="majorBidi"/>
          <w:color w:val="000000" w:themeColor="text1"/>
          <w:sz w:val="24"/>
          <w:szCs w:val="24"/>
        </w:rPr>
        <w:t>Supplemental Table 1</w:t>
      </w:r>
      <w:r w:rsidR="008C62B2" w:rsidRPr="008A61FC">
        <w:rPr>
          <w:rFonts w:asciiTheme="majorBidi" w:hAnsiTheme="majorBidi" w:cstheme="majorBidi"/>
          <w:bCs/>
          <w:color w:val="000000" w:themeColor="text1"/>
          <w:sz w:val="24"/>
          <w:szCs w:val="24"/>
        </w:rPr>
        <w:t>)</w:t>
      </w:r>
      <w:r w:rsidR="00DA7A04" w:rsidRPr="008A61FC">
        <w:rPr>
          <w:rFonts w:asciiTheme="majorBidi" w:hAnsiTheme="majorBidi" w:cstheme="majorBidi"/>
          <w:bCs/>
          <w:color w:val="000000" w:themeColor="text1"/>
          <w:sz w:val="24"/>
          <w:szCs w:val="24"/>
        </w:rPr>
        <w:t>.</w:t>
      </w:r>
      <w:r w:rsidR="007D238A" w:rsidRPr="008A61FC">
        <w:rPr>
          <w:rFonts w:asciiTheme="majorBidi" w:hAnsiTheme="majorBidi" w:cstheme="majorBidi"/>
          <w:bCs/>
          <w:color w:val="000000" w:themeColor="text1"/>
          <w:sz w:val="24"/>
          <w:szCs w:val="24"/>
        </w:rPr>
        <w:t xml:space="preserve"> </w:t>
      </w:r>
    </w:p>
    <w:bookmarkEnd w:id="1350"/>
    <w:p w14:paraId="5BAE8622" w14:textId="22EF9AA8" w:rsidR="007E0E62" w:rsidRPr="008A61FC" w:rsidRDefault="004C3087" w:rsidP="001E110F">
      <w:pPr>
        <w:spacing w:after="0" w:line="480" w:lineRule="auto"/>
        <w:ind w:firstLine="432"/>
        <w:rPr>
          <w:rFonts w:asciiTheme="majorBidi" w:hAnsiTheme="majorBidi" w:cstheme="majorBidi"/>
          <w:bCs/>
          <w:color w:val="000000" w:themeColor="text1"/>
          <w:sz w:val="24"/>
          <w:szCs w:val="24"/>
        </w:rPr>
      </w:pPr>
      <w:r w:rsidRPr="008A61FC">
        <w:rPr>
          <w:rFonts w:asciiTheme="majorBidi" w:hAnsiTheme="majorBidi" w:cstheme="majorBidi"/>
          <w:bCs/>
          <w:color w:val="000000" w:themeColor="text1"/>
          <w:sz w:val="24"/>
          <w:szCs w:val="24"/>
        </w:rPr>
        <w:t xml:space="preserve">Based on </w:t>
      </w:r>
      <w:r w:rsidR="00F171FA" w:rsidRPr="008A61FC">
        <w:rPr>
          <w:rFonts w:asciiTheme="majorBidi" w:hAnsiTheme="majorBidi" w:cstheme="majorBidi"/>
          <w:bCs/>
          <w:color w:val="000000" w:themeColor="text1"/>
          <w:sz w:val="24"/>
          <w:szCs w:val="24"/>
        </w:rPr>
        <w:t xml:space="preserve">dicamba concentrations from the </w:t>
      </w:r>
      <w:r w:rsidRPr="008A61FC">
        <w:rPr>
          <w:rFonts w:asciiTheme="majorBidi" w:hAnsiTheme="majorBidi" w:cstheme="majorBidi"/>
          <w:bCs/>
          <w:color w:val="000000" w:themeColor="text1"/>
          <w:sz w:val="24"/>
          <w:szCs w:val="24"/>
        </w:rPr>
        <w:t>filter paper</w:t>
      </w:r>
      <w:r w:rsidR="00F171FA" w:rsidRPr="008A61FC">
        <w:rPr>
          <w:rFonts w:asciiTheme="majorBidi" w:hAnsiTheme="majorBidi" w:cstheme="majorBidi"/>
          <w:bCs/>
          <w:color w:val="000000" w:themeColor="text1"/>
          <w:sz w:val="24"/>
          <w:szCs w:val="24"/>
        </w:rPr>
        <w:t xml:space="preserve"> and PUF samples, </w:t>
      </w:r>
      <w:r w:rsidRPr="008A61FC">
        <w:rPr>
          <w:rFonts w:asciiTheme="majorBidi" w:hAnsiTheme="majorBidi" w:cstheme="majorBidi"/>
          <w:bCs/>
          <w:color w:val="000000" w:themeColor="text1"/>
          <w:sz w:val="24"/>
          <w:szCs w:val="24"/>
        </w:rPr>
        <w:t xml:space="preserve">the amount of dicamba captured was minimal and </w:t>
      </w:r>
      <w:r w:rsidR="00F171FA" w:rsidRPr="008A61FC">
        <w:rPr>
          <w:rFonts w:asciiTheme="majorBidi" w:hAnsiTheme="majorBidi" w:cstheme="majorBidi"/>
          <w:bCs/>
          <w:color w:val="000000" w:themeColor="text1"/>
          <w:sz w:val="24"/>
          <w:szCs w:val="24"/>
        </w:rPr>
        <w:t xml:space="preserve">correlates </w:t>
      </w:r>
      <w:r w:rsidR="00F33116" w:rsidRPr="008A61FC">
        <w:rPr>
          <w:rFonts w:asciiTheme="majorBidi" w:hAnsiTheme="majorBidi" w:cstheme="majorBidi"/>
          <w:bCs/>
          <w:color w:val="000000" w:themeColor="text1"/>
          <w:sz w:val="24"/>
          <w:szCs w:val="24"/>
        </w:rPr>
        <w:t xml:space="preserve">with </w:t>
      </w:r>
      <w:r w:rsidRPr="008A61FC">
        <w:rPr>
          <w:rFonts w:asciiTheme="majorBidi" w:hAnsiTheme="majorBidi" w:cstheme="majorBidi"/>
          <w:bCs/>
          <w:color w:val="000000" w:themeColor="text1"/>
          <w:sz w:val="24"/>
          <w:szCs w:val="24"/>
        </w:rPr>
        <w:t>injury expected in dicamba</w:t>
      </w:r>
      <w:r w:rsidR="00F171FA" w:rsidRPr="008A61FC">
        <w:rPr>
          <w:rFonts w:asciiTheme="majorBidi" w:hAnsiTheme="majorBidi" w:cstheme="majorBidi"/>
          <w:bCs/>
          <w:color w:val="000000" w:themeColor="text1"/>
          <w:sz w:val="24"/>
          <w:szCs w:val="24"/>
        </w:rPr>
        <w:t>-</w:t>
      </w:r>
      <w:r w:rsidRPr="008A61FC">
        <w:rPr>
          <w:rFonts w:asciiTheme="majorBidi" w:hAnsiTheme="majorBidi" w:cstheme="majorBidi"/>
          <w:bCs/>
          <w:color w:val="000000" w:themeColor="text1"/>
          <w:sz w:val="24"/>
          <w:szCs w:val="24"/>
        </w:rPr>
        <w:t>sensitive soybean</w:t>
      </w:r>
      <w:r w:rsidR="00F171FA" w:rsidRPr="008A61FC">
        <w:rPr>
          <w:rFonts w:asciiTheme="majorBidi" w:hAnsiTheme="majorBidi" w:cstheme="majorBidi"/>
          <w:bCs/>
          <w:color w:val="000000" w:themeColor="text1"/>
          <w:sz w:val="24"/>
          <w:szCs w:val="24"/>
        </w:rPr>
        <w:t xml:space="preserve">. </w:t>
      </w:r>
      <w:r w:rsidR="00547478" w:rsidRPr="008A61FC">
        <w:rPr>
          <w:rFonts w:asciiTheme="majorBidi" w:hAnsiTheme="majorBidi" w:cstheme="majorBidi"/>
          <w:bCs/>
          <w:color w:val="000000" w:themeColor="text1"/>
          <w:sz w:val="24"/>
          <w:szCs w:val="24"/>
        </w:rPr>
        <w:t xml:space="preserve">Dicamba was still detectable in </w:t>
      </w:r>
      <w:r w:rsidR="00C87B2B" w:rsidRPr="008A61FC">
        <w:rPr>
          <w:rFonts w:asciiTheme="majorBidi" w:hAnsiTheme="majorBidi" w:cstheme="majorBidi"/>
          <w:bCs/>
          <w:color w:val="000000" w:themeColor="text1"/>
          <w:sz w:val="24"/>
          <w:szCs w:val="24"/>
        </w:rPr>
        <w:t xml:space="preserve">some </w:t>
      </w:r>
      <w:bookmarkStart w:id="1351" w:name="_Hlk5280652"/>
      <w:r w:rsidR="00547478" w:rsidRPr="008A61FC">
        <w:rPr>
          <w:rFonts w:asciiTheme="majorBidi" w:hAnsiTheme="majorBidi" w:cstheme="majorBidi"/>
          <w:bCs/>
          <w:color w:val="000000" w:themeColor="text1"/>
          <w:sz w:val="24"/>
          <w:szCs w:val="24"/>
        </w:rPr>
        <w:t>PUFs</w:t>
      </w:r>
      <w:bookmarkEnd w:id="1351"/>
      <w:r w:rsidR="00547478" w:rsidRPr="008A61FC">
        <w:rPr>
          <w:rFonts w:asciiTheme="majorBidi" w:hAnsiTheme="majorBidi" w:cstheme="majorBidi"/>
          <w:bCs/>
          <w:color w:val="000000" w:themeColor="text1"/>
          <w:sz w:val="24"/>
          <w:szCs w:val="24"/>
        </w:rPr>
        <w:t xml:space="preserve"> </w:t>
      </w:r>
      <w:r w:rsidR="00C87B2B" w:rsidRPr="008A61FC">
        <w:rPr>
          <w:rFonts w:asciiTheme="majorBidi" w:hAnsiTheme="majorBidi" w:cstheme="majorBidi"/>
          <w:bCs/>
          <w:color w:val="000000" w:themeColor="text1"/>
          <w:sz w:val="24"/>
          <w:szCs w:val="24"/>
        </w:rPr>
        <w:t xml:space="preserve">samples </w:t>
      </w:r>
      <w:r w:rsidR="00717FC7" w:rsidRPr="008A61FC">
        <w:rPr>
          <w:rFonts w:asciiTheme="majorBidi" w:hAnsiTheme="majorBidi" w:cstheme="majorBidi"/>
          <w:bCs/>
          <w:color w:val="000000" w:themeColor="text1"/>
          <w:sz w:val="24"/>
          <w:szCs w:val="24"/>
        </w:rPr>
        <w:t xml:space="preserve">57 </w:t>
      </w:r>
      <w:del w:id="1352" w:author="copyeditor" w:date="2020-02-23T11:42:00Z">
        <w:r w:rsidR="00717FC7" w:rsidRPr="008A61FC" w:rsidDel="00A34A05">
          <w:rPr>
            <w:rFonts w:asciiTheme="majorBidi" w:hAnsiTheme="majorBidi" w:cstheme="majorBidi"/>
            <w:bCs/>
            <w:color w:val="000000" w:themeColor="text1"/>
            <w:sz w:val="24"/>
            <w:szCs w:val="24"/>
          </w:rPr>
          <w:delText>h</w:delText>
        </w:r>
        <w:r w:rsidR="00547478" w:rsidRPr="008A61FC" w:rsidDel="00A34A05">
          <w:rPr>
            <w:rFonts w:asciiTheme="majorBidi" w:hAnsiTheme="majorBidi" w:cstheme="majorBidi"/>
            <w:bCs/>
            <w:color w:val="000000" w:themeColor="text1"/>
            <w:sz w:val="24"/>
            <w:szCs w:val="24"/>
          </w:rPr>
          <w:delText xml:space="preserve"> after application</w:delText>
        </w:r>
      </w:del>
      <w:ins w:id="1353" w:author="copyeditor" w:date="2020-02-23T11:42:00Z">
        <w:r w:rsidR="00A34A05">
          <w:rPr>
            <w:rFonts w:asciiTheme="majorBidi" w:hAnsiTheme="majorBidi" w:cstheme="majorBidi"/>
            <w:bCs/>
            <w:color w:val="000000" w:themeColor="text1"/>
            <w:sz w:val="24"/>
            <w:szCs w:val="24"/>
          </w:rPr>
          <w:t>HAA</w:t>
        </w:r>
      </w:ins>
      <w:r w:rsidR="00547478" w:rsidRPr="008A61FC">
        <w:rPr>
          <w:rFonts w:asciiTheme="majorBidi" w:hAnsiTheme="majorBidi" w:cstheme="majorBidi"/>
          <w:bCs/>
          <w:color w:val="000000" w:themeColor="text1"/>
          <w:sz w:val="24"/>
          <w:szCs w:val="24"/>
        </w:rPr>
        <w:t xml:space="preserve">. </w:t>
      </w:r>
      <w:bookmarkStart w:id="1354" w:name="_Hlk6913778"/>
      <w:r w:rsidR="00547478" w:rsidRPr="008A61FC">
        <w:rPr>
          <w:rFonts w:asciiTheme="majorBidi" w:hAnsiTheme="majorBidi" w:cstheme="majorBidi"/>
          <w:bCs/>
          <w:color w:val="000000" w:themeColor="text1"/>
          <w:sz w:val="24"/>
          <w:szCs w:val="24"/>
        </w:rPr>
        <w:t>However,</w:t>
      </w:r>
      <w:bookmarkEnd w:id="1354"/>
      <w:r w:rsidR="00547478" w:rsidRPr="008A61FC">
        <w:rPr>
          <w:rFonts w:asciiTheme="majorBidi" w:hAnsiTheme="majorBidi" w:cstheme="majorBidi"/>
          <w:bCs/>
          <w:color w:val="000000" w:themeColor="text1"/>
          <w:sz w:val="24"/>
          <w:szCs w:val="24"/>
        </w:rPr>
        <w:t xml:space="preserve"> t</w:t>
      </w:r>
      <w:r w:rsidRPr="008A61FC">
        <w:rPr>
          <w:rFonts w:asciiTheme="majorBidi" w:hAnsiTheme="majorBidi" w:cstheme="majorBidi"/>
          <w:bCs/>
          <w:color w:val="000000" w:themeColor="text1"/>
          <w:sz w:val="24"/>
          <w:szCs w:val="24"/>
        </w:rPr>
        <w:t>here w</w:t>
      </w:r>
      <w:r w:rsidR="00255D8D" w:rsidRPr="008A61FC">
        <w:rPr>
          <w:rFonts w:asciiTheme="majorBidi" w:hAnsiTheme="majorBidi" w:cstheme="majorBidi"/>
          <w:bCs/>
          <w:color w:val="000000" w:themeColor="text1"/>
          <w:sz w:val="24"/>
          <w:szCs w:val="24"/>
        </w:rPr>
        <w:t>as</w:t>
      </w:r>
      <w:r w:rsidRPr="008A61FC">
        <w:rPr>
          <w:rFonts w:asciiTheme="majorBidi" w:hAnsiTheme="majorBidi" w:cstheme="majorBidi"/>
          <w:bCs/>
          <w:color w:val="000000" w:themeColor="text1"/>
          <w:sz w:val="24"/>
          <w:szCs w:val="24"/>
        </w:rPr>
        <w:t xml:space="preserve"> no detectable</w:t>
      </w:r>
      <w:r w:rsidR="00717FC7" w:rsidRPr="008A61FC">
        <w:rPr>
          <w:rFonts w:asciiTheme="majorBidi" w:hAnsiTheme="majorBidi" w:cstheme="majorBidi"/>
          <w:bCs/>
          <w:color w:val="000000" w:themeColor="text1"/>
          <w:sz w:val="24"/>
          <w:szCs w:val="24"/>
        </w:rPr>
        <w:t xml:space="preserve"> dicamba in the PUFs at 69 </w:t>
      </w:r>
      <w:del w:id="1355" w:author="copyeditor" w:date="2020-02-23T11:43:00Z">
        <w:r w:rsidR="00717FC7" w:rsidRPr="008A61FC" w:rsidDel="00A34A05">
          <w:rPr>
            <w:rFonts w:asciiTheme="majorBidi" w:hAnsiTheme="majorBidi" w:cstheme="majorBidi"/>
            <w:bCs/>
            <w:color w:val="000000" w:themeColor="text1"/>
            <w:sz w:val="24"/>
            <w:szCs w:val="24"/>
          </w:rPr>
          <w:delText>h</w:delText>
        </w:r>
        <w:r w:rsidRPr="008A61FC" w:rsidDel="00A34A05">
          <w:rPr>
            <w:rFonts w:asciiTheme="majorBidi" w:hAnsiTheme="majorBidi" w:cstheme="majorBidi"/>
            <w:bCs/>
            <w:color w:val="000000" w:themeColor="text1"/>
            <w:sz w:val="24"/>
            <w:szCs w:val="24"/>
          </w:rPr>
          <w:delText xml:space="preserve"> after application</w:delText>
        </w:r>
      </w:del>
      <w:ins w:id="1356" w:author="copyeditor" w:date="2020-02-23T11:43:00Z">
        <w:r w:rsidR="00A34A05">
          <w:rPr>
            <w:rFonts w:asciiTheme="majorBidi" w:hAnsiTheme="majorBidi" w:cstheme="majorBidi"/>
            <w:bCs/>
            <w:color w:val="000000" w:themeColor="text1"/>
            <w:sz w:val="24"/>
            <w:szCs w:val="24"/>
          </w:rPr>
          <w:t>HAA</w:t>
        </w:r>
      </w:ins>
      <w:r w:rsidRPr="008A61FC">
        <w:rPr>
          <w:rFonts w:asciiTheme="majorBidi" w:hAnsiTheme="majorBidi" w:cstheme="majorBidi"/>
          <w:bCs/>
          <w:color w:val="000000" w:themeColor="text1"/>
          <w:sz w:val="24"/>
          <w:szCs w:val="24"/>
        </w:rPr>
        <w:t>. As expected</w:t>
      </w:r>
      <w:r w:rsidR="00C87B2B" w:rsidRPr="008A61FC">
        <w:rPr>
          <w:rFonts w:asciiTheme="majorBidi" w:hAnsiTheme="majorBidi" w:cstheme="majorBidi"/>
          <w:bCs/>
          <w:color w:val="000000" w:themeColor="text1"/>
          <w:sz w:val="24"/>
          <w:szCs w:val="24"/>
        </w:rPr>
        <w:t xml:space="preserve">, soybean injury </w:t>
      </w:r>
      <w:r w:rsidRPr="008A61FC">
        <w:rPr>
          <w:rFonts w:asciiTheme="majorBidi" w:hAnsiTheme="majorBidi" w:cstheme="majorBidi"/>
          <w:bCs/>
          <w:color w:val="000000" w:themeColor="text1"/>
          <w:sz w:val="24"/>
          <w:szCs w:val="24"/>
        </w:rPr>
        <w:t xml:space="preserve">was </w:t>
      </w:r>
      <w:r w:rsidR="00C87B2B" w:rsidRPr="008A61FC">
        <w:rPr>
          <w:rFonts w:asciiTheme="majorBidi" w:hAnsiTheme="majorBidi" w:cstheme="majorBidi"/>
          <w:bCs/>
          <w:color w:val="000000" w:themeColor="text1"/>
          <w:sz w:val="24"/>
          <w:szCs w:val="24"/>
        </w:rPr>
        <w:t xml:space="preserve">greatest </w:t>
      </w:r>
      <w:r w:rsidRPr="008A61FC">
        <w:rPr>
          <w:rFonts w:asciiTheme="majorBidi" w:hAnsiTheme="majorBidi" w:cstheme="majorBidi"/>
          <w:bCs/>
          <w:color w:val="000000" w:themeColor="text1"/>
          <w:sz w:val="24"/>
          <w:szCs w:val="24"/>
        </w:rPr>
        <w:t>adjacent to the dicamba sprayed area</w:t>
      </w:r>
      <w:ins w:id="1357" w:author="copyeditor" w:date="2020-02-23T11:43:00Z">
        <w:r w:rsidR="00A34A05">
          <w:rPr>
            <w:rFonts w:asciiTheme="majorBidi" w:hAnsiTheme="majorBidi" w:cstheme="majorBidi"/>
            <w:bCs/>
            <w:color w:val="000000" w:themeColor="text1"/>
            <w:sz w:val="24"/>
            <w:szCs w:val="24"/>
          </w:rPr>
          <w:t>,</w:t>
        </w:r>
      </w:ins>
      <w:r w:rsidRPr="008A61FC">
        <w:rPr>
          <w:rFonts w:asciiTheme="majorBidi" w:hAnsiTheme="majorBidi" w:cstheme="majorBidi"/>
          <w:bCs/>
          <w:color w:val="000000" w:themeColor="text1"/>
          <w:sz w:val="24"/>
          <w:szCs w:val="24"/>
        </w:rPr>
        <w:t xml:space="preserve"> but</w:t>
      </w:r>
      <w:del w:id="1358" w:author="copyeditor" w:date="2020-02-23T11:43:00Z">
        <w:r w:rsidRPr="008A61FC" w:rsidDel="00A34A05">
          <w:rPr>
            <w:rFonts w:asciiTheme="majorBidi" w:hAnsiTheme="majorBidi" w:cstheme="majorBidi"/>
            <w:bCs/>
            <w:color w:val="000000" w:themeColor="text1"/>
            <w:sz w:val="24"/>
            <w:szCs w:val="24"/>
          </w:rPr>
          <w:delText>,</w:delText>
        </w:r>
      </w:del>
      <w:r w:rsidRPr="008A61FC">
        <w:rPr>
          <w:rFonts w:asciiTheme="majorBidi" w:hAnsiTheme="majorBidi" w:cstheme="majorBidi"/>
          <w:bCs/>
          <w:color w:val="000000" w:themeColor="text1"/>
          <w:sz w:val="24"/>
          <w:szCs w:val="24"/>
        </w:rPr>
        <w:t xml:space="preserve"> soybean injury </w:t>
      </w:r>
      <w:r w:rsidR="00C87B2B" w:rsidRPr="008A61FC">
        <w:rPr>
          <w:rFonts w:asciiTheme="majorBidi" w:hAnsiTheme="majorBidi" w:cstheme="majorBidi"/>
          <w:bCs/>
          <w:color w:val="000000" w:themeColor="text1"/>
          <w:sz w:val="24"/>
          <w:szCs w:val="24"/>
        </w:rPr>
        <w:t>decreased rapidly</w:t>
      </w:r>
      <w:ins w:id="1359" w:author="copyeditor" w:date="2020-02-23T11:43:00Z">
        <w:r w:rsidR="0031326E">
          <w:rPr>
            <w:rFonts w:asciiTheme="majorBidi" w:hAnsiTheme="majorBidi" w:cstheme="majorBidi"/>
            <w:bCs/>
            <w:color w:val="000000" w:themeColor="text1"/>
            <w:sz w:val="24"/>
            <w:szCs w:val="24"/>
          </w:rPr>
          <w:t xml:space="preserve"> with distance</w:t>
        </w:r>
        <w:r w:rsidR="00A34A05">
          <w:rPr>
            <w:rFonts w:asciiTheme="majorBidi" w:hAnsiTheme="majorBidi" w:cstheme="majorBidi"/>
            <w:bCs/>
            <w:color w:val="000000" w:themeColor="text1"/>
            <w:sz w:val="24"/>
            <w:szCs w:val="24"/>
          </w:rPr>
          <w:t>,</w:t>
        </w:r>
      </w:ins>
      <w:r w:rsidR="00C87B2B" w:rsidRPr="008A61FC">
        <w:rPr>
          <w:rFonts w:asciiTheme="majorBidi" w:hAnsiTheme="majorBidi" w:cstheme="majorBidi"/>
          <w:bCs/>
          <w:color w:val="000000" w:themeColor="text1"/>
          <w:sz w:val="24"/>
          <w:szCs w:val="24"/>
        </w:rPr>
        <w:t xml:space="preserve"> with no injury </w:t>
      </w:r>
      <w:r w:rsidRPr="008A61FC">
        <w:rPr>
          <w:rFonts w:asciiTheme="majorBidi" w:hAnsiTheme="majorBidi" w:cstheme="majorBidi"/>
          <w:bCs/>
          <w:color w:val="000000" w:themeColor="text1"/>
          <w:sz w:val="24"/>
          <w:szCs w:val="24"/>
        </w:rPr>
        <w:t xml:space="preserve">beyond 20 m downwind </w:t>
      </w:r>
      <w:r w:rsidR="000C4141" w:rsidRPr="008A61FC">
        <w:rPr>
          <w:rFonts w:asciiTheme="majorBidi" w:hAnsiTheme="majorBidi" w:cstheme="majorBidi"/>
          <w:bCs/>
          <w:color w:val="000000" w:themeColor="text1"/>
          <w:sz w:val="24"/>
          <w:szCs w:val="24"/>
        </w:rPr>
        <w:t xml:space="preserve">or any other direction </w:t>
      </w:r>
      <w:r w:rsidRPr="008A61FC">
        <w:rPr>
          <w:rFonts w:asciiTheme="majorBidi" w:hAnsiTheme="majorBidi" w:cstheme="majorBidi"/>
          <w:bCs/>
          <w:color w:val="000000" w:themeColor="text1"/>
          <w:sz w:val="24"/>
          <w:szCs w:val="24"/>
        </w:rPr>
        <w:t>from the dicamba sprayed area.</w:t>
      </w:r>
    </w:p>
    <w:p w14:paraId="44590E15" w14:textId="77777777" w:rsidR="008C6F9C" w:rsidRPr="008A61FC" w:rsidRDefault="008C6F9C" w:rsidP="001E110F">
      <w:pPr>
        <w:spacing w:after="0" w:line="360" w:lineRule="auto"/>
        <w:ind w:firstLine="432"/>
        <w:rPr>
          <w:rFonts w:asciiTheme="majorBidi" w:hAnsiTheme="majorBidi" w:cstheme="majorBidi"/>
          <w:bCs/>
          <w:color w:val="000000" w:themeColor="text1"/>
          <w:sz w:val="24"/>
          <w:szCs w:val="24"/>
        </w:rPr>
      </w:pPr>
    </w:p>
    <w:p w14:paraId="4683DF9F" w14:textId="17FA7E42" w:rsidR="00136C58" w:rsidRPr="00EC148F" w:rsidRDefault="008C6F9C" w:rsidP="001E110F">
      <w:pPr>
        <w:spacing w:after="0" w:line="480" w:lineRule="auto"/>
        <w:rPr>
          <w:rFonts w:asciiTheme="majorBidi" w:hAnsiTheme="majorBidi" w:cstheme="majorBidi"/>
          <w:bCs/>
          <w:i/>
          <w:color w:val="000000" w:themeColor="text1"/>
          <w:sz w:val="24"/>
          <w:szCs w:val="24"/>
          <w:rPrChange w:id="1360" w:author="copyeditor" w:date="2020-02-21T13:36:00Z">
            <w:rPr>
              <w:rFonts w:asciiTheme="majorBidi" w:hAnsiTheme="majorBidi" w:cstheme="majorBidi"/>
              <w:b/>
              <w:bCs/>
              <w:color w:val="000000" w:themeColor="text1"/>
              <w:sz w:val="24"/>
              <w:szCs w:val="24"/>
            </w:rPr>
          </w:rPrChange>
        </w:rPr>
      </w:pPr>
      <w:r w:rsidRPr="00EC148F">
        <w:rPr>
          <w:rFonts w:asciiTheme="majorBidi" w:hAnsiTheme="majorBidi" w:cstheme="majorBidi"/>
          <w:bCs/>
          <w:i/>
          <w:color w:val="000000" w:themeColor="text1"/>
          <w:sz w:val="24"/>
          <w:szCs w:val="24"/>
          <w:rPrChange w:id="1361" w:author="copyeditor" w:date="2020-02-21T13:36:00Z">
            <w:rPr>
              <w:rFonts w:asciiTheme="majorBidi" w:hAnsiTheme="majorBidi" w:cstheme="majorBidi"/>
              <w:b/>
              <w:bCs/>
              <w:color w:val="000000" w:themeColor="text1"/>
              <w:sz w:val="24"/>
              <w:szCs w:val="24"/>
            </w:rPr>
          </w:rPrChange>
        </w:rPr>
        <w:t>Wisconsin</w:t>
      </w:r>
      <w:bookmarkStart w:id="1362" w:name="_Hlk7077591"/>
    </w:p>
    <w:p w14:paraId="28A883AC" w14:textId="2B675C93" w:rsidR="007E0E62" w:rsidRPr="008A61FC" w:rsidRDefault="007E0E62" w:rsidP="001E110F">
      <w:pPr>
        <w:spacing w:after="0" w:line="480" w:lineRule="auto"/>
        <w:rPr>
          <w:rFonts w:asciiTheme="majorBidi" w:eastAsia="Times New Roman" w:hAnsiTheme="majorBidi" w:cstheme="majorBidi"/>
          <w:color w:val="FFFFFF"/>
          <w:sz w:val="24"/>
          <w:szCs w:val="24"/>
        </w:rPr>
      </w:pPr>
      <w:r w:rsidRPr="008A61FC">
        <w:rPr>
          <w:rFonts w:asciiTheme="majorBidi" w:eastAsia="Times New Roman" w:hAnsiTheme="majorBidi" w:cstheme="majorBidi"/>
          <w:color w:val="000000"/>
          <w:sz w:val="24"/>
          <w:szCs w:val="24"/>
        </w:rPr>
        <w:t xml:space="preserve">Dicamba was applied </w:t>
      </w:r>
      <w:r w:rsidR="00190EE2" w:rsidRPr="008A61FC">
        <w:rPr>
          <w:rFonts w:asciiTheme="majorBidi" w:eastAsia="Times New Roman" w:hAnsiTheme="majorBidi" w:cstheme="majorBidi"/>
          <w:color w:val="000000"/>
          <w:sz w:val="24"/>
          <w:szCs w:val="24"/>
        </w:rPr>
        <w:t xml:space="preserve">to soybean </w:t>
      </w:r>
      <w:ins w:id="1363" w:author="copyeditor" w:date="2020-02-23T11:43:00Z">
        <w:r w:rsidR="0031326E">
          <w:rPr>
            <w:rFonts w:asciiTheme="majorBidi" w:eastAsia="Times New Roman" w:hAnsiTheme="majorBidi" w:cstheme="majorBidi"/>
            <w:color w:val="000000"/>
            <w:sz w:val="24"/>
            <w:szCs w:val="24"/>
          </w:rPr>
          <w:t xml:space="preserve">at the Wisconsin site </w:t>
        </w:r>
      </w:ins>
      <w:r w:rsidRPr="008A61FC">
        <w:rPr>
          <w:rFonts w:asciiTheme="majorBidi" w:eastAsia="Times New Roman" w:hAnsiTheme="majorBidi" w:cstheme="majorBidi"/>
          <w:color w:val="000000"/>
          <w:sz w:val="24"/>
          <w:szCs w:val="24"/>
        </w:rPr>
        <w:t>during the morning of July 11</w:t>
      </w:r>
      <w:r w:rsidR="00190EE2" w:rsidRPr="008A61FC">
        <w:rPr>
          <w:rFonts w:asciiTheme="majorBidi" w:eastAsia="Times New Roman" w:hAnsiTheme="majorBidi" w:cstheme="majorBidi"/>
          <w:color w:val="000000"/>
          <w:sz w:val="24"/>
          <w:szCs w:val="24"/>
        </w:rPr>
        <w:t>, 2018</w:t>
      </w:r>
      <w:r w:rsidRPr="008A61FC">
        <w:rPr>
          <w:rFonts w:asciiTheme="majorBidi" w:eastAsia="Times New Roman" w:hAnsiTheme="majorBidi" w:cstheme="majorBidi"/>
          <w:color w:val="000000"/>
          <w:sz w:val="24"/>
          <w:szCs w:val="24"/>
        </w:rPr>
        <w:t>. At the time of application (11:00 AM), wind speed was 1.4 m s</w:t>
      </w:r>
      <w:ins w:id="1364" w:author="copyeditor" w:date="2020-02-21T16:51:00Z">
        <w:r w:rsidR="00D235EF">
          <w:rPr>
            <w:rFonts w:asciiTheme="majorBidi" w:hAnsiTheme="majorBidi" w:cstheme="majorBidi"/>
            <w:iCs/>
            <w:color w:val="000000" w:themeColor="text1"/>
            <w:sz w:val="24"/>
            <w:szCs w:val="24"/>
            <w:vertAlign w:val="superscript"/>
          </w:rPr>
          <w:t>−</w:t>
        </w:r>
      </w:ins>
      <w:del w:id="1365" w:author="copyeditor" w:date="2020-02-21T16:51:00Z">
        <w:r w:rsidRPr="008A61FC" w:rsidDel="00D235EF">
          <w:rPr>
            <w:rFonts w:asciiTheme="majorBidi" w:eastAsia="Times New Roman" w:hAnsiTheme="majorBidi" w:cstheme="majorBidi"/>
            <w:color w:val="000000"/>
            <w:sz w:val="24"/>
            <w:szCs w:val="24"/>
            <w:vertAlign w:val="superscript"/>
          </w:rPr>
          <w:delText>-</w:delText>
        </w:r>
      </w:del>
      <w:r w:rsidRPr="008A61FC">
        <w:rPr>
          <w:rFonts w:asciiTheme="majorBidi" w:eastAsia="Times New Roman" w:hAnsiTheme="majorBidi" w:cstheme="majorBidi"/>
          <w:color w:val="000000"/>
          <w:sz w:val="24"/>
          <w:szCs w:val="24"/>
          <w:vertAlign w:val="superscript"/>
        </w:rPr>
        <w:t>1</w:t>
      </w:r>
      <w:r w:rsidR="000707AB" w:rsidRPr="008A61FC">
        <w:rPr>
          <w:rFonts w:asciiTheme="majorBidi" w:eastAsia="Times New Roman" w:hAnsiTheme="majorBidi" w:cstheme="majorBidi"/>
          <w:color w:val="000000"/>
          <w:sz w:val="24"/>
          <w:szCs w:val="24"/>
        </w:rPr>
        <w:t xml:space="preserve"> </w:t>
      </w:r>
      <w:r w:rsidR="002973B3" w:rsidRPr="008A61FC">
        <w:rPr>
          <w:rFonts w:asciiTheme="majorBidi" w:eastAsia="Times New Roman" w:hAnsiTheme="majorBidi" w:cstheme="majorBidi"/>
          <w:color w:val="000000"/>
          <w:sz w:val="24"/>
          <w:szCs w:val="24"/>
        </w:rPr>
        <w:t xml:space="preserve">out of </w:t>
      </w:r>
      <w:ins w:id="1366" w:author="copyeditor" w:date="2020-02-23T11:44:00Z">
        <w:r w:rsidR="0031326E">
          <w:rPr>
            <w:rFonts w:asciiTheme="majorBidi" w:eastAsia="Times New Roman" w:hAnsiTheme="majorBidi" w:cstheme="majorBidi"/>
            <w:color w:val="000000"/>
            <w:sz w:val="24"/>
            <w:szCs w:val="24"/>
          </w:rPr>
          <w:t xml:space="preserve">the </w:t>
        </w:r>
      </w:ins>
      <w:r w:rsidR="002973B3" w:rsidRPr="008A61FC">
        <w:rPr>
          <w:rFonts w:asciiTheme="majorBidi" w:eastAsia="Times New Roman" w:hAnsiTheme="majorBidi" w:cstheme="majorBidi"/>
          <w:color w:val="000000"/>
          <w:sz w:val="24"/>
          <w:szCs w:val="24"/>
        </w:rPr>
        <w:t>south</w:t>
      </w:r>
      <w:r w:rsidRPr="008A61FC">
        <w:rPr>
          <w:rFonts w:asciiTheme="majorBidi" w:eastAsia="Times New Roman" w:hAnsiTheme="majorBidi" w:cstheme="majorBidi"/>
          <w:color w:val="000000"/>
          <w:sz w:val="24"/>
          <w:szCs w:val="24"/>
        </w:rPr>
        <w:t xml:space="preserve">, air temperature </w:t>
      </w:r>
      <w:del w:id="1367" w:author="copyeditor" w:date="2020-02-23T11:44:00Z">
        <w:r w:rsidRPr="008A61FC" w:rsidDel="0031326E">
          <w:rPr>
            <w:rFonts w:asciiTheme="majorBidi" w:eastAsia="Times New Roman" w:hAnsiTheme="majorBidi" w:cstheme="majorBidi"/>
            <w:color w:val="000000"/>
            <w:sz w:val="24"/>
            <w:szCs w:val="24"/>
          </w:rPr>
          <w:delText xml:space="preserve">at </w:delText>
        </w:r>
      </w:del>
      <w:ins w:id="1368" w:author="copyeditor" w:date="2020-02-23T11:44:00Z">
        <w:r w:rsidR="0031326E">
          <w:rPr>
            <w:rFonts w:asciiTheme="majorBidi" w:eastAsia="Times New Roman" w:hAnsiTheme="majorBidi" w:cstheme="majorBidi"/>
            <w:color w:val="000000"/>
            <w:sz w:val="24"/>
            <w:szCs w:val="24"/>
          </w:rPr>
          <w:t>was</w:t>
        </w:r>
        <w:r w:rsidR="0031326E" w:rsidRPr="008A61FC">
          <w:rPr>
            <w:rFonts w:asciiTheme="majorBidi" w:eastAsia="Times New Roman" w:hAnsiTheme="majorBidi" w:cstheme="majorBidi"/>
            <w:color w:val="000000"/>
            <w:sz w:val="24"/>
            <w:szCs w:val="24"/>
          </w:rPr>
          <w:t xml:space="preserve"> </w:t>
        </w:r>
      </w:ins>
      <w:r w:rsidRPr="008A61FC">
        <w:rPr>
          <w:rFonts w:asciiTheme="majorBidi" w:eastAsia="Times New Roman" w:hAnsiTheme="majorBidi" w:cstheme="majorBidi"/>
          <w:color w:val="000000"/>
          <w:sz w:val="24"/>
          <w:szCs w:val="24"/>
        </w:rPr>
        <w:t>25</w:t>
      </w:r>
      <w:ins w:id="1369" w:author="copyeditor" w:date="2020-02-23T11:44:00Z">
        <w:r w:rsidR="0031326E">
          <w:rPr>
            <w:rFonts w:asciiTheme="majorBidi" w:eastAsia="Times New Roman" w:hAnsiTheme="majorBidi" w:cstheme="majorBidi"/>
            <w:color w:val="000000"/>
            <w:sz w:val="24"/>
            <w:szCs w:val="24"/>
          </w:rPr>
          <w:t xml:space="preserve"> </w:t>
        </w:r>
      </w:ins>
      <w:del w:id="1370" w:author="copyeditor" w:date="2020-02-23T11:44:00Z">
        <w:r w:rsidR="000707AB" w:rsidRPr="008A61FC" w:rsidDel="0031326E">
          <w:rPr>
            <w:rFonts w:asciiTheme="majorBidi" w:eastAsia="Times New Roman" w:hAnsiTheme="majorBidi" w:cstheme="majorBidi"/>
            <w:color w:val="000000"/>
            <w:sz w:val="24"/>
            <w:szCs w:val="24"/>
          </w:rPr>
          <w:delText>°</w:delText>
        </w:r>
      </w:del>
      <w:r w:rsidRPr="008A61FC">
        <w:rPr>
          <w:rFonts w:asciiTheme="majorBidi" w:eastAsia="Times New Roman" w:hAnsiTheme="majorBidi" w:cstheme="majorBidi"/>
          <w:color w:val="000000"/>
          <w:sz w:val="24"/>
          <w:szCs w:val="24"/>
        </w:rPr>
        <w:t>C</w:t>
      </w:r>
      <w:ins w:id="1371" w:author="copyeditor" w:date="2020-02-23T11:44:00Z">
        <w:r w:rsidR="0031326E">
          <w:rPr>
            <w:rFonts w:asciiTheme="majorBidi" w:eastAsia="Times New Roman" w:hAnsiTheme="majorBidi" w:cstheme="majorBidi"/>
            <w:color w:val="000000"/>
            <w:sz w:val="24"/>
            <w:szCs w:val="24"/>
          </w:rPr>
          <w:t>,</w:t>
        </w:r>
      </w:ins>
      <w:r w:rsidRPr="008A61FC">
        <w:rPr>
          <w:rFonts w:asciiTheme="majorBidi" w:eastAsia="Times New Roman" w:hAnsiTheme="majorBidi" w:cstheme="majorBidi"/>
          <w:color w:val="000000"/>
          <w:sz w:val="24"/>
          <w:szCs w:val="24"/>
        </w:rPr>
        <w:t xml:space="preserve"> and </w:t>
      </w:r>
      <w:del w:id="1372" w:author="copyeditor" w:date="2020-02-23T11:44:00Z">
        <w:r w:rsidRPr="008A61FC" w:rsidDel="0031326E">
          <w:rPr>
            <w:rFonts w:asciiTheme="majorBidi" w:eastAsia="Times New Roman" w:hAnsiTheme="majorBidi" w:cstheme="majorBidi"/>
            <w:color w:val="000000"/>
            <w:sz w:val="24"/>
            <w:szCs w:val="24"/>
          </w:rPr>
          <w:delText xml:space="preserve">47% </w:delText>
        </w:r>
      </w:del>
      <w:r w:rsidRPr="008A61FC">
        <w:rPr>
          <w:rFonts w:asciiTheme="majorBidi" w:eastAsia="Times New Roman" w:hAnsiTheme="majorBidi" w:cstheme="majorBidi"/>
          <w:color w:val="000000"/>
          <w:sz w:val="24"/>
          <w:szCs w:val="24"/>
        </w:rPr>
        <w:t>relative humidity</w:t>
      </w:r>
      <w:ins w:id="1373" w:author="copyeditor" w:date="2020-02-23T11:44:00Z">
        <w:r w:rsidR="0031326E">
          <w:rPr>
            <w:rFonts w:asciiTheme="majorBidi" w:eastAsia="Times New Roman" w:hAnsiTheme="majorBidi" w:cstheme="majorBidi"/>
            <w:color w:val="000000"/>
            <w:sz w:val="24"/>
            <w:szCs w:val="24"/>
          </w:rPr>
          <w:t xml:space="preserve"> was </w:t>
        </w:r>
        <w:r w:rsidR="0031326E" w:rsidRPr="008A61FC">
          <w:rPr>
            <w:rFonts w:asciiTheme="majorBidi" w:eastAsia="Times New Roman" w:hAnsiTheme="majorBidi" w:cstheme="majorBidi"/>
            <w:color w:val="000000"/>
            <w:sz w:val="24"/>
            <w:szCs w:val="24"/>
          </w:rPr>
          <w:t>47%</w:t>
        </w:r>
      </w:ins>
      <w:r w:rsidRPr="008A61FC">
        <w:rPr>
          <w:rFonts w:asciiTheme="majorBidi" w:eastAsia="Times New Roman" w:hAnsiTheme="majorBidi" w:cstheme="majorBidi"/>
          <w:color w:val="000000"/>
          <w:sz w:val="24"/>
          <w:szCs w:val="24"/>
        </w:rPr>
        <w:t>. Application</w:t>
      </w:r>
      <w:r w:rsidR="00E507E2" w:rsidRPr="008A61FC">
        <w:rPr>
          <w:rFonts w:asciiTheme="majorBidi" w:eastAsia="Times New Roman" w:hAnsiTheme="majorBidi" w:cstheme="majorBidi"/>
          <w:color w:val="000000"/>
          <w:sz w:val="24"/>
          <w:szCs w:val="24"/>
        </w:rPr>
        <w:t xml:space="preserve"> was completed within 30 min</w:t>
      </w:r>
      <w:r w:rsidRPr="008A61FC">
        <w:rPr>
          <w:rFonts w:asciiTheme="majorBidi" w:eastAsia="Times New Roman" w:hAnsiTheme="majorBidi" w:cstheme="majorBidi"/>
          <w:color w:val="000000"/>
          <w:sz w:val="24"/>
          <w:szCs w:val="24"/>
        </w:rPr>
        <w:t xml:space="preserve">. The dicamba application was made following the label directions to reduce dicamba OTM. Smoke bombs were used to indicate wind direction and </w:t>
      </w:r>
      <w:ins w:id="1374" w:author="copyeditor" w:date="2020-02-23T11:44:00Z">
        <w:r w:rsidR="0031326E">
          <w:rPr>
            <w:rFonts w:asciiTheme="majorBidi" w:eastAsia="Times New Roman" w:hAnsiTheme="majorBidi" w:cstheme="majorBidi"/>
            <w:color w:val="000000"/>
            <w:sz w:val="24"/>
            <w:szCs w:val="24"/>
          </w:rPr>
          <w:t xml:space="preserve">there was </w:t>
        </w:r>
      </w:ins>
      <w:r w:rsidRPr="008A61FC">
        <w:rPr>
          <w:rFonts w:asciiTheme="majorBidi" w:eastAsia="Times New Roman" w:hAnsiTheme="majorBidi" w:cstheme="majorBidi"/>
          <w:color w:val="000000"/>
          <w:sz w:val="24"/>
          <w:szCs w:val="24"/>
        </w:rPr>
        <w:t>no temperature inversion during application (</w:t>
      </w:r>
      <w:ins w:id="1375" w:author="copyeditor" w:date="2020-02-23T11:44:00Z">
        <w:r w:rsidR="0031326E">
          <w:rPr>
            <w:rFonts w:asciiTheme="majorBidi" w:eastAsia="Times New Roman" w:hAnsiTheme="majorBidi" w:cstheme="majorBidi"/>
            <w:color w:val="000000"/>
            <w:sz w:val="24"/>
            <w:szCs w:val="24"/>
          </w:rPr>
          <w:t xml:space="preserve">indicated by </w:t>
        </w:r>
      </w:ins>
      <w:r w:rsidRPr="008A61FC">
        <w:rPr>
          <w:rFonts w:asciiTheme="majorBidi" w:eastAsia="Times New Roman" w:hAnsiTheme="majorBidi" w:cstheme="majorBidi"/>
          <w:color w:val="000000"/>
          <w:sz w:val="24"/>
          <w:szCs w:val="24"/>
        </w:rPr>
        <w:t>rapid dispersion of smoke).</w:t>
      </w:r>
    </w:p>
    <w:p w14:paraId="7ADEA260" w14:textId="662EB84D" w:rsidR="00FD29E7" w:rsidRPr="008A61FC" w:rsidRDefault="007E0E62" w:rsidP="001E110F">
      <w:pPr>
        <w:spacing w:after="0" w:line="480" w:lineRule="auto"/>
        <w:ind w:firstLine="432"/>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 xml:space="preserve">At 28 DAT, dicamba injury on non-DR soybean was observed </w:t>
      </w:r>
      <w:del w:id="1376" w:author="copyeditor" w:date="2020-02-23T11:45:00Z">
        <w:r w:rsidRPr="008A61FC" w:rsidDel="0031326E">
          <w:rPr>
            <w:rFonts w:asciiTheme="majorBidi" w:eastAsia="Times New Roman" w:hAnsiTheme="majorBidi" w:cstheme="majorBidi"/>
            <w:color w:val="000000"/>
            <w:sz w:val="24"/>
            <w:szCs w:val="24"/>
          </w:rPr>
          <w:delText>i</w:delText>
        </w:r>
      </w:del>
      <w:ins w:id="1377" w:author="copyeditor" w:date="2020-02-23T11:45:00Z">
        <w:r w:rsidR="0031326E">
          <w:rPr>
            <w:rFonts w:asciiTheme="majorBidi" w:eastAsia="Times New Roman" w:hAnsiTheme="majorBidi" w:cstheme="majorBidi"/>
            <w:color w:val="000000"/>
            <w:sz w:val="24"/>
            <w:szCs w:val="24"/>
          </w:rPr>
          <w:t>o</w:t>
        </w:r>
      </w:ins>
      <w:r w:rsidRPr="008A61FC">
        <w:rPr>
          <w:rFonts w:asciiTheme="majorBidi" w:eastAsia="Times New Roman" w:hAnsiTheme="majorBidi" w:cstheme="majorBidi"/>
          <w:color w:val="000000"/>
          <w:sz w:val="24"/>
          <w:szCs w:val="24"/>
        </w:rPr>
        <w:t>n the north side (downwind) of the DR soybean block</w:t>
      </w:r>
      <w:r w:rsidR="002B1DDC" w:rsidRPr="008A61FC">
        <w:rPr>
          <w:rFonts w:asciiTheme="majorBidi" w:eastAsia="Times New Roman" w:hAnsiTheme="majorBidi" w:cstheme="majorBidi"/>
          <w:color w:val="000000"/>
          <w:sz w:val="24"/>
          <w:szCs w:val="24"/>
        </w:rPr>
        <w:t>,</w:t>
      </w:r>
      <w:r w:rsidRPr="008A61FC">
        <w:rPr>
          <w:rFonts w:asciiTheme="majorBidi" w:eastAsia="Times New Roman" w:hAnsiTheme="majorBidi" w:cstheme="majorBidi"/>
          <w:color w:val="000000"/>
          <w:sz w:val="24"/>
          <w:szCs w:val="24"/>
        </w:rPr>
        <w:t xml:space="preserve"> and no injury was observed </w:t>
      </w:r>
      <w:del w:id="1378" w:author="copyeditor" w:date="2020-02-23T11:45:00Z">
        <w:r w:rsidRPr="008A61FC" w:rsidDel="0031326E">
          <w:rPr>
            <w:rFonts w:asciiTheme="majorBidi" w:eastAsia="Times New Roman" w:hAnsiTheme="majorBidi" w:cstheme="majorBidi"/>
            <w:color w:val="000000"/>
            <w:sz w:val="24"/>
            <w:szCs w:val="24"/>
          </w:rPr>
          <w:delText>i</w:delText>
        </w:r>
      </w:del>
      <w:ins w:id="1379" w:author="copyeditor" w:date="2020-02-23T11:45:00Z">
        <w:r w:rsidR="0031326E">
          <w:rPr>
            <w:rFonts w:asciiTheme="majorBidi" w:eastAsia="Times New Roman" w:hAnsiTheme="majorBidi" w:cstheme="majorBidi"/>
            <w:color w:val="000000"/>
            <w:sz w:val="24"/>
            <w:szCs w:val="24"/>
          </w:rPr>
          <w:t>o</w:t>
        </w:r>
      </w:ins>
      <w:r w:rsidRPr="008A61FC">
        <w:rPr>
          <w:rFonts w:asciiTheme="majorBidi" w:eastAsia="Times New Roman" w:hAnsiTheme="majorBidi" w:cstheme="majorBidi"/>
          <w:color w:val="000000"/>
          <w:sz w:val="24"/>
          <w:szCs w:val="24"/>
        </w:rPr>
        <w:t xml:space="preserve">n the south side (upwind; </w:t>
      </w:r>
      <w:r w:rsidR="008F0CF9" w:rsidRPr="008A61FC">
        <w:rPr>
          <w:rFonts w:asciiTheme="majorBidi" w:hAnsiTheme="majorBidi" w:cstheme="majorBidi"/>
          <w:color w:val="000000" w:themeColor="text1"/>
          <w:sz w:val="24"/>
          <w:szCs w:val="24"/>
        </w:rPr>
        <w:t>Supplemental Table 1</w:t>
      </w:r>
      <w:r w:rsidRPr="008A61FC">
        <w:rPr>
          <w:rFonts w:asciiTheme="majorBidi" w:eastAsia="Times New Roman" w:hAnsiTheme="majorBidi" w:cstheme="majorBidi"/>
          <w:color w:val="000000"/>
          <w:sz w:val="24"/>
          <w:szCs w:val="24"/>
        </w:rPr>
        <w:t xml:space="preserve">). Despite covering the non-DR soybean area during and until </w:t>
      </w:r>
      <w:del w:id="1380" w:author="copyeditor" w:date="2020-02-23T11:45:00Z">
        <w:r w:rsidRPr="008A61FC" w:rsidDel="005D07A6">
          <w:rPr>
            <w:rFonts w:asciiTheme="majorBidi" w:eastAsia="Times New Roman" w:hAnsiTheme="majorBidi" w:cstheme="majorBidi"/>
            <w:color w:val="000000"/>
            <w:sz w:val="24"/>
            <w:szCs w:val="24"/>
          </w:rPr>
          <w:delText>an hour</w:delText>
        </w:r>
      </w:del>
      <w:ins w:id="1381" w:author="copyeditor" w:date="2020-02-23T11:45:00Z">
        <w:r w:rsidR="005D07A6">
          <w:rPr>
            <w:rFonts w:asciiTheme="majorBidi" w:eastAsia="Times New Roman" w:hAnsiTheme="majorBidi" w:cstheme="majorBidi"/>
            <w:color w:val="000000"/>
            <w:sz w:val="24"/>
            <w:szCs w:val="24"/>
          </w:rPr>
          <w:t>1 h</w:t>
        </w:r>
      </w:ins>
      <w:r w:rsidRPr="008A61FC">
        <w:rPr>
          <w:rFonts w:asciiTheme="majorBidi" w:eastAsia="Times New Roman" w:hAnsiTheme="majorBidi" w:cstheme="majorBidi"/>
          <w:color w:val="000000"/>
          <w:sz w:val="24"/>
          <w:szCs w:val="24"/>
        </w:rPr>
        <w:t xml:space="preserve"> after dicamba application, injury occurred downwind in both cover</w:t>
      </w:r>
      <w:ins w:id="1382" w:author="copyeditor" w:date="2020-02-23T11:45:00Z">
        <w:r w:rsidR="005D07A6">
          <w:rPr>
            <w:rFonts w:asciiTheme="majorBidi" w:eastAsia="Times New Roman" w:hAnsiTheme="majorBidi" w:cstheme="majorBidi"/>
            <w:color w:val="000000"/>
            <w:sz w:val="24"/>
            <w:szCs w:val="24"/>
          </w:rPr>
          <w:t>ed</w:t>
        </w:r>
      </w:ins>
      <w:r w:rsidRPr="008A61FC">
        <w:rPr>
          <w:rFonts w:asciiTheme="majorBidi" w:eastAsia="Times New Roman" w:hAnsiTheme="majorBidi" w:cstheme="majorBidi"/>
          <w:color w:val="000000"/>
          <w:sz w:val="24"/>
          <w:szCs w:val="24"/>
        </w:rPr>
        <w:t xml:space="preserve"> and no</w:t>
      </w:r>
      <w:ins w:id="1383" w:author="copyeditor" w:date="2020-02-23T11:45:00Z">
        <w:r w:rsidR="005D07A6">
          <w:rPr>
            <w:rFonts w:asciiTheme="majorBidi" w:eastAsia="Times New Roman" w:hAnsiTheme="majorBidi" w:cstheme="majorBidi"/>
            <w:color w:val="000000"/>
            <w:sz w:val="24"/>
            <w:szCs w:val="24"/>
          </w:rPr>
          <w:t>n</w:t>
        </w:r>
      </w:ins>
      <w:del w:id="1384" w:author="copyeditor" w:date="2020-02-23T11:45:00Z">
        <w:r w:rsidRPr="008A61FC" w:rsidDel="005D07A6">
          <w:rPr>
            <w:rFonts w:asciiTheme="majorBidi" w:eastAsia="Times New Roman" w:hAnsiTheme="majorBidi" w:cstheme="majorBidi"/>
            <w:color w:val="000000"/>
            <w:sz w:val="24"/>
            <w:szCs w:val="24"/>
          </w:rPr>
          <w:delText xml:space="preserve"> </w:delText>
        </w:r>
      </w:del>
      <w:r w:rsidRPr="008A61FC">
        <w:rPr>
          <w:rFonts w:asciiTheme="majorBidi" w:eastAsia="Times New Roman" w:hAnsiTheme="majorBidi" w:cstheme="majorBidi"/>
          <w:color w:val="000000"/>
          <w:sz w:val="24"/>
          <w:szCs w:val="24"/>
        </w:rPr>
        <w:t>cover</w:t>
      </w:r>
      <w:ins w:id="1385" w:author="copyeditor" w:date="2020-02-23T11:45:00Z">
        <w:r w:rsidR="005D07A6">
          <w:rPr>
            <w:rFonts w:asciiTheme="majorBidi" w:eastAsia="Times New Roman" w:hAnsiTheme="majorBidi" w:cstheme="majorBidi"/>
            <w:color w:val="000000"/>
            <w:sz w:val="24"/>
            <w:szCs w:val="24"/>
          </w:rPr>
          <w:t>ed</w:t>
        </w:r>
      </w:ins>
      <w:r w:rsidRPr="008A61FC">
        <w:rPr>
          <w:rFonts w:asciiTheme="majorBidi" w:eastAsia="Times New Roman" w:hAnsiTheme="majorBidi" w:cstheme="majorBidi"/>
          <w:color w:val="000000"/>
          <w:sz w:val="24"/>
          <w:szCs w:val="24"/>
        </w:rPr>
        <w:t xml:space="preserve"> areas of non-DR soybean </w:t>
      </w:r>
      <w:ins w:id="1386" w:author="copyeditor" w:date="2020-02-23T11:46:00Z">
        <w:r w:rsidR="005D07A6">
          <w:rPr>
            <w:rFonts w:asciiTheme="majorBidi" w:eastAsia="Times New Roman" w:hAnsiTheme="majorBidi" w:cstheme="majorBidi"/>
            <w:color w:val="000000"/>
            <w:sz w:val="24"/>
            <w:szCs w:val="24"/>
          </w:rPr>
          <w:t>at this site</w:t>
        </w:r>
      </w:ins>
      <w:del w:id="1387" w:author="copyeditor" w:date="2020-02-23T11:46:00Z">
        <w:r w:rsidRPr="008A61FC" w:rsidDel="005D07A6">
          <w:rPr>
            <w:rFonts w:asciiTheme="majorBidi" w:eastAsia="Times New Roman" w:hAnsiTheme="majorBidi" w:cstheme="majorBidi"/>
            <w:color w:val="000000"/>
            <w:sz w:val="24"/>
            <w:szCs w:val="24"/>
          </w:rPr>
          <w:delText>in Wisconsin</w:delText>
        </w:r>
      </w:del>
      <w:r w:rsidRPr="008A61FC">
        <w:rPr>
          <w:rFonts w:asciiTheme="majorBidi" w:eastAsia="Times New Roman" w:hAnsiTheme="majorBidi" w:cstheme="majorBidi"/>
          <w:color w:val="000000"/>
          <w:sz w:val="24"/>
          <w:szCs w:val="24"/>
        </w:rPr>
        <w:t xml:space="preserve">. The highest dicamba injury </w:t>
      </w:r>
      <w:ins w:id="1388" w:author="copyeditor" w:date="2020-02-23T11:45:00Z">
        <w:r w:rsidR="005D07A6">
          <w:rPr>
            <w:rFonts w:asciiTheme="majorBidi" w:eastAsia="Times New Roman" w:hAnsiTheme="majorBidi" w:cstheme="majorBidi"/>
            <w:color w:val="000000"/>
            <w:sz w:val="24"/>
            <w:szCs w:val="24"/>
          </w:rPr>
          <w:t xml:space="preserve">rate </w:t>
        </w:r>
      </w:ins>
      <w:r w:rsidRPr="008A61FC">
        <w:rPr>
          <w:rFonts w:asciiTheme="majorBidi" w:eastAsia="Times New Roman" w:hAnsiTheme="majorBidi" w:cstheme="majorBidi"/>
          <w:color w:val="000000"/>
          <w:sz w:val="24"/>
          <w:szCs w:val="24"/>
        </w:rPr>
        <w:t xml:space="preserve">on non-DR soybean </w:t>
      </w:r>
      <w:r w:rsidR="003D1ED1" w:rsidRPr="008A61FC">
        <w:rPr>
          <w:rFonts w:asciiTheme="majorBidi" w:eastAsia="Times New Roman" w:hAnsiTheme="majorBidi" w:cstheme="majorBidi"/>
          <w:color w:val="000000"/>
          <w:sz w:val="24"/>
          <w:szCs w:val="24"/>
        </w:rPr>
        <w:t>was</w:t>
      </w:r>
      <w:r w:rsidRPr="008A61FC">
        <w:rPr>
          <w:rFonts w:asciiTheme="majorBidi" w:eastAsia="Times New Roman" w:hAnsiTheme="majorBidi" w:cstheme="majorBidi"/>
          <w:color w:val="000000"/>
          <w:sz w:val="24"/>
          <w:szCs w:val="24"/>
        </w:rPr>
        <w:t xml:space="preserve"> 44% (</w:t>
      </w:r>
      <w:r w:rsidRPr="008A61FC">
        <w:rPr>
          <w:rFonts w:asciiTheme="majorBidi" w:eastAsia="Times New Roman" w:hAnsiTheme="majorBidi" w:cstheme="majorBidi"/>
          <w:color w:val="000000"/>
          <w:sz w:val="24"/>
          <w:szCs w:val="24"/>
          <w:shd w:val="clear" w:color="auto" w:fill="FFFFFF"/>
        </w:rPr>
        <w:t>±</w:t>
      </w:r>
      <w:r w:rsidRPr="008A61FC">
        <w:rPr>
          <w:rFonts w:asciiTheme="majorBidi" w:eastAsia="Times New Roman" w:hAnsiTheme="majorBidi" w:cstheme="majorBidi"/>
          <w:color w:val="000000"/>
          <w:sz w:val="24"/>
          <w:szCs w:val="24"/>
        </w:rPr>
        <w:t>1</w:t>
      </w:r>
      <w:ins w:id="1389" w:author="copyeditor" w:date="2020-02-23T11:45:00Z">
        <w:r w:rsidR="005D07A6">
          <w:rPr>
            <w:rFonts w:asciiTheme="majorBidi" w:eastAsia="Times New Roman" w:hAnsiTheme="majorBidi" w:cstheme="majorBidi"/>
            <w:color w:val="000000"/>
            <w:sz w:val="24"/>
            <w:szCs w:val="24"/>
          </w:rPr>
          <w:t>%</w:t>
        </w:r>
      </w:ins>
      <w:r w:rsidRPr="008A61FC">
        <w:rPr>
          <w:rFonts w:asciiTheme="majorBidi" w:eastAsia="Times New Roman" w:hAnsiTheme="majorBidi" w:cstheme="majorBidi"/>
          <w:color w:val="000000"/>
          <w:sz w:val="24"/>
          <w:szCs w:val="24"/>
        </w:rPr>
        <w:t>) and 41% (</w:t>
      </w:r>
      <w:r w:rsidRPr="008A61FC">
        <w:rPr>
          <w:rFonts w:asciiTheme="majorBidi" w:eastAsia="Times New Roman" w:hAnsiTheme="majorBidi" w:cstheme="majorBidi"/>
          <w:color w:val="000000"/>
          <w:sz w:val="24"/>
          <w:szCs w:val="24"/>
          <w:shd w:val="clear" w:color="auto" w:fill="FFFFFF"/>
        </w:rPr>
        <w:t>±1</w:t>
      </w:r>
      <w:ins w:id="1390" w:author="copyeditor" w:date="2020-02-23T11:45:00Z">
        <w:r w:rsidR="005D07A6">
          <w:rPr>
            <w:rFonts w:asciiTheme="majorBidi" w:eastAsia="Times New Roman" w:hAnsiTheme="majorBidi" w:cstheme="majorBidi"/>
            <w:color w:val="000000"/>
            <w:sz w:val="24"/>
            <w:szCs w:val="24"/>
            <w:shd w:val="clear" w:color="auto" w:fill="FFFFFF"/>
          </w:rPr>
          <w:t>%</w:t>
        </w:r>
      </w:ins>
      <w:r w:rsidRPr="008A61FC">
        <w:rPr>
          <w:rFonts w:asciiTheme="majorBidi" w:eastAsia="Times New Roman" w:hAnsiTheme="majorBidi" w:cstheme="majorBidi"/>
          <w:color w:val="000000"/>
          <w:sz w:val="24"/>
          <w:szCs w:val="24"/>
          <w:shd w:val="clear" w:color="auto" w:fill="FFFFFF"/>
        </w:rPr>
        <w:t>)</w:t>
      </w:r>
      <w:r w:rsidR="000707AB" w:rsidRPr="008A61FC">
        <w:rPr>
          <w:rFonts w:asciiTheme="majorBidi" w:eastAsia="Times New Roman" w:hAnsiTheme="majorBidi" w:cstheme="majorBidi"/>
          <w:color w:val="000000"/>
          <w:sz w:val="24"/>
          <w:szCs w:val="24"/>
          <w:shd w:val="clear" w:color="auto" w:fill="FFFFFF"/>
        </w:rPr>
        <w:t xml:space="preserve"> </w:t>
      </w:r>
      <w:r w:rsidRPr="008A61FC">
        <w:rPr>
          <w:rFonts w:asciiTheme="majorBidi" w:eastAsia="Times New Roman" w:hAnsiTheme="majorBidi" w:cstheme="majorBidi"/>
          <w:color w:val="000000"/>
          <w:sz w:val="24"/>
          <w:szCs w:val="24"/>
        </w:rPr>
        <w:t>injury with</w:t>
      </w:r>
      <w:r w:rsidR="001910E6" w:rsidRPr="008A61FC">
        <w:rPr>
          <w:rFonts w:asciiTheme="majorBidi" w:eastAsia="Times New Roman" w:hAnsiTheme="majorBidi" w:cstheme="majorBidi"/>
          <w:color w:val="000000"/>
          <w:sz w:val="24"/>
          <w:szCs w:val="24"/>
        </w:rPr>
        <w:t>out</w:t>
      </w:r>
      <w:r w:rsidRPr="008A61FC">
        <w:rPr>
          <w:rFonts w:asciiTheme="majorBidi" w:eastAsia="Times New Roman" w:hAnsiTheme="majorBidi" w:cstheme="majorBidi"/>
          <w:color w:val="000000"/>
          <w:sz w:val="24"/>
          <w:szCs w:val="24"/>
        </w:rPr>
        <w:t xml:space="preserve"> and with cover, respectively (Table 3). The dicamba injury rapidly </w:t>
      </w:r>
      <w:r w:rsidRPr="008A61FC">
        <w:rPr>
          <w:rFonts w:asciiTheme="majorBidi" w:eastAsia="Times New Roman" w:hAnsiTheme="majorBidi" w:cstheme="majorBidi"/>
          <w:color w:val="000000"/>
          <w:sz w:val="24"/>
          <w:szCs w:val="24"/>
        </w:rPr>
        <w:lastRenderedPageBreak/>
        <w:t xml:space="preserve">decreased as distance from the dicamba application area increased (Figure </w:t>
      </w:r>
      <w:r w:rsidR="00651C32" w:rsidRPr="008A61FC">
        <w:rPr>
          <w:rFonts w:asciiTheme="majorBidi" w:eastAsia="Times New Roman" w:hAnsiTheme="majorBidi" w:cstheme="majorBidi"/>
          <w:color w:val="000000"/>
          <w:sz w:val="24"/>
          <w:szCs w:val="24"/>
        </w:rPr>
        <w:t>4</w:t>
      </w:r>
      <w:r w:rsidRPr="008A61FC">
        <w:rPr>
          <w:rFonts w:asciiTheme="majorBidi" w:eastAsia="Times New Roman" w:hAnsiTheme="majorBidi" w:cstheme="majorBidi"/>
          <w:color w:val="000000"/>
          <w:sz w:val="24"/>
          <w:szCs w:val="24"/>
        </w:rPr>
        <w:t xml:space="preserve">). Minimal to no visible injury was observed on non-DR soybean </w:t>
      </w:r>
      <w:del w:id="1391" w:author="copyeditor" w:date="2020-02-23T11:46:00Z">
        <w:r w:rsidRPr="008A61FC" w:rsidDel="005D07A6">
          <w:rPr>
            <w:rFonts w:asciiTheme="majorBidi" w:eastAsia="Times New Roman" w:hAnsiTheme="majorBidi" w:cstheme="majorBidi"/>
            <w:color w:val="000000"/>
            <w:sz w:val="24"/>
            <w:szCs w:val="24"/>
          </w:rPr>
          <w:delText xml:space="preserve">after </w:delText>
        </w:r>
      </w:del>
      <w:ins w:id="1392" w:author="copyeditor" w:date="2020-02-23T11:46:00Z">
        <w:r w:rsidR="005D07A6">
          <w:rPr>
            <w:rFonts w:asciiTheme="majorBidi" w:eastAsia="Times New Roman" w:hAnsiTheme="majorBidi" w:cstheme="majorBidi"/>
            <w:color w:val="000000"/>
            <w:sz w:val="24"/>
            <w:szCs w:val="24"/>
          </w:rPr>
          <w:t>at a distance of</w:t>
        </w:r>
        <w:r w:rsidR="005D07A6" w:rsidRPr="008A61FC">
          <w:rPr>
            <w:rFonts w:asciiTheme="majorBidi" w:eastAsia="Times New Roman" w:hAnsiTheme="majorBidi" w:cstheme="majorBidi"/>
            <w:color w:val="000000"/>
            <w:sz w:val="24"/>
            <w:szCs w:val="24"/>
          </w:rPr>
          <w:t xml:space="preserve"> </w:t>
        </w:r>
      </w:ins>
      <w:r w:rsidRPr="008A61FC">
        <w:rPr>
          <w:rFonts w:asciiTheme="majorBidi" w:eastAsia="Times New Roman" w:hAnsiTheme="majorBidi" w:cstheme="majorBidi"/>
          <w:color w:val="000000"/>
          <w:sz w:val="24"/>
          <w:szCs w:val="24"/>
        </w:rPr>
        <w:t xml:space="preserve">19 m downwind. </w:t>
      </w:r>
      <w:del w:id="1393" w:author="Rodrigo Werle" w:date="2020-02-25T14:04:00Z">
        <w:r w:rsidRPr="008A61FC" w:rsidDel="003D61C4">
          <w:rPr>
            <w:rFonts w:asciiTheme="majorBidi" w:eastAsia="Times New Roman" w:hAnsiTheme="majorBidi" w:cstheme="majorBidi"/>
            <w:color w:val="000000"/>
            <w:sz w:val="24"/>
            <w:szCs w:val="24"/>
          </w:rPr>
          <w:delText xml:space="preserve">Dicamba application in </w:delText>
        </w:r>
      </w:del>
      <w:ins w:id="1394" w:author="copyeditor" w:date="2020-02-23T11:46:00Z">
        <w:del w:id="1395" w:author="Rodrigo Werle" w:date="2020-02-25T14:04:00Z">
          <w:r w:rsidR="005D07A6" w:rsidDel="003D61C4">
            <w:rPr>
              <w:rFonts w:asciiTheme="majorBidi" w:eastAsia="Times New Roman" w:hAnsiTheme="majorBidi" w:cstheme="majorBidi"/>
              <w:color w:val="000000"/>
              <w:sz w:val="24"/>
              <w:szCs w:val="24"/>
            </w:rPr>
            <w:delText>at the</w:delText>
          </w:r>
          <w:r w:rsidR="005D07A6" w:rsidRPr="008A61FC" w:rsidDel="003D61C4">
            <w:rPr>
              <w:rFonts w:asciiTheme="majorBidi" w:eastAsia="Times New Roman" w:hAnsiTheme="majorBidi" w:cstheme="majorBidi"/>
              <w:color w:val="000000"/>
              <w:sz w:val="24"/>
              <w:szCs w:val="24"/>
            </w:rPr>
            <w:delText xml:space="preserve"> </w:delText>
          </w:r>
        </w:del>
      </w:ins>
      <w:del w:id="1396" w:author="Rodrigo Werle" w:date="2020-02-25T14:04:00Z">
        <w:r w:rsidRPr="008A61FC" w:rsidDel="003D61C4">
          <w:rPr>
            <w:rFonts w:asciiTheme="majorBidi" w:eastAsia="Times New Roman" w:hAnsiTheme="majorBidi" w:cstheme="majorBidi"/>
            <w:color w:val="000000"/>
            <w:sz w:val="24"/>
            <w:szCs w:val="24"/>
          </w:rPr>
          <w:delText xml:space="preserve">Wisconsin </w:delText>
        </w:r>
      </w:del>
      <w:ins w:id="1397" w:author="copyeditor" w:date="2020-02-23T11:46:00Z">
        <w:del w:id="1398" w:author="Rodrigo Werle" w:date="2020-02-25T14:04:00Z">
          <w:r w:rsidR="005D07A6" w:rsidDel="003D61C4">
            <w:rPr>
              <w:rFonts w:asciiTheme="majorBidi" w:eastAsia="Times New Roman" w:hAnsiTheme="majorBidi" w:cstheme="majorBidi"/>
              <w:color w:val="000000"/>
              <w:sz w:val="24"/>
              <w:szCs w:val="24"/>
            </w:rPr>
            <w:delText xml:space="preserve">site </w:delText>
          </w:r>
        </w:del>
      </w:ins>
      <w:del w:id="1399" w:author="Rodrigo Werle" w:date="2020-02-25T14:04:00Z">
        <w:r w:rsidRPr="008A61FC" w:rsidDel="003D61C4">
          <w:rPr>
            <w:rFonts w:asciiTheme="majorBidi" w:eastAsia="Times New Roman" w:hAnsiTheme="majorBidi" w:cstheme="majorBidi"/>
            <w:color w:val="000000"/>
            <w:sz w:val="24"/>
            <w:szCs w:val="24"/>
          </w:rPr>
          <w:delText xml:space="preserve">happened before both the DR and non-DR soybeans reached the reproductive stage. According to </w:delText>
        </w:r>
      </w:del>
      <w:ins w:id="1400" w:author="copyeditor" w:date="2020-02-23T11:47:00Z">
        <w:del w:id="1401" w:author="Rodrigo Werle" w:date="2020-02-25T14:04:00Z">
          <w:r w:rsidR="005D07A6" w:rsidDel="003D61C4">
            <w:rPr>
              <w:rFonts w:asciiTheme="majorBidi" w:eastAsia="Times New Roman" w:hAnsiTheme="majorBidi" w:cstheme="majorBidi"/>
              <w:color w:val="000000"/>
              <w:sz w:val="24"/>
              <w:szCs w:val="24"/>
            </w:rPr>
            <w:delText xml:space="preserve">a meta-analysis by </w:delText>
          </w:r>
        </w:del>
      </w:ins>
      <w:del w:id="1402" w:author="Rodrigo Werle" w:date="2020-02-25T14:04:00Z">
        <w:r w:rsidRPr="008A61FC" w:rsidDel="003D61C4">
          <w:rPr>
            <w:rFonts w:asciiTheme="majorBidi" w:eastAsia="Times New Roman" w:hAnsiTheme="majorBidi" w:cstheme="majorBidi"/>
            <w:color w:val="000000"/>
            <w:sz w:val="24"/>
            <w:szCs w:val="24"/>
          </w:rPr>
          <w:delText>Kniss (2018)</w:delText>
        </w:r>
      </w:del>
      <w:ins w:id="1403" w:author="copyeditor" w:date="2020-02-23T13:48:00Z">
        <w:del w:id="1404" w:author="Rodrigo Werle" w:date="2020-02-25T14:04:00Z">
          <w:r w:rsidR="00B51105" w:rsidDel="003D61C4">
            <w:rPr>
              <w:rFonts w:asciiTheme="majorBidi" w:eastAsia="Times New Roman" w:hAnsiTheme="majorBidi" w:cstheme="majorBidi"/>
              <w:color w:val="000000"/>
              <w:sz w:val="24"/>
              <w:szCs w:val="24"/>
            </w:rPr>
            <w:delText>,</w:delText>
          </w:r>
        </w:del>
      </w:ins>
      <w:del w:id="1405" w:author="Rodrigo Werle" w:date="2020-02-25T14:04:00Z">
        <w:r w:rsidRPr="008A61FC" w:rsidDel="003D61C4">
          <w:rPr>
            <w:rFonts w:asciiTheme="majorBidi" w:eastAsia="Times New Roman" w:hAnsiTheme="majorBidi" w:cstheme="majorBidi"/>
            <w:color w:val="000000"/>
            <w:sz w:val="24"/>
            <w:szCs w:val="24"/>
          </w:rPr>
          <w:delText xml:space="preserve"> meta-analysis investigating soybean response to dicamba exposure, the likelihood for non-DT soybean </w:delText>
        </w:r>
        <w:r w:rsidR="00447755" w:rsidDel="003D61C4">
          <w:rPr>
            <w:rFonts w:asciiTheme="majorBidi" w:eastAsia="Times New Roman" w:hAnsiTheme="majorBidi" w:cstheme="majorBidi"/>
            <w:color w:val="000000"/>
            <w:sz w:val="24"/>
            <w:szCs w:val="24"/>
          </w:rPr>
          <w:delText>injury</w:delText>
        </w:r>
        <w:r w:rsidRPr="008A61FC" w:rsidDel="003D61C4">
          <w:rPr>
            <w:rFonts w:asciiTheme="majorBidi" w:eastAsia="Times New Roman" w:hAnsiTheme="majorBidi" w:cstheme="majorBidi"/>
            <w:color w:val="000000"/>
            <w:sz w:val="24"/>
            <w:szCs w:val="24"/>
          </w:rPr>
          <w:delText xml:space="preserve"> is higher when the crop is exposed to dicamba at flowering stages (R1</w:delText>
        </w:r>
        <w:r w:rsidR="00182690" w:rsidRPr="008A61FC" w:rsidDel="003D61C4">
          <w:rPr>
            <w:rFonts w:asciiTheme="majorBidi" w:eastAsia="Times New Roman" w:hAnsiTheme="majorBidi" w:cstheme="majorBidi"/>
            <w:color w:val="000000"/>
            <w:sz w:val="24"/>
            <w:szCs w:val="24"/>
          </w:rPr>
          <w:delText xml:space="preserve"> to </w:delText>
        </w:r>
        <w:r w:rsidRPr="008A61FC" w:rsidDel="003D61C4">
          <w:rPr>
            <w:rFonts w:asciiTheme="majorBidi" w:eastAsia="Times New Roman" w:hAnsiTheme="majorBidi" w:cstheme="majorBidi"/>
            <w:color w:val="000000"/>
            <w:sz w:val="24"/>
            <w:szCs w:val="24"/>
          </w:rPr>
          <w:delText xml:space="preserve">R2) when compared to </w:delText>
        </w:r>
      </w:del>
      <w:ins w:id="1406" w:author="copyeditor" w:date="2020-02-23T11:47:00Z">
        <w:del w:id="1407" w:author="Rodrigo Werle" w:date="2020-02-25T14:04:00Z">
          <w:r w:rsidR="00B81133" w:rsidDel="003D61C4">
            <w:rPr>
              <w:rFonts w:asciiTheme="majorBidi" w:eastAsia="Times New Roman" w:hAnsiTheme="majorBidi" w:cstheme="majorBidi"/>
              <w:color w:val="000000"/>
              <w:sz w:val="24"/>
              <w:szCs w:val="24"/>
            </w:rPr>
            <w:delText>with</w:delText>
          </w:r>
          <w:r w:rsidR="00B81133" w:rsidRPr="008A61FC" w:rsidDel="003D61C4">
            <w:rPr>
              <w:rFonts w:asciiTheme="majorBidi" w:eastAsia="Times New Roman" w:hAnsiTheme="majorBidi" w:cstheme="majorBidi"/>
              <w:color w:val="000000"/>
              <w:sz w:val="24"/>
              <w:szCs w:val="24"/>
            </w:rPr>
            <w:delText xml:space="preserve"> </w:delText>
          </w:r>
        </w:del>
      </w:ins>
      <w:del w:id="1408" w:author="Rodrigo Werle" w:date="2020-02-25T14:04:00Z">
        <w:r w:rsidRPr="008A61FC" w:rsidDel="003D61C4">
          <w:rPr>
            <w:rFonts w:asciiTheme="majorBidi" w:eastAsia="Times New Roman" w:hAnsiTheme="majorBidi" w:cstheme="majorBidi"/>
            <w:color w:val="000000"/>
            <w:sz w:val="24"/>
            <w:szCs w:val="24"/>
          </w:rPr>
          <w:delText>vegetative stages (V1</w:delText>
        </w:r>
        <w:r w:rsidR="00182690" w:rsidRPr="008A61FC" w:rsidDel="003D61C4">
          <w:rPr>
            <w:rFonts w:asciiTheme="majorBidi" w:eastAsia="Times New Roman" w:hAnsiTheme="majorBidi" w:cstheme="majorBidi"/>
            <w:color w:val="000000"/>
            <w:sz w:val="24"/>
            <w:szCs w:val="24"/>
          </w:rPr>
          <w:delText xml:space="preserve"> to </w:delText>
        </w:r>
        <w:r w:rsidRPr="008A61FC" w:rsidDel="003D61C4">
          <w:rPr>
            <w:rFonts w:asciiTheme="majorBidi" w:eastAsia="Times New Roman" w:hAnsiTheme="majorBidi" w:cstheme="majorBidi"/>
            <w:color w:val="000000"/>
            <w:sz w:val="24"/>
            <w:szCs w:val="24"/>
          </w:rPr>
          <w:delText>V7).</w:delText>
        </w:r>
      </w:del>
    </w:p>
    <w:p w14:paraId="30B0C5CB" w14:textId="18FAE9C1" w:rsidR="00FD29E7" w:rsidRPr="008A61FC" w:rsidDel="003D61C4" w:rsidRDefault="00FD29E7" w:rsidP="001E110F">
      <w:pPr>
        <w:spacing w:after="0" w:line="480" w:lineRule="auto"/>
        <w:ind w:firstLine="432"/>
        <w:rPr>
          <w:del w:id="1409" w:author="Rodrigo Werle" w:date="2020-02-25T14:06:00Z"/>
          <w:rFonts w:asciiTheme="majorBidi" w:eastAsia="Times New Roman" w:hAnsiTheme="majorBidi" w:cstheme="majorBidi"/>
          <w:color w:val="FFFFFF"/>
          <w:sz w:val="24"/>
          <w:szCs w:val="24"/>
        </w:rPr>
      </w:pPr>
      <w:r w:rsidRPr="008A61FC">
        <w:rPr>
          <w:rFonts w:asciiTheme="majorBidi" w:eastAsia="Times New Roman" w:hAnsiTheme="majorBidi" w:cstheme="majorBidi"/>
          <w:color w:val="000000"/>
          <w:sz w:val="24"/>
          <w:szCs w:val="24"/>
        </w:rPr>
        <w:t xml:space="preserve">The dicamba deposition reduced with distance from the application block (Figure </w:t>
      </w:r>
      <w:r w:rsidR="00651C32" w:rsidRPr="008A61FC">
        <w:rPr>
          <w:rFonts w:asciiTheme="majorBidi" w:eastAsia="Times New Roman" w:hAnsiTheme="majorBidi" w:cstheme="majorBidi"/>
          <w:color w:val="000000"/>
          <w:sz w:val="24"/>
          <w:szCs w:val="24"/>
        </w:rPr>
        <w:t>5</w:t>
      </w:r>
      <w:r w:rsidRPr="008A61FC">
        <w:rPr>
          <w:rFonts w:asciiTheme="majorBidi" w:eastAsia="Times New Roman" w:hAnsiTheme="majorBidi" w:cstheme="majorBidi"/>
          <w:color w:val="000000"/>
          <w:sz w:val="24"/>
          <w:szCs w:val="24"/>
        </w:rPr>
        <w:t xml:space="preserve">; Table 4). </w:t>
      </w:r>
      <w:ins w:id="1410" w:author="copyeditor" w:date="2020-02-23T11:47:00Z">
        <w:r w:rsidR="00B81133">
          <w:rPr>
            <w:rFonts w:asciiTheme="majorBidi" w:eastAsia="Times New Roman" w:hAnsiTheme="majorBidi" w:cstheme="majorBidi"/>
            <w:color w:val="000000"/>
            <w:sz w:val="24"/>
            <w:szCs w:val="24"/>
          </w:rPr>
          <w:t>D</w:t>
        </w:r>
        <w:r w:rsidR="00B81133" w:rsidRPr="008A61FC">
          <w:rPr>
            <w:rFonts w:asciiTheme="majorBidi" w:hAnsiTheme="majorBidi" w:cstheme="majorBidi"/>
            <w:bCs/>
            <w:color w:val="000000" w:themeColor="text1"/>
            <w:sz w:val="24"/>
            <w:szCs w:val="24"/>
          </w:rPr>
          <w:t>icamba</w:t>
        </w:r>
      </w:ins>
      <w:del w:id="1411" w:author="copyeditor" w:date="2020-02-23T11:47:00Z">
        <w:r w:rsidRPr="008A61FC" w:rsidDel="00B81133">
          <w:rPr>
            <w:rFonts w:asciiTheme="majorBidi" w:eastAsia="Times New Roman" w:hAnsiTheme="majorBidi" w:cstheme="majorBidi"/>
            <w:color w:val="000000"/>
            <w:sz w:val="24"/>
            <w:szCs w:val="24"/>
          </w:rPr>
          <w:delText>A</w:delText>
        </w:r>
      </w:del>
      <w:r w:rsidRPr="008A61FC">
        <w:rPr>
          <w:rFonts w:asciiTheme="majorBidi" w:eastAsia="Times New Roman" w:hAnsiTheme="majorBidi" w:cstheme="majorBidi"/>
          <w:color w:val="000000"/>
          <w:sz w:val="24"/>
          <w:szCs w:val="24"/>
        </w:rPr>
        <w:t xml:space="preserve"> 1,684 </w:t>
      </w:r>
      <w:ins w:id="1412" w:author="Maxwel" w:date="2020-03-23T15:17:00Z">
        <w:r w:rsidR="00AD1637" w:rsidRPr="00222A34">
          <w:rPr>
            <w:rFonts w:ascii="Times New Roman" w:eastAsia="Times New Roman" w:hAnsi="Times New Roman" w:cs="Times New Roman"/>
            <w:bCs/>
            <w:color w:val="222222"/>
            <w:sz w:val="24"/>
            <w:szCs w:val="24"/>
            <w:lang w:val="el-GR"/>
          </w:rPr>
          <w:t>η</w:t>
        </w:r>
      </w:ins>
      <w:del w:id="1413" w:author="Maxwel" w:date="2020-03-23T15:17:00Z">
        <w:r w:rsidRPr="008A61FC" w:rsidDel="00AD1637">
          <w:rPr>
            <w:rFonts w:asciiTheme="majorBidi" w:hAnsiTheme="majorBidi" w:cstheme="majorBidi"/>
            <w:bCs/>
            <w:color w:val="000000" w:themeColor="text1"/>
            <w:sz w:val="24"/>
            <w:szCs w:val="24"/>
          </w:rPr>
          <w:delText>n</w:delText>
        </w:r>
      </w:del>
      <w:r w:rsidRPr="008A61FC">
        <w:rPr>
          <w:rFonts w:asciiTheme="majorBidi" w:hAnsiTheme="majorBidi" w:cstheme="majorBidi"/>
          <w:bCs/>
          <w:color w:val="000000" w:themeColor="text1"/>
          <w:sz w:val="24"/>
          <w:szCs w:val="24"/>
        </w:rPr>
        <w:t>g filter</w:t>
      </w:r>
      <w:ins w:id="1414" w:author="copyeditor" w:date="2020-02-21T16:51:00Z">
        <w:r w:rsidR="00D235EF">
          <w:rPr>
            <w:rFonts w:asciiTheme="majorBidi" w:hAnsiTheme="majorBidi" w:cstheme="majorBidi"/>
            <w:iCs/>
            <w:color w:val="000000" w:themeColor="text1"/>
            <w:sz w:val="24"/>
            <w:szCs w:val="24"/>
            <w:vertAlign w:val="superscript"/>
          </w:rPr>
          <w:t>−</w:t>
        </w:r>
      </w:ins>
      <w:del w:id="1415" w:author="copyeditor" w:date="2020-02-21T16:51:00Z">
        <w:r w:rsidRPr="008A61FC" w:rsidDel="00D235EF">
          <w:rPr>
            <w:rFonts w:asciiTheme="majorBidi" w:hAnsiTheme="majorBidi" w:cstheme="majorBidi"/>
            <w:bCs/>
            <w:color w:val="000000" w:themeColor="text1"/>
            <w:sz w:val="24"/>
            <w:szCs w:val="24"/>
            <w:vertAlign w:val="superscript"/>
          </w:rPr>
          <w:delText>-</w:delText>
        </w:r>
      </w:del>
      <w:r w:rsidRPr="008A61FC">
        <w:rPr>
          <w:rFonts w:asciiTheme="majorBidi" w:hAnsiTheme="majorBidi" w:cstheme="majorBidi"/>
          <w:bCs/>
          <w:color w:val="000000" w:themeColor="text1"/>
          <w:sz w:val="24"/>
          <w:szCs w:val="24"/>
          <w:vertAlign w:val="superscript"/>
        </w:rPr>
        <w:t>1</w:t>
      </w:r>
      <w:r w:rsidRPr="008A61FC">
        <w:rPr>
          <w:rFonts w:asciiTheme="majorBidi" w:hAnsiTheme="majorBidi" w:cstheme="majorBidi"/>
          <w:bCs/>
          <w:color w:val="000000" w:themeColor="text1"/>
          <w:sz w:val="24"/>
          <w:szCs w:val="24"/>
        </w:rPr>
        <w:t xml:space="preserve"> </w:t>
      </w:r>
      <w:del w:id="1416" w:author="copyeditor" w:date="2020-02-23T11:48:00Z">
        <w:r w:rsidRPr="008A61FC" w:rsidDel="00B81133">
          <w:rPr>
            <w:rFonts w:asciiTheme="majorBidi" w:hAnsiTheme="majorBidi" w:cstheme="majorBidi"/>
            <w:bCs/>
            <w:color w:val="000000" w:themeColor="text1"/>
            <w:sz w:val="24"/>
            <w:szCs w:val="24"/>
          </w:rPr>
          <w:delText xml:space="preserve">of dicamba </w:delText>
        </w:r>
      </w:del>
      <w:r w:rsidRPr="008A61FC">
        <w:rPr>
          <w:rFonts w:asciiTheme="majorBidi" w:hAnsiTheme="majorBidi" w:cstheme="majorBidi"/>
          <w:bCs/>
          <w:color w:val="000000" w:themeColor="text1"/>
          <w:sz w:val="24"/>
          <w:szCs w:val="24"/>
        </w:rPr>
        <w:t xml:space="preserve">was detected adjacent to the dicamba application block (Table 4). The 50% reduction of dicamba deposition was estimated at 0.6 m from the dicamba application block. </w:t>
      </w:r>
      <w:bookmarkStart w:id="1417" w:name="_Hlk8388360"/>
      <w:r w:rsidRPr="008A61FC">
        <w:rPr>
          <w:rFonts w:asciiTheme="majorBidi" w:eastAsia="Times New Roman" w:hAnsiTheme="majorBidi" w:cstheme="majorBidi"/>
          <w:color w:val="000000" w:themeColor="text1"/>
          <w:sz w:val="24"/>
          <w:szCs w:val="24"/>
        </w:rPr>
        <w:t xml:space="preserve">Similar to other </w:t>
      </w:r>
      <w:r w:rsidRPr="008A61FC">
        <w:rPr>
          <w:rFonts w:asciiTheme="majorBidi" w:eastAsia="Times New Roman" w:hAnsiTheme="majorBidi" w:cstheme="majorBidi"/>
          <w:color w:val="000000"/>
          <w:sz w:val="24"/>
          <w:szCs w:val="24"/>
        </w:rPr>
        <w:t xml:space="preserve">locations, the highest amount of dicamba detected using the PUFs was </w:t>
      </w:r>
      <w:del w:id="1418" w:author="copyeditor" w:date="2020-02-23T11:48:00Z">
        <w:r w:rsidRPr="008A61FC" w:rsidDel="00B81133">
          <w:rPr>
            <w:rFonts w:asciiTheme="majorBidi" w:eastAsia="Times New Roman" w:hAnsiTheme="majorBidi" w:cstheme="majorBidi"/>
            <w:color w:val="000000"/>
            <w:sz w:val="24"/>
            <w:szCs w:val="24"/>
          </w:rPr>
          <w:delText xml:space="preserve">detected </w:delText>
        </w:r>
      </w:del>
      <w:r w:rsidRPr="008A61FC">
        <w:rPr>
          <w:rFonts w:asciiTheme="majorBidi" w:eastAsia="Times New Roman" w:hAnsiTheme="majorBidi" w:cstheme="majorBidi"/>
          <w:color w:val="000000"/>
          <w:sz w:val="24"/>
          <w:szCs w:val="24"/>
        </w:rPr>
        <w:t xml:space="preserve">within the first 6 </w:t>
      </w:r>
      <w:del w:id="1419" w:author="copyeditor" w:date="2020-02-23T11:48:00Z">
        <w:r w:rsidR="00D545A5" w:rsidRPr="008A61FC" w:rsidDel="00B81133">
          <w:rPr>
            <w:rFonts w:asciiTheme="majorBidi" w:eastAsia="Times New Roman" w:hAnsiTheme="majorBidi" w:cstheme="majorBidi"/>
            <w:color w:val="000000"/>
            <w:sz w:val="24"/>
            <w:szCs w:val="24"/>
          </w:rPr>
          <w:delText>h</w:delText>
        </w:r>
        <w:r w:rsidRPr="008A61FC" w:rsidDel="00B81133">
          <w:rPr>
            <w:rFonts w:asciiTheme="majorBidi" w:eastAsia="Times New Roman" w:hAnsiTheme="majorBidi" w:cstheme="majorBidi"/>
            <w:color w:val="000000"/>
            <w:sz w:val="24"/>
            <w:szCs w:val="24"/>
          </w:rPr>
          <w:delText xml:space="preserve"> after application</w:delText>
        </w:r>
      </w:del>
      <w:ins w:id="1420" w:author="copyeditor" w:date="2020-02-23T11:48:00Z">
        <w:r w:rsidR="00B81133">
          <w:rPr>
            <w:rFonts w:asciiTheme="majorBidi" w:eastAsia="Times New Roman" w:hAnsiTheme="majorBidi" w:cstheme="majorBidi"/>
            <w:color w:val="000000"/>
            <w:sz w:val="24"/>
            <w:szCs w:val="24"/>
          </w:rPr>
          <w:t>HAA</w:t>
        </w:r>
      </w:ins>
      <w:r w:rsidRPr="008A61FC">
        <w:rPr>
          <w:rFonts w:asciiTheme="majorBidi" w:eastAsia="Times New Roman" w:hAnsiTheme="majorBidi" w:cstheme="majorBidi"/>
          <w:color w:val="000000"/>
          <w:sz w:val="24"/>
          <w:szCs w:val="24"/>
        </w:rPr>
        <w:t xml:space="preserve"> (Figure </w:t>
      </w:r>
      <w:r w:rsidR="00651C32" w:rsidRPr="008A61FC">
        <w:rPr>
          <w:rFonts w:asciiTheme="majorBidi" w:eastAsia="Times New Roman" w:hAnsiTheme="majorBidi" w:cstheme="majorBidi"/>
          <w:color w:val="000000"/>
          <w:sz w:val="24"/>
          <w:szCs w:val="24"/>
        </w:rPr>
        <w:t>6</w:t>
      </w:r>
      <w:r w:rsidRPr="008A61FC">
        <w:rPr>
          <w:rFonts w:asciiTheme="majorBidi" w:eastAsia="Times New Roman" w:hAnsiTheme="majorBidi" w:cstheme="majorBidi"/>
          <w:color w:val="000000"/>
          <w:sz w:val="24"/>
          <w:szCs w:val="24"/>
        </w:rPr>
        <w:t>). Flux estimations followed a diurnal cycle</w:t>
      </w:r>
      <w:ins w:id="1421" w:author="copyeditor" w:date="2020-02-23T11:48:00Z">
        <w:r w:rsidR="00B81133">
          <w:rPr>
            <w:rFonts w:asciiTheme="majorBidi" w:eastAsia="Times New Roman" w:hAnsiTheme="majorBidi" w:cstheme="majorBidi"/>
            <w:color w:val="000000"/>
            <w:sz w:val="24"/>
            <w:szCs w:val="24"/>
          </w:rPr>
          <w:t>,</w:t>
        </w:r>
      </w:ins>
      <w:r w:rsidRPr="008A61FC">
        <w:rPr>
          <w:rFonts w:asciiTheme="majorBidi" w:eastAsia="Times New Roman" w:hAnsiTheme="majorBidi" w:cstheme="majorBidi"/>
          <w:color w:val="000000"/>
          <w:sz w:val="24"/>
          <w:szCs w:val="24"/>
        </w:rPr>
        <w:t xml:space="preserve"> with higher dicamba concentrations measured during the day and lower concentrations at night. Dicamba wa</w:t>
      </w:r>
      <w:r w:rsidR="00717FC7" w:rsidRPr="008A61FC">
        <w:rPr>
          <w:rFonts w:asciiTheme="majorBidi" w:eastAsia="Times New Roman" w:hAnsiTheme="majorBidi" w:cstheme="majorBidi"/>
          <w:color w:val="000000"/>
          <w:sz w:val="24"/>
          <w:szCs w:val="24"/>
        </w:rPr>
        <w:t xml:space="preserve">s still detected up to </w:t>
      </w:r>
      <w:del w:id="1422" w:author="Rodrigo Werle" w:date="2020-02-25T14:10:00Z">
        <w:r w:rsidR="00717FC7" w:rsidRPr="008A61FC" w:rsidDel="003D61C4">
          <w:rPr>
            <w:rFonts w:asciiTheme="majorBidi" w:eastAsia="Times New Roman" w:hAnsiTheme="majorBidi" w:cstheme="majorBidi"/>
            <w:color w:val="000000"/>
            <w:sz w:val="24"/>
            <w:szCs w:val="24"/>
          </w:rPr>
          <w:delText xml:space="preserve">56 </w:delText>
        </w:r>
      </w:del>
      <w:ins w:id="1423" w:author="Rodrigo Werle" w:date="2020-02-25T14:10:00Z">
        <w:r w:rsidR="003D61C4" w:rsidRPr="008A61FC">
          <w:rPr>
            <w:rFonts w:asciiTheme="majorBidi" w:eastAsia="Times New Roman" w:hAnsiTheme="majorBidi" w:cstheme="majorBidi"/>
            <w:color w:val="000000"/>
            <w:sz w:val="24"/>
            <w:szCs w:val="24"/>
          </w:rPr>
          <w:t>5</w:t>
        </w:r>
        <w:r w:rsidR="003D61C4">
          <w:rPr>
            <w:rFonts w:asciiTheme="majorBidi" w:eastAsia="Times New Roman" w:hAnsiTheme="majorBidi" w:cstheme="majorBidi"/>
            <w:color w:val="000000"/>
            <w:sz w:val="24"/>
            <w:szCs w:val="24"/>
          </w:rPr>
          <w:t>5</w:t>
        </w:r>
        <w:r w:rsidR="003D61C4" w:rsidRPr="008A61FC">
          <w:rPr>
            <w:rFonts w:asciiTheme="majorBidi" w:eastAsia="Times New Roman" w:hAnsiTheme="majorBidi" w:cstheme="majorBidi"/>
            <w:color w:val="000000"/>
            <w:sz w:val="24"/>
            <w:szCs w:val="24"/>
          </w:rPr>
          <w:t xml:space="preserve"> </w:t>
        </w:r>
      </w:ins>
      <w:del w:id="1424" w:author="copyeditor" w:date="2020-02-23T11:48:00Z">
        <w:r w:rsidR="00717FC7" w:rsidRPr="008A61FC" w:rsidDel="00B81133">
          <w:rPr>
            <w:rFonts w:asciiTheme="majorBidi" w:eastAsia="Times New Roman" w:hAnsiTheme="majorBidi" w:cstheme="majorBidi"/>
            <w:color w:val="000000"/>
            <w:sz w:val="24"/>
            <w:szCs w:val="24"/>
          </w:rPr>
          <w:delText xml:space="preserve">h </w:delText>
        </w:r>
        <w:r w:rsidRPr="008A61FC" w:rsidDel="00B81133">
          <w:rPr>
            <w:rFonts w:asciiTheme="majorBidi" w:eastAsia="Times New Roman" w:hAnsiTheme="majorBidi" w:cstheme="majorBidi"/>
            <w:color w:val="000000"/>
            <w:sz w:val="24"/>
            <w:szCs w:val="24"/>
          </w:rPr>
          <w:delText>after application</w:delText>
        </w:r>
      </w:del>
      <w:ins w:id="1425" w:author="copyeditor" w:date="2020-02-23T11:48:00Z">
        <w:r w:rsidR="00B81133">
          <w:rPr>
            <w:rFonts w:asciiTheme="majorBidi" w:eastAsia="Times New Roman" w:hAnsiTheme="majorBidi" w:cstheme="majorBidi"/>
            <w:color w:val="000000"/>
            <w:sz w:val="24"/>
            <w:szCs w:val="24"/>
          </w:rPr>
          <w:t>HAA at the</w:t>
        </w:r>
      </w:ins>
      <w:del w:id="1426" w:author="copyeditor" w:date="2020-02-23T11:48:00Z">
        <w:r w:rsidRPr="008A61FC" w:rsidDel="00B81133">
          <w:rPr>
            <w:rFonts w:asciiTheme="majorBidi" w:eastAsia="Times New Roman" w:hAnsiTheme="majorBidi" w:cstheme="majorBidi"/>
            <w:color w:val="000000"/>
            <w:sz w:val="24"/>
            <w:szCs w:val="24"/>
          </w:rPr>
          <w:delText xml:space="preserve"> in</w:delText>
        </w:r>
      </w:del>
      <w:r w:rsidRPr="008A61FC">
        <w:rPr>
          <w:rFonts w:asciiTheme="majorBidi" w:eastAsia="Times New Roman" w:hAnsiTheme="majorBidi" w:cstheme="majorBidi"/>
          <w:color w:val="000000"/>
          <w:sz w:val="24"/>
          <w:szCs w:val="24"/>
        </w:rPr>
        <w:t xml:space="preserve"> Wisconsin</w:t>
      </w:r>
      <w:ins w:id="1427" w:author="copyeditor" w:date="2020-02-23T11:48:00Z">
        <w:r w:rsidR="00B81133">
          <w:rPr>
            <w:rFonts w:asciiTheme="majorBidi" w:eastAsia="Times New Roman" w:hAnsiTheme="majorBidi" w:cstheme="majorBidi"/>
            <w:color w:val="000000"/>
            <w:sz w:val="24"/>
            <w:szCs w:val="24"/>
          </w:rPr>
          <w:t xml:space="preserve"> site</w:t>
        </w:r>
      </w:ins>
      <w:r w:rsidRPr="008A61FC">
        <w:rPr>
          <w:rFonts w:asciiTheme="majorBidi" w:eastAsia="Times New Roman" w:hAnsiTheme="majorBidi" w:cstheme="majorBidi"/>
          <w:color w:val="000000"/>
          <w:sz w:val="24"/>
          <w:szCs w:val="24"/>
        </w:rPr>
        <w:t>.</w:t>
      </w:r>
    </w:p>
    <w:p w14:paraId="764C5795" w14:textId="0913947A" w:rsidR="00200C76" w:rsidRPr="008A61FC" w:rsidRDefault="003D61C4" w:rsidP="001E110F">
      <w:pPr>
        <w:spacing w:after="0" w:line="480" w:lineRule="auto"/>
        <w:ind w:firstLine="432"/>
        <w:rPr>
          <w:rFonts w:asciiTheme="majorBidi" w:eastAsia="Times New Roman" w:hAnsiTheme="majorBidi" w:cstheme="majorBidi"/>
          <w:color w:val="FFFFFF"/>
          <w:sz w:val="24"/>
          <w:szCs w:val="24"/>
        </w:rPr>
      </w:pPr>
      <w:ins w:id="1428" w:author="Rodrigo Werle" w:date="2020-02-25T14:06:00Z">
        <w:r>
          <w:rPr>
            <w:rFonts w:asciiTheme="majorBidi" w:eastAsia="Times New Roman" w:hAnsiTheme="majorBidi" w:cstheme="majorBidi"/>
            <w:color w:val="000000"/>
            <w:sz w:val="24"/>
            <w:szCs w:val="24"/>
          </w:rPr>
          <w:t xml:space="preserve"> </w:t>
        </w:r>
      </w:ins>
      <w:r w:rsidR="00FD29E7" w:rsidRPr="008A61FC">
        <w:rPr>
          <w:rFonts w:asciiTheme="majorBidi" w:eastAsia="Times New Roman" w:hAnsiTheme="majorBidi" w:cstheme="majorBidi"/>
          <w:color w:val="000000"/>
          <w:sz w:val="24"/>
          <w:szCs w:val="24"/>
        </w:rPr>
        <w:t xml:space="preserve">Dicamba injury on non-DT soybean in the downwind direction </w:t>
      </w:r>
      <w:del w:id="1429" w:author="copyeditor" w:date="2020-02-23T11:51:00Z">
        <w:r w:rsidR="00FD29E7" w:rsidRPr="008A61FC" w:rsidDel="00126518">
          <w:rPr>
            <w:rFonts w:asciiTheme="majorBidi" w:eastAsia="Times New Roman" w:hAnsiTheme="majorBidi" w:cstheme="majorBidi"/>
            <w:color w:val="000000"/>
            <w:sz w:val="24"/>
            <w:szCs w:val="24"/>
          </w:rPr>
          <w:delText xml:space="preserve">in Wisconsin </w:delText>
        </w:r>
      </w:del>
      <w:r w:rsidR="00FD29E7" w:rsidRPr="008A61FC">
        <w:rPr>
          <w:rFonts w:asciiTheme="majorBidi" w:eastAsia="Times New Roman" w:hAnsiTheme="majorBidi" w:cstheme="majorBidi"/>
          <w:color w:val="000000"/>
          <w:sz w:val="24"/>
          <w:szCs w:val="24"/>
        </w:rPr>
        <w:t>was likely caused by both primary and secondary dicamba OTM. Calm winds blew toward</w:t>
      </w:r>
      <w:del w:id="1430" w:author="copyeditor" w:date="2020-02-23T11:51:00Z">
        <w:r w:rsidR="00FD29E7" w:rsidRPr="008A61FC" w:rsidDel="00FE769B">
          <w:rPr>
            <w:rFonts w:asciiTheme="majorBidi" w:eastAsia="Times New Roman" w:hAnsiTheme="majorBidi" w:cstheme="majorBidi"/>
            <w:color w:val="000000"/>
            <w:sz w:val="24"/>
            <w:szCs w:val="24"/>
          </w:rPr>
          <w:delText>s</w:delText>
        </w:r>
      </w:del>
      <w:r w:rsidR="00717FC7" w:rsidRPr="008A61FC">
        <w:rPr>
          <w:rFonts w:asciiTheme="majorBidi" w:eastAsia="Times New Roman" w:hAnsiTheme="majorBidi" w:cstheme="majorBidi"/>
          <w:color w:val="000000"/>
          <w:sz w:val="24"/>
          <w:szCs w:val="24"/>
        </w:rPr>
        <w:t xml:space="preserve"> the same direction for 72 </w:t>
      </w:r>
      <w:del w:id="1431" w:author="copyeditor" w:date="2020-02-23T11:52:00Z">
        <w:r w:rsidR="00717FC7" w:rsidRPr="008A61FC" w:rsidDel="00FE769B">
          <w:rPr>
            <w:rFonts w:asciiTheme="majorBidi" w:eastAsia="Times New Roman" w:hAnsiTheme="majorBidi" w:cstheme="majorBidi"/>
            <w:color w:val="000000"/>
            <w:sz w:val="24"/>
            <w:szCs w:val="24"/>
          </w:rPr>
          <w:delText>h</w:delText>
        </w:r>
        <w:r w:rsidR="00FD29E7" w:rsidRPr="008A61FC" w:rsidDel="00FE769B">
          <w:rPr>
            <w:rFonts w:asciiTheme="majorBidi" w:eastAsia="Times New Roman" w:hAnsiTheme="majorBidi" w:cstheme="majorBidi"/>
            <w:color w:val="000000"/>
            <w:sz w:val="24"/>
            <w:szCs w:val="24"/>
          </w:rPr>
          <w:delText xml:space="preserve"> after application</w:delText>
        </w:r>
      </w:del>
      <w:ins w:id="1432" w:author="copyeditor" w:date="2020-02-23T11:52:00Z">
        <w:r w:rsidR="00FE769B">
          <w:rPr>
            <w:rFonts w:asciiTheme="majorBidi" w:eastAsia="Times New Roman" w:hAnsiTheme="majorBidi" w:cstheme="majorBidi"/>
            <w:color w:val="000000"/>
            <w:sz w:val="24"/>
            <w:szCs w:val="24"/>
          </w:rPr>
          <w:t>HAA</w:t>
        </w:r>
      </w:ins>
      <w:r w:rsidR="00FD29E7" w:rsidRPr="008A61FC">
        <w:rPr>
          <w:rFonts w:asciiTheme="majorBidi" w:eastAsia="Times New Roman" w:hAnsiTheme="majorBidi" w:cstheme="majorBidi"/>
          <w:color w:val="000000"/>
          <w:sz w:val="24"/>
          <w:szCs w:val="24"/>
        </w:rPr>
        <w:t xml:space="preserve"> at this site, likely carrying secondary dicamba vapor</w:t>
      </w:r>
      <w:ins w:id="1433" w:author="copyeditor" w:date="2020-02-23T11:52:00Z">
        <w:r w:rsidR="00FE769B">
          <w:rPr>
            <w:rFonts w:asciiTheme="majorBidi" w:eastAsia="Times New Roman" w:hAnsiTheme="majorBidi" w:cstheme="majorBidi"/>
            <w:color w:val="000000"/>
            <w:sz w:val="24"/>
            <w:szCs w:val="24"/>
          </w:rPr>
          <w:t xml:space="preserve"> or </w:t>
        </w:r>
      </w:ins>
      <w:del w:id="1434" w:author="copyeditor" w:date="2020-02-23T11:52:00Z">
        <w:r w:rsidR="00FD29E7" w:rsidRPr="008A61FC" w:rsidDel="00FE769B">
          <w:rPr>
            <w:rFonts w:asciiTheme="majorBidi" w:eastAsia="Times New Roman" w:hAnsiTheme="majorBidi" w:cstheme="majorBidi"/>
            <w:color w:val="000000"/>
            <w:sz w:val="24"/>
            <w:szCs w:val="24"/>
          </w:rPr>
          <w:delText>/</w:delText>
        </w:r>
      </w:del>
      <w:r w:rsidR="00FD29E7" w:rsidRPr="008A61FC">
        <w:rPr>
          <w:rFonts w:asciiTheme="majorBidi" w:eastAsia="Times New Roman" w:hAnsiTheme="majorBidi" w:cstheme="majorBidi"/>
          <w:color w:val="000000"/>
          <w:sz w:val="24"/>
          <w:szCs w:val="24"/>
        </w:rPr>
        <w:t xml:space="preserve">particles </w:t>
      </w:r>
      <w:del w:id="1435" w:author="copyeditor" w:date="2020-02-23T11:52:00Z">
        <w:r w:rsidR="00FD29E7" w:rsidRPr="008A61FC" w:rsidDel="00FE769B">
          <w:rPr>
            <w:rFonts w:asciiTheme="majorBidi" w:eastAsia="Times New Roman" w:hAnsiTheme="majorBidi" w:cstheme="majorBidi"/>
            <w:color w:val="000000"/>
            <w:sz w:val="24"/>
            <w:szCs w:val="24"/>
          </w:rPr>
          <w:delText xml:space="preserve">towards </w:delText>
        </w:r>
      </w:del>
      <w:ins w:id="1436" w:author="copyeditor" w:date="2020-02-23T11:52:00Z">
        <w:r w:rsidR="00FE769B">
          <w:rPr>
            <w:rFonts w:asciiTheme="majorBidi" w:eastAsia="Times New Roman" w:hAnsiTheme="majorBidi" w:cstheme="majorBidi"/>
            <w:color w:val="000000"/>
            <w:sz w:val="24"/>
            <w:szCs w:val="24"/>
          </w:rPr>
          <w:t>in</w:t>
        </w:r>
        <w:r w:rsidR="00FE769B" w:rsidRPr="008A61FC">
          <w:rPr>
            <w:rFonts w:asciiTheme="majorBidi" w:eastAsia="Times New Roman" w:hAnsiTheme="majorBidi" w:cstheme="majorBidi"/>
            <w:color w:val="000000"/>
            <w:sz w:val="24"/>
            <w:szCs w:val="24"/>
          </w:rPr>
          <w:t xml:space="preserve"> </w:t>
        </w:r>
      </w:ins>
      <w:r w:rsidR="00FD29E7" w:rsidRPr="008A61FC">
        <w:rPr>
          <w:rFonts w:asciiTheme="majorBidi" w:eastAsia="Times New Roman" w:hAnsiTheme="majorBidi" w:cstheme="majorBidi"/>
          <w:color w:val="000000"/>
          <w:sz w:val="24"/>
          <w:szCs w:val="24"/>
        </w:rPr>
        <w:t>the downwind direction</w:t>
      </w:r>
      <w:ins w:id="1437" w:author="Rodrigo Werle" w:date="2020-02-25T14:10:00Z">
        <w:r>
          <w:rPr>
            <w:rFonts w:asciiTheme="majorBidi" w:eastAsia="Times New Roman" w:hAnsiTheme="majorBidi" w:cstheme="majorBidi"/>
            <w:color w:val="000000"/>
            <w:sz w:val="24"/>
            <w:szCs w:val="24"/>
          </w:rPr>
          <w:t xml:space="preserve"> (Figure 2)</w:t>
        </w:r>
      </w:ins>
      <w:r w:rsidR="003D1ED1" w:rsidRPr="008A61FC">
        <w:rPr>
          <w:rFonts w:asciiTheme="majorBidi" w:eastAsia="Times New Roman" w:hAnsiTheme="majorBidi" w:cstheme="majorBidi"/>
          <w:color w:val="000000"/>
          <w:sz w:val="24"/>
          <w:szCs w:val="24"/>
        </w:rPr>
        <w:t>.</w:t>
      </w:r>
      <w:bookmarkEnd w:id="1362"/>
      <w:bookmarkEnd w:id="1417"/>
    </w:p>
    <w:p w14:paraId="3F8F523B" w14:textId="29DCC056" w:rsidR="00200C76" w:rsidRPr="008A61FC" w:rsidRDefault="00D545A5" w:rsidP="001E110F">
      <w:pPr>
        <w:spacing w:after="0" w:line="480" w:lineRule="auto"/>
        <w:ind w:firstLine="432"/>
        <w:rPr>
          <w:rFonts w:asciiTheme="majorBidi" w:eastAsia="Calibri" w:hAnsiTheme="majorBidi" w:cstheme="majorBidi"/>
          <w:color w:val="000000" w:themeColor="text1"/>
          <w:sz w:val="24"/>
          <w:szCs w:val="24"/>
        </w:rPr>
      </w:pPr>
      <w:r w:rsidRPr="008A61FC">
        <w:rPr>
          <w:rFonts w:asciiTheme="majorBidi" w:eastAsia="Calibri" w:hAnsiTheme="majorBidi" w:cstheme="majorBidi"/>
          <w:color w:val="000000" w:themeColor="text1"/>
          <w:sz w:val="24"/>
          <w:szCs w:val="24"/>
        </w:rPr>
        <w:t>In summary, t</w:t>
      </w:r>
      <w:r w:rsidR="002B126D" w:rsidRPr="008A61FC">
        <w:rPr>
          <w:rFonts w:asciiTheme="majorBidi" w:eastAsia="Calibri" w:hAnsiTheme="majorBidi" w:cstheme="majorBidi"/>
          <w:color w:val="000000" w:themeColor="text1"/>
          <w:sz w:val="24"/>
          <w:szCs w:val="24"/>
        </w:rPr>
        <w:t xml:space="preserve">he greatest injury to non-DR soybean from </w:t>
      </w:r>
      <w:r w:rsidR="00066CA1" w:rsidRPr="008A61FC">
        <w:rPr>
          <w:rFonts w:asciiTheme="majorBidi" w:eastAsia="Calibri" w:hAnsiTheme="majorBidi" w:cstheme="majorBidi"/>
          <w:color w:val="000000" w:themeColor="text1"/>
          <w:sz w:val="24"/>
          <w:szCs w:val="24"/>
        </w:rPr>
        <w:t>OTM</w:t>
      </w:r>
      <w:r w:rsidR="002B126D" w:rsidRPr="008A61FC">
        <w:rPr>
          <w:rFonts w:asciiTheme="majorBidi" w:eastAsia="Calibri" w:hAnsiTheme="majorBidi" w:cstheme="majorBidi"/>
          <w:color w:val="000000" w:themeColor="text1"/>
          <w:sz w:val="24"/>
          <w:szCs w:val="24"/>
        </w:rPr>
        <w:t xml:space="preserve"> of dicamba occurred </w:t>
      </w:r>
      <w:ins w:id="1438" w:author="copyeditor" w:date="2020-02-23T11:52:00Z">
        <w:r w:rsidR="00FE769B">
          <w:rPr>
            <w:rFonts w:asciiTheme="majorBidi" w:eastAsia="Calibri" w:hAnsiTheme="majorBidi" w:cstheme="majorBidi"/>
            <w:color w:val="000000" w:themeColor="text1"/>
            <w:sz w:val="24"/>
            <w:szCs w:val="24"/>
          </w:rPr>
          <w:t>at</w:t>
        </w:r>
      </w:ins>
      <w:del w:id="1439" w:author="copyeditor" w:date="2020-02-23T11:52:00Z">
        <w:r w:rsidR="0015726E" w:rsidRPr="008A61FC" w:rsidDel="00FE769B">
          <w:rPr>
            <w:rFonts w:asciiTheme="majorBidi" w:eastAsia="Calibri" w:hAnsiTheme="majorBidi" w:cstheme="majorBidi"/>
            <w:color w:val="000000" w:themeColor="text1"/>
            <w:sz w:val="24"/>
            <w:szCs w:val="24"/>
          </w:rPr>
          <w:delText>in</w:delText>
        </w:r>
      </w:del>
      <w:ins w:id="1440" w:author="copyeditor" w:date="2020-02-23T11:52:00Z">
        <w:r w:rsidR="00FE769B">
          <w:rPr>
            <w:rFonts w:asciiTheme="majorBidi" w:eastAsia="Calibri" w:hAnsiTheme="majorBidi" w:cstheme="majorBidi"/>
            <w:color w:val="000000" w:themeColor="text1"/>
            <w:sz w:val="24"/>
            <w:szCs w:val="24"/>
          </w:rPr>
          <w:t xml:space="preserve"> the</w:t>
        </w:r>
      </w:ins>
      <w:r w:rsidR="002B126D" w:rsidRPr="008A61FC">
        <w:rPr>
          <w:rFonts w:asciiTheme="majorBidi" w:eastAsia="Calibri" w:hAnsiTheme="majorBidi" w:cstheme="majorBidi"/>
          <w:color w:val="000000" w:themeColor="text1"/>
          <w:sz w:val="24"/>
          <w:szCs w:val="24"/>
        </w:rPr>
        <w:t xml:space="preserve"> Nebraska and Arkansas </w:t>
      </w:r>
      <w:ins w:id="1441" w:author="copyeditor" w:date="2020-02-23T11:52:00Z">
        <w:r w:rsidR="00FE769B">
          <w:rPr>
            <w:rFonts w:asciiTheme="majorBidi" w:eastAsia="Calibri" w:hAnsiTheme="majorBidi" w:cstheme="majorBidi"/>
            <w:color w:val="000000" w:themeColor="text1"/>
            <w:sz w:val="24"/>
            <w:szCs w:val="24"/>
          </w:rPr>
          <w:t xml:space="preserve">sites </w:t>
        </w:r>
      </w:ins>
      <w:r w:rsidR="002B126D" w:rsidRPr="008A61FC">
        <w:rPr>
          <w:rFonts w:asciiTheme="majorBidi" w:eastAsia="Calibri" w:hAnsiTheme="majorBidi" w:cstheme="majorBidi"/>
          <w:color w:val="000000" w:themeColor="text1"/>
          <w:sz w:val="24"/>
          <w:szCs w:val="24"/>
        </w:rPr>
        <w:t xml:space="preserve">followed by </w:t>
      </w:r>
      <w:ins w:id="1442" w:author="copyeditor" w:date="2020-02-23T11:52:00Z">
        <w:r w:rsidR="00FE769B">
          <w:rPr>
            <w:rFonts w:asciiTheme="majorBidi" w:eastAsia="Calibri" w:hAnsiTheme="majorBidi" w:cstheme="majorBidi"/>
            <w:color w:val="000000" w:themeColor="text1"/>
            <w:sz w:val="24"/>
            <w:szCs w:val="24"/>
          </w:rPr>
          <w:t xml:space="preserve">the </w:t>
        </w:r>
      </w:ins>
      <w:r w:rsidR="002B126D" w:rsidRPr="008A61FC">
        <w:rPr>
          <w:rFonts w:asciiTheme="majorBidi" w:eastAsia="Calibri" w:hAnsiTheme="majorBidi" w:cstheme="majorBidi"/>
          <w:color w:val="000000" w:themeColor="text1"/>
          <w:sz w:val="24"/>
          <w:szCs w:val="24"/>
        </w:rPr>
        <w:t>Michigan, Wisconsin, Indiana</w:t>
      </w:r>
      <w:ins w:id="1443" w:author="copyeditor" w:date="2020-02-23T11:52:00Z">
        <w:r w:rsidR="00FE769B">
          <w:rPr>
            <w:rFonts w:asciiTheme="majorBidi" w:eastAsia="Calibri" w:hAnsiTheme="majorBidi" w:cstheme="majorBidi"/>
            <w:color w:val="000000" w:themeColor="text1"/>
            <w:sz w:val="24"/>
            <w:szCs w:val="24"/>
          </w:rPr>
          <w:t>,</w:t>
        </w:r>
      </w:ins>
      <w:r w:rsidR="002B126D" w:rsidRPr="008A61FC">
        <w:rPr>
          <w:rFonts w:asciiTheme="majorBidi" w:eastAsia="Calibri" w:hAnsiTheme="majorBidi" w:cstheme="majorBidi"/>
          <w:color w:val="000000" w:themeColor="text1"/>
          <w:sz w:val="24"/>
          <w:szCs w:val="24"/>
        </w:rPr>
        <w:t xml:space="preserve"> and then Ontario</w:t>
      </w:r>
      <w:ins w:id="1444" w:author="copyeditor" w:date="2020-02-23T11:52:00Z">
        <w:r w:rsidR="00FE769B">
          <w:rPr>
            <w:rFonts w:asciiTheme="majorBidi" w:eastAsia="Calibri" w:hAnsiTheme="majorBidi" w:cstheme="majorBidi"/>
            <w:color w:val="000000" w:themeColor="text1"/>
            <w:sz w:val="24"/>
            <w:szCs w:val="24"/>
          </w:rPr>
          <w:t xml:space="preserve"> sites</w:t>
        </w:r>
      </w:ins>
      <w:r w:rsidR="002B126D" w:rsidRPr="008A61FC">
        <w:rPr>
          <w:rFonts w:asciiTheme="majorBidi" w:eastAsia="Calibri" w:hAnsiTheme="majorBidi" w:cstheme="majorBidi"/>
          <w:color w:val="000000" w:themeColor="text1"/>
          <w:sz w:val="24"/>
          <w:szCs w:val="24"/>
        </w:rPr>
        <w:t xml:space="preserve">. The level of injury </w:t>
      </w:r>
      <w:ins w:id="1445" w:author="copyeditor" w:date="2020-02-23T11:53:00Z">
        <w:r w:rsidR="00FE769B">
          <w:rPr>
            <w:rFonts w:asciiTheme="majorBidi" w:eastAsia="Calibri" w:hAnsiTheme="majorBidi" w:cstheme="majorBidi"/>
            <w:color w:val="000000" w:themeColor="text1"/>
            <w:sz w:val="24"/>
            <w:szCs w:val="24"/>
          </w:rPr>
          <w:t>on</w:t>
        </w:r>
        <w:r w:rsidR="00FE769B" w:rsidRPr="008A61FC">
          <w:rPr>
            <w:rFonts w:asciiTheme="majorBidi" w:eastAsia="Calibri" w:hAnsiTheme="majorBidi" w:cstheme="majorBidi"/>
            <w:color w:val="000000" w:themeColor="text1"/>
            <w:sz w:val="24"/>
            <w:szCs w:val="24"/>
          </w:rPr>
          <w:t xml:space="preserve"> covered and non-covered plants at all sites</w:t>
        </w:r>
        <w:r w:rsidR="00FE769B">
          <w:rPr>
            <w:rFonts w:asciiTheme="majorBidi" w:eastAsia="Calibri" w:hAnsiTheme="majorBidi" w:cstheme="majorBidi"/>
            <w:color w:val="000000" w:themeColor="text1"/>
            <w:sz w:val="24"/>
            <w:szCs w:val="24"/>
          </w:rPr>
          <w:t xml:space="preserve"> </w:t>
        </w:r>
      </w:ins>
      <w:r w:rsidR="002B126D" w:rsidRPr="008A61FC">
        <w:rPr>
          <w:rFonts w:asciiTheme="majorBidi" w:eastAsia="Calibri" w:hAnsiTheme="majorBidi" w:cstheme="majorBidi"/>
          <w:color w:val="000000" w:themeColor="text1"/>
          <w:sz w:val="24"/>
          <w:szCs w:val="24"/>
        </w:rPr>
        <w:t xml:space="preserve">generally decreased as the downwind distance increased </w:t>
      </w:r>
      <w:del w:id="1446" w:author="copyeditor" w:date="2020-02-23T11:52:00Z">
        <w:r w:rsidR="002B126D" w:rsidRPr="008A61FC" w:rsidDel="00FE769B">
          <w:rPr>
            <w:rFonts w:asciiTheme="majorBidi" w:eastAsia="Calibri" w:hAnsiTheme="majorBidi" w:cstheme="majorBidi"/>
            <w:color w:val="000000" w:themeColor="text1"/>
            <w:sz w:val="24"/>
            <w:szCs w:val="24"/>
          </w:rPr>
          <w:delText>under covered and non-covered plants at all sites</w:delText>
        </w:r>
      </w:del>
      <w:r w:rsidR="002B126D" w:rsidRPr="008A61FC">
        <w:rPr>
          <w:rFonts w:asciiTheme="majorBidi" w:eastAsia="Calibri" w:hAnsiTheme="majorBidi" w:cstheme="majorBidi"/>
          <w:color w:val="000000" w:themeColor="text1"/>
          <w:sz w:val="24"/>
          <w:szCs w:val="24"/>
        </w:rPr>
        <w:t xml:space="preserve">. </w:t>
      </w:r>
      <w:r w:rsidR="00200C76" w:rsidRPr="008A61FC">
        <w:rPr>
          <w:rFonts w:asciiTheme="majorBidi" w:hAnsiTheme="majorBidi" w:cstheme="majorBidi"/>
          <w:color w:val="000000" w:themeColor="text1"/>
          <w:sz w:val="24"/>
          <w:szCs w:val="24"/>
        </w:rPr>
        <w:t>The highest estimated dicamba injury on non-DR soybean was 50</w:t>
      </w:r>
      <w:ins w:id="1447" w:author="copyeditor" w:date="2020-02-23T11:53:00Z">
        <w:r w:rsidR="00FE769B">
          <w:rPr>
            <w:rFonts w:asciiTheme="majorBidi" w:hAnsiTheme="majorBidi" w:cstheme="majorBidi"/>
            <w:color w:val="000000" w:themeColor="text1"/>
            <w:sz w:val="24"/>
            <w:szCs w:val="24"/>
          </w:rPr>
          <w:t>%</w:t>
        </w:r>
      </w:ins>
      <w:r w:rsidR="00200C76" w:rsidRPr="008A61FC">
        <w:rPr>
          <w:rFonts w:asciiTheme="majorBidi" w:hAnsiTheme="majorBidi" w:cstheme="majorBidi"/>
          <w:color w:val="000000" w:themeColor="text1"/>
          <w:sz w:val="24"/>
          <w:szCs w:val="24"/>
        </w:rPr>
        <w:t xml:space="preserve">, </w:t>
      </w:r>
      <w:r w:rsidR="00D33E29" w:rsidRPr="008A61FC">
        <w:rPr>
          <w:rFonts w:asciiTheme="majorBidi" w:hAnsiTheme="majorBidi" w:cstheme="majorBidi"/>
          <w:color w:val="000000" w:themeColor="text1"/>
          <w:sz w:val="24"/>
          <w:szCs w:val="24"/>
        </w:rPr>
        <w:t>44</w:t>
      </w:r>
      <w:ins w:id="1448" w:author="copyeditor" w:date="2020-02-23T11:53:00Z">
        <w:r w:rsidR="00FE769B">
          <w:rPr>
            <w:rFonts w:asciiTheme="majorBidi" w:hAnsiTheme="majorBidi" w:cstheme="majorBidi"/>
            <w:color w:val="000000" w:themeColor="text1"/>
            <w:sz w:val="24"/>
            <w:szCs w:val="24"/>
          </w:rPr>
          <w:t>%</w:t>
        </w:r>
      </w:ins>
      <w:r w:rsidR="00200C76" w:rsidRPr="008A61FC">
        <w:rPr>
          <w:rFonts w:asciiTheme="majorBidi" w:hAnsiTheme="majorBidi" w:cstheme="majorBidi"/>
          <w:color w:val="000000" w:themeColor="text1"/>
          <w:sz w:val="24"/>
          <w:szCs w:val="24"/>
        </w:rPr>
        <w:t>, 39</w:t>
      </w:r>
      <w:ins w:id="1449" w:author="copyeditor" w:date="2020-02-23T11:53:00Z">
        <w:r w:rsidR="00FE769B">
          <w:rPr>
            <w:rFonts w:asciiTheme="majorBidi" w:hAnsiTheme="majorBidi" w:cstheme="majorBidi"/>
            <w:color w:val="000000" w:themeColor="text1"/>
            <w:sz w:val="24"/>
            <w:szCs w:val="24"/>
          </w:rPr>
          <w:t>%</w:t>
        </w:r>
      </w:ins>
      <w:r w:rsidR="00200C76" w:rsidRPr="008A61FC">
        <w:rPr>
          <w:rFonts w:asciiTheme="majorBidi" w:hAnsiTheme="majorBidi" w:cstheme="majorBidi"/>
          <w:color w:val="000000" w:themeColor="text1"/>
          <w:sz w:val="24"/>
          <w:szCs w:val="24"/>
        </w:rPr>
        <w:t>, 67</w:t>
      </w:r>
      <w:ins w:id="1450" w:author="copyeditor" w:date="2020-02-23T11:53:00Z">
        <w:r w:rsidR="00FE769B">
          <w:rPr>
            <w:rFonts w:asciiTheme="majorBidi" w:hAnsiTheme="majorBidi" w:cstheme="majorBidi"/>
            <w:color w:val="000000" w:themeColor="text1"/>
            <w:sz w:val="24"/>
            <w:szCs w:val="24"/>
          </w:rPr>
          <w:t>%</w:t>
        </w:r>
      </w:ins>
      <w:r w:rsidR="00200C76" w:rsidRPr="008A61FC">
        <w:rPr>
          <w:rFonts w:asciiTheme="majorBidi" w:hAnsiTheme="majorBidi" w:cstheme="majorBidi"/>
          <w:color w:val="000000" w:themeColor="text1"/>
          <w:sz w:val="24"/>
          <w:szCs w:val="24"/>
        </w:rPr>
        <w:t>, 15</w:t>
      </w:r>
      <w:ins w:id="1451" w:author="copyeditor" w:date="2020-02-23T11:53:00Z">
        <w:r w:rsidR="00FE769B">
          <w:rPr>
            <w:rFonts w:asciiTheme="majorBidi" w:hAnsiTheme="majorBidi" w:cstheme="majorBidi"/>
            <w:color w:val="000000" w:themeColor="text1"/>
            <w:sz w:val="24"/>
            <w:szCs w:val="24"/>
          </w:rPr>
          <w:t>%</w:t>
        </w:r>
      </w:ins>
      <w:r w:rsidR="00200C76" w:rsidRPr="008A61FC">
        <w:rPr>
          <w:rFonts w:asciiTheme="majorBidi" w:hAnsiTheme="majorBidi" w:cstheme="majorBidi"/>
          <w:color w:val="000000" w:themeColor="text1"/>
          <w:sz w:val="24"/>
          <w:szCs w:val="24"/>
        </w:rPr>
        <w:t>, and 44%</w:t>
      </w:r>
      <w:del w:id="1452" w:author="copyeditor" w:date="2020-02-23T11:53:00Z">
        <w:r w:rsidR="00200C76" w:rsidRPr="008A61FC" w:rsidDel="00FE769B">
          <w:rPr>
            <w:rFonts w:asciiTheme="majorBidi" w:hAnsiTheme="majorBidi" w:cstheme="majorBidi"/>
            <w:color w:val="000000" w:themeColor="text1"/>
            <w:sz w:val="24"/>
            <w:szCs w:val="24"/>
          </w:rPr>
          <w:delText xml:space="preserve"> injury</w:delText>
        </w:r>
      </w:del>
      <w:r w:rsidR="00200C76" w:rsidRPr="008A61FC">
        <w:rPr>
          <w:rFonts w:asciiTheme="majorBidi" w:hAnsiTheme="majorBidi" w:cstheme="majorBidi"/>
          <w:color w:val="000000" w:themeColor="text1"/>
          <w:sz w:val="24"/>
          <w:szCs w:val="24"/>
        </w:rPr>
        <w:t xml:space="preserve"> for </w:t>
      </w:r>
      <w:r w:rsidR="00021768" w:rsidRPr="008A61FC">
        <w:rPr>
          <w:rFonts w:asciiTheme="majorBidi" w:hAnsiTheme="majorBidi" w:cstheme="majorBidi"/>
          <w:color w:val="000000" w:themeColor="text1"/>
          <w:sz w:val="24"/>
          <w:szCs w:val="24"/>
        </w:rPr>
        <w:t>non</w:t>
      </w:r>
      <w:del w:id="1453" w:author="copyeditor" w:date="2020-02-23T11:53:00Z">
        <w:r w:rsidR="00021768" w:rsidRPr="008A61FC" w:rsidDel="00FE769B">
          <w:rPr>
            <w:rFonts w:asciiTheme="majorBidi" w:hAnsiTheme="majorBidi" w:cstheme="majorBidi"/>
            <w:color w:val="000000" w:themeColor="text1"/>
            <w:sz w:val="24"/>
            <w:szCs w:val="24"/>
          </w:rPr>
          <w:delText>-</w:delText>
        </w:r>
      </w:del>
      <w:r w:rsidR="00200C76" w:rsidRPr="008A61FC">
        <w:rPr>
          <w:rFonts w:asciiTheme="majorBidi" w:hAnsiTheme="majorBidi" w:cstheme="majorBidi"/>
          <w:color w:val="000000" w:themeColor="text1"/>
          <w:sz w:val="24"/>
          <w:szCs w:val="24"/>
        </w:rPr>
        <w:t xml:space="preserve">covered </w:t>
      </w:r>
      <w:r w:rsidR="00EA44E3" w:rsidRPr="008A61FC">
        <w:rPr>
          <w:rFonts w:asciiTheme="majorBidi" w:hAnsiTheme="majorBidi" w:cstheme="majorBidi"/>
          <w:color w:val="000000" w:themeColor="text1"/>
          <w:sz w:val="24"/>
          <w:szCs w:val="24"/>
        </w:rPr>
        <w:t xml:space="preserve">areas </w:t>
      </w:r>
      <w:r w:rsidR="00200C76" w:rsidRPr="008A61FC">
        <w:rPr>
          <w:rFonts w:asciiTheme="majorBidi" w:hAnsiTheme="majorBidi" w:cstheme="majorBidi"/>
          <w:color w:val="000000" w:themeColor="text1"/>
          <w:sz w:val="24"/>
          <w:szCs w:val="24"/>
        </w:rPr>
        <w:t>and 59</w:t>
      </w:r>
      <w:ins w:id="1454" w:author="copyeditor" w:date="2020-02-23T11:53:00Z">
        <w:r w:rsidR="00FE769B">
          <w:rPr>
            <w:rFonts w:asciiTheme="majorBidi" w:hAnsiTheme="majorBidi" w:cstheme="majorBidi"/>
            <w:color w:val="000000" w:themeColor="text1"/>
            <w:sz w:val="24"/>
            <w:szCs w:val="24"/>
          </w:rPr>
          <w:t>%</w:t>
        </w:r>
      </w:ins>
      <w:r w:rsidR="00200C76" w:rsidRPr="008A61FC">
        <w:rPr>
          <w:rFonts w:asciiTheme="majorBidi" w:hAnsiTheme="majorBidi" w:cstheme="majorBidi"/>
          <w:color w:val="000000" w:themeColor="text1"/>
          <w:sz w:val="24"/>
          <w:szCs w:val="24"/>
        </w:rPr>
        <w:t xml:space="preserve">, </w:t>
      </w:r>
      <w:r w:rsidR="00D33E29" w:rsidRPr="008A61FC">
        <w:rPr>
          <w:rFonts w:asciiTheme="majorBidi" w:hAnsiTheme="majorBidi" w:cstheme="majorBidi"/>
          <w:color w:val="000000" w:themeColor="text1"/>
          <w:sz w:val="24"/>
          <w:szCs w:val="24"/>
        </w:rPr>
        <w:t>5</w:t>
      </w:r>
      <w:ins w:id="1455" w:author="copyeditor" w:date="2020-02-23T11:53:00Z">
        <w:r w:rsidR="00FE769B">
          <w:rPr>
            <w:rFonts w:asciiTheme="majorBidi" w:hAnsiTheme="majorBidi" w:cstheme="majorBidi"/>
            <w:color w:val="000000" w:themeColor="text1"/>
            <w:sz w:val="24"/>
            <w:szCs w:val="24"/>
          </w:rPr>
          <w:t>%</w:t>
        </w:r>
      </w:ins>
      <w:r w:rsidR="00200C76" w:rsidRPr="008A61FC">
        <w:rPr>
          <w:rFonts w:asciiTheme="majorBidi" w:hAnsiTheme="majorBidi" w:cstheme="majorBidi"/>
          <w:color w:val="000000" w:themeColor="text1"/>
          <w:sz w:val="24"/>
          <w:szCs w:val="24"/>
        </w:rPr>
        <w:t>, 13</w:t>
      </w:r>
      <w:ins w:id="1456" w:author="copyeditor" w:date="2020-02-23T11:53:00Z">
        <w:r w:rsidR="00FE769B">
          <w:rPr>
            <w:rFonts w:asciiTheme="majorBidi" w:hAnsiTheme="majorBidi" w:cstheme="majorBidi"/>
            <w:color w:val="000000" w:themeColor="text1"/>
            <w:sz w:val="24"/>
            <w:szCs w:val="24"/>
          </w:rPr>
          <w:t>%</w:t>
        </w:r>
      </w:ins>
      <w:r w:rsidR="00200C76" w:rsidRPr="008A61FC">
        <w:rPr>
          <w:rFonts w:asciiTheme="majorBidi" w:hAnsiTheme="majorBidi" w:cstheme="majorBidi"/>
          <w:color w:val="000000" w:themeColor="text1"/>
          <w:sz w:val="24"/>
          <w:szCs w:val="24"/>
        </w:rPr>
        <w:t>, 42</w:t>
      </w:r>
      <w:ins w:id="1457" w:author="copyeditor" w:date="2020-02-23T11:53:00Z">
        <w:r w:rsidR="00FE769B">
          <w:rPr>
            <w:rFonts w:asciiTheme="majorBidi" w:hAnsiTheme="majorBidi" w:cstheme="majorBidi"/>
            <w:color w:val="000000" w:themeColor="text1"/>
            <w:sz w:val="24"/>
            <w:szCs w:val="24"/>
          </w:rPr>
          <w:t>%</w:t>
        </w:r>
      </w:ins>
      <w:r w:rsidR="00200C76" w:rsidRPr="008A61FC">
        <w:rPr>
          <w:rFonts w:asciiTheme="majorBidi" w:hAnsiTheme="majorBidi" w:cstheme="majorBidi"/>
          <w:color w:val="000000" w:themeColor="text1"/>
          <w:sz w:val="24"/>
          <w:szCs w:val="24"/>
        </w:rPr>
        <w:t>, 0</w:t>
      </w:r>
      <w:ins w:id="1458" w:author="copyeditor" w:date="2020-02-23T11:53:00Z">
        <w:r w:rsidR="00FE769B">
          <w:rPr>
            <w:rFonts w:asciiTheme="majorBidi" w:hAnsiTheme="majorBidi" w:cstheme="majorBidi"/>
            <w:color w:val="000000" w:themeColor="text1"/>
            <w:sz w:val="24"/>
            <w:szCs w:val="24"/>
          </w:rPr>
          <w:t>%</w:t>
        </w:r>
      </w:ins>
      <w:r w:rsidR="00200C76" w:rsidRPr="008A61FC">
        <w:rPr>
          <w:rFonts w:asciiTheme="majorBidi" w:hAnsiTheme="majorBidi" w:cstheme="majorBidi"/>
          <w:color w:val="000000" w:themeColor="text1"/>
          <w:sz w:val="24"/>
          <w:szCs w:val="24"/>
        </w:rPr>
        <w:t xml:space="preserve">, and 41% injury for covered areas </w:t>
      </w:r>
      <w:bookmarkStart w:id="1459" w:name="_Hlk14690147"/>
      <w:ins w:id="1460" w:author="copyeditor" w:date="2020-02-23T11:54:00Z">
        <w:r w:rsidR="00D9507A">
          <w:rPr>
            <w:rFonts w:asciiTheme="majorBidi" w:hAnsiTheme="majorBidi" w:cstheme="majorBidi"/>
            <w:color w:val="000000" w:themeColor="text1"/>
            <w:sz w:val="24"/>
            <w:szCs w:val="24"/>
          </w:rPr>
          <w:t>at the</w:t>
        </w:r>
      </w:ins>
      <w:del w:id="1461" w:author="copyeditor" w:date="2020-02-23T11:54:00Z">
        <w:r w:rsidR="00200C76" w:rsidRPr="008A61FC" w:rsidDel="00D9507A">
          <w:rPr>
            <w:rFonts w:asciiTheme="majorBidi" w:eastAsia="Calibri" w:hAnsiTheme="majorBidi" w:cstheme="majorBidi"/>
            <w:color w:val="000000" w:themeColor="text1"/>
            <w:sz w:val="24"/>
            <w:szCs w:val="24"/>
          </w:rPr>
          <w:delText>in</w:delText>
        </w:r>
      </w:del>
      <w:r w:rsidR="00200C76" w:rsidRPr="008A61FC">
        <w:rPr>
          <w:rFonts w:asciiTheme="majorBidi" w:eastAsia="Calibri" w:hAnsiTheme="majorBidi" w:cstheme="majorBidi"/>
          <w:color w:val="000000" w:themeColor="text1"/>
          <w:sz w:val="24"/>
          <w:szCs w:val="24"/>
        </w:rPr>
        <w:t xml:space="preserve"> Arkansas, Indiana, Michigan, Nebraska, Ontario</w:t>
      </w:r>
      <w:r w:rsidR="009579B3" w:rsidRPr="008A61FC">
        <w:rPr>
          <w:rFonts w:asciiTheme="majorBidi" w:eastAsia="Calibri" w:hAnsiTheme="majorBidi" w:cstheme="majorBidi"/>
          <w:color w:val="000000" w:themeColor="text1"/>
          <w:sz w:val="24"/>
          <w:szCs w:val="24"/>
        </w:rPr>
        <w:t>,</w:t>
      </w:r>
      <w:r w:rsidR="00200C76" w:rsidRPr="008A61FC">
        <w:rPr>
          <w:rFonts w:asciiTheme="majorBidi" w:eastAsia="Calibri" w:hAnsiTheme="majorBidi" w:cstheme="majorBidi"/>
          <w:color w:val="000000" w:themeColor="text1"/>
          <w:sz w:val="24"/>
          <w:szCs w:val="24"/>
        </w:rPr>
        <w:t xml:space="preserve"> and Wisconsin</w:t>
      </w:r>
      <w:ins w:id="1462" w:author="copyeditor" w:date="2020-02-23T11:54:00Z">
        <w:r w:rsidR="00D9507A">
          <w:rPr>
            <w:rFonts w:asciiTheme="majorBidi" w:eastAsia="Calibri" w:hAnsiTheme="majorBidi" w:cstheme="majorBidi"/>
            <w:color w:val="000000" w:themeColor="text1"/>
            <w:sz w:val="24"/>
            <w:szCs w:val="24"/>
          </w:rPr>
          <w:t xml:space="preserve"> sites</w:t>
        </w:r>
      </w:ins>
      <w:r w:rsidR="00200C76" w:rsidRPr="008A61FC">
        <w:rPr>
          <w:rFonts w:asciiTheme="majorBidi" w:eastAsia="Calibri" w:hAnsiTheme="majorBidi" w:cstheme="majorBidi"/>
          <w:color w:val="000000" w:themeColor="text1"/>
          <w:sz w:val="24"/>
          <w:szCs w:val="24"/>
        </w:rPr>
        <w:t xml:space="preserve">, respectively. </w:t>
      </w:r>
      <w:bookmarkEnd w:id="1459"/>
      <w:r w:rsidR="00A10EAA" w:rsidRPr="008A61FC">
        <w:rPr>
          <w:rFonts w:asciiTheme="majorBidi" w:eastAsia="Calibri" w:hAnsiTheme="majorBidi" w:cstheme="majorBidi"/>
          <w:color w:val="000000" w:themeColor="text1"/>
          <w:sz w:val="24"/>
          <w:szCs w:val="24"/>
        </w:rPr>
        <w:t xml:space="preserve">The upper limit of dicamba deposition on non-DR soybean plants (based on dicamba deposition on </w:t>
      </w:r>
      <w:r w:rsidR="00A10EAA" w:rsidRPr="008A61FC">
        <w:rPr>
          <w:rFonts w:asciiTheme="majorBidi" w:eastAsia="Calibri" w:hAnsiTheme="majorBidi" w:cstheme="majorBidi"/>
          <w:bCs/>
          <w:color w:val="000000" w:themeColor="text1"/>
          <w:sz w:val="24"/>
          <w:szCs w:val="24"/>
        </w:rPr>
        <w:t>filter paper</w:t>
      </w:r>
      <w:r w:rsidR="00C24EF0" w:rsidRPr="008A61FC">
        <w:rPr>
          <w:rFonts w:asciiTheme="majorBidi" w:eastAsia="Calibri" w:hAnsiTheme="majorBidi" w:cstheme="majorBidi"/>
          <w:bCs/>
          <w:color w:val="000000" w:themeColor="text1"/>
          <w:sz w:val="24"/>
          <w:szCs w:val="24"/>
        </w:rPr>
        <w:t xml:space="preserve"> </w:t>
      </w:r>
      <w:r w:rsidR="00A10EAA" w:rsidRPr="008A61FC">
        <w:rPr>
          <w:rFonts w:asciiTheme="majorBidi" w:eastAsia="Calibri" w:hAnsiTheme="majorBidi" w:cstheme="majorBidi"/>
          <w:bCs/>
          <w:color w:val="000000" w:themeColor="text1"/>
          <w:sz w:val="24"/>
          <w:szCs w:val="24"/>
        </w:rPr>
        <w:t>placed downwind adjacent to the dicamba application block)</w:t>
      </w:r>
      <w:r w:rsidR="00A10EAA" w:rsidRPr="008A61FC">
        <w:rPr>
          <w:rFonts w:asciiTheme="majorBidi" w:eastAsia="Calibri" w:hAnsiTheme="majorBidi" w:cstheme="majorBidi"/>
          <w:color w:val="000000" w:themeColor="text1"/>
          <w:sz w:val="24"/>
          <w:szCs w:val="24"/>
        </w:rPr>
        <w:t xml:space="preserve"> was 60</w:t>
      </w:r>
      <w:ins w:id="1463" w:author="copyeditor" w:date="2020-02-23T11:54:00Z">
        <w:r w:rsidR="00D9507A">
          <w:rPr>
            <w:rFonts w:asciiTheme="majorBidi" w:eastAsia="Calibri" w:hAnsiTheme="majorBidi" w:cstheme="majorBidi"/>
            <w:color w:val="000000" w:themeColor="text1"/>
            <w:sz w:val="24"/>
            <w:szCs w:val="24"/>
          </w:rPr>
          <w:t>,</w:t>
        </w:r>
      </w:ins>
      <w:del w:id="1464" w:author="copyeditor" w:date="2020-02-23T11:54:00Z">
        <w:r w:rsidR="008F122B" w:rsidRPr="008A61FC" w:rsidDel="00D9507A">
          <w:rPr>
            <w:rFonts w:asciiTheme="majorBidi" w:eastAsia="Calibri" w:hAnsiTheme="majorBidi" w:cstheme="majorBidi"/>
            <w:color w:val="000000" w:themeColor="text1"/>
            <w:sz w:val="24"/>
            <w:szCs w:val="24"/>
          </w:rPr>
          <w:delText>;</w:delText>
        </w:r>
      </w:del>
      <w:r w:rsidR="00A10EAA" w:rsidRPr="008A61FC">
        <w:rPr>
          <w:rFonts w:asciiTheme="majorBidi" w:eastAsia="Calibri" w:hAnsiTheme="majorBidi" w:cstheme="majorBidi"/>
          <w:color w:val="000000" w:themeColor="text1"/>
          <w:sz w:val="24"/>
          <w:szCs w:val="24"/>
        </w:rPr>
        <w:t xml:space="preserve"> 31</w:t>
      </w:r>
      <w:ins w:id="1465" w:author="copyeditor" w:date="2020-02-23T11:54:00Z">
        <w:r w:rsidR="00D9507A">
          <w:rPr>
            <w:rFonts w:asciiTheme="majorBidi" w:eastAsia="Calibri" w:hAnsiTheme="majorBidi" w:cstheme="majorBidi"/>
            <w:color w:val="000000" w:themeColor="text1"/>
            <w:sz w:val="24"/>
            <w:szCs w:val="24"/>
          </w:rPr>
          <w:t>,</w:t>
        </w:r>
      </w:ins>
      <w:del w:id="1466" w:author="copyeditor" w:date="2020-02-23T11:54:00Z">
        <w:r w:rsidR="008F122B" w:rsidRPr="008A61FC" w:rsidDel="00D9507A">
          <w:rPr>
            <w:rFonts w:asciiTheme="majorBidi" w:eastAsia="Calibri" w:hAnsiTheme="majorBidi" w:cstheme="majorBidi"/>
            <w:color w:val="000000" w:themeColor="text1"/>
            <w:sz w:val="24"/>
            <w:szCs w:val="24"/>
          </w:rPr>
          <w:delText>;</w:delText>
        </w:r>
      </w:del>
      <w:r w:rsidR="00A10EAA" w:rsidRPr="008A61FC">
        <w:rPr>
          <w:rFonts w:asciiTheme="majorBidi" w:eastAsia="Calibri" w:hAnsiTheme="majorBidi" w:cstheme="majorBidi"/>
          <w:color w:val="000000" w:themeColor="text1"/>
          <w:sz w:val="24"/>
          <w:szCs w:val="24"/>
        </w:rPr>
        <w:t xml:space="preserve"> 4</w:t>
      </w:r>
      <w:r w:rsidR="008F122B" w:rsidRPr="008A61FC">
        <w:rPr>
          <w:rFonts w:asciiTheme="majorBidi" w:eastAsia="Calibri" w:hAnsiTheme="majorBidi" w:cstheme="majorBidi"/>
          <w:color w:val="000000" w:themeColor="text1"/>
          <w:sz w:val="24"/>
          <w:szCs w:val="24"/>
        </w:rPr>
        <w:t>,</w:t>
      </w:r>
      <w:r w:rsidR="00A10EAA" w:rsidRPr="008A61FC">
        <w:rPr>
          <w:rFonts w:asciiTheme="majorBidi" w:eastAsia="Calibri" w:hAnsiTheme="majorBidi" w:cstheme="majorBidi"/>
          <w:color w:val="000000" w:themeColor="text1"/>
          <w:sz w:val="24"/>
          <w:szCs w:val="24"/>
        </w:rPr>
        <w:t>931</w:t>
      </w:r>
      <w:ins w:id="1467" w:author="copyeditor" w:date="2020-02-23T11:54:00Z">
        <w:r w:rsidR="00D9507A">
          <w:rPr>
            <w:rFonts w:asciiTheme="majorBidi" w:eastAsia="Calibri" w:hAnsiTheme="majorBidi" w:cstheme="majorBidi"/>
            <w:color w:val="000000" w:themeColor="text1"/>
            <w:sz w:val="24"/>
            <w:szCs w:val="24"/>
          </w:rPr>
          <w:t>,</w:t>
        </w:r>
      </w:ins>
      <w:del w:id="1468" w:author="copyeditor" w:date="2020-02-23T11:54:00Z">
        <w:r w:rsidR="008F122B" w:rsidRPr="008A61FC" w:rsidDel="00D9507A">
          <w:rPr>
            <w:rFonts w:asciiTheme="majorBidi" w:eastAsia="Calibri" w:hAnsiTheme="majorBidi" w:cstheme="majorBidi"/>
            <w:color w:val="000000" w:themeColor="text1"/>
            <w:sz w:val="24"/>
            <w:szCs w:val="24"/>
          </w:rPr>
          <w:delText>;</w:delText>
        </w:r>
      </w:del>
      <w:r w:rsidR="00A10EAA" w:rsidRPr="008A61FC">
        <w:rPr>
          <w:rFonts w:asciiTheme="majorBidi" w:eastAsia="Calibri" w:hAnsiTheme="majorBidi" w:cstheme="majorBidi"/>
          <w:color w:val="000000" w:themeColor="text1"/>
          <w:sz w:val="24"/>
          <w:szCs w:val="24"/>
        </w:rPr>
        <w:t xml:space="preserve"> 20</w:t>
      </w:r>
      <w:r w:rsidR="008F122B" w:rsidRPr="008A61FC">
        <w:rPr>
          <w:rFonts w:asciiTheme="majorBidi" w:eastAsia="Calibri" w:hAnsiTheme="majorBidi" w:cstheme="majorBidi"/>
          <w:color w:val="000000" w:themeColor="text1"/>
          <w:sz w:val="24"/>
          <w:szCs w:val="24"/>
        </w:rPr>
        <w:t>,</w:t>
      </w:r>
      <w:r w:rsidR="00A10EAA" w:rsidRPr="008A61FC">
        <w:rPr>
          <w:rFonts w:asciiTheme="majorBidi" w:eastAsia="Calibri" w:hAnsiTheme="majorBidi" w:cstheme="majorBidi"/>
          <w:color w:val="000000" w:themeColor="text1"/>
          <w:sz w:val="24"/>
          <w:szCs w:val="24"/>
        </w:rPr>
        <w:t>471</w:t>
      </w:r>
      <w:ins w:id="1469" w:author="copyeditor" w:date="2020-02-23T11:54:00Z">
        <w:r w:rsidR="00D9507A">
          <w:rPr>
            <w:rFonts w:asciiTheme="majorBidi" w:eastAsia="Calibri" w:hAnsiTheme="majorBidi" w:cstheme="majorBidi"/>
            <w:color w:val="000000" w:themeColor="text1"/>
            <w:sz w:val="24"/>
            <w:szCs w:val="24"/>
          </w:rPr>
          <w:t>,</w:t>
        </w:r>
      </w:ins>
      <w:del w:id="1470" w:author="copyeditor" w:date="2020-02-23T11:54:00Z">
        <w:r w:rsidR="008F122B" w:rsidRPr="008A61FC" w:rsidDel="00D9507A">
          <w:rPr>
            <w:rFonts w:asciiTheme="majorBidi" w:eastAsia="Calibri" w:hAnsiTheme="majorBidi" w:cstheme="majorBidi"/>
            <w:color w:val="000000" w:themeColor="text1"/>
            <w:sz w:val="24"/>
            <w:szCs w:val="24"/>
          </w:rPr>
          <w:delText>;</w:delText>
        </w:r>
      </w:del>
      <w:r w:rsidR="00A10EAA" w:rsidRPr="008A61FC">
        <w:rPr>
          <w:rFonts w:asciiTheme="majorBidi" w:eastAsia="Calibri" w:hAnsiTheme="majorBidi" w:cstheme="majorBidi"/>
          <w:color w:val="000000" w:themeColor="text1"/>
          <w:sz w:val="24"/>
          <w:szCs w:val="24"/>
        </w:rPr>
        <w:t xml:space="preserve"> 525</w:t>
      </w:r>
      <w:ins w:id="1471" w:author="copyeditor" w:date="2020-02-23T11:54:00Z">
        <w:r w:rsidR="00D9507A">
          <w:rPr>
            <w:rFonts w:asciiTheme="majorBidi" w:eastAsia="Calibri" w:hAnsiTheme="majorBidi" w:cstheme="majorBidi"/>
            <w:color w:val="000000" w:themeColor="text1"/>
            <w:sz w:val="24"/>
            <w:szCs w:val="24"/>
          </w:rPr>
          <w:t>,</w:t>
        </w:r>
      </w:ins>
      <w:del w:id="1472" w:author="copyeditor" w:date="2020-02-23T11:54:00Z">
        <w:r w:rsidR="008F122B" w:rsidRPr="008A61FC" w:rsidDel="00D9507A">
          <w:rPr>
            <w:rFonts w:asciiTheme="majorBidi" w:eastAsia="Calibri" w:hAnsiTheme="majorBidi" w:cstheme="majorBidi"/>
            <w:color w:val="000000" w:themeColor="text1"/>
            <w:sz w:val="24"/>
            <w:szCs w:val="24"/>
          </w:rPr>
          <w:delText>;</w:delText>
        </w:r>
      </w:del>
      <w:r w:rsidR="00A10EAA" w:rsidRPr="008A61FC">
        <w:rPr>
          <w:rFonts w:asciiTheme="majorBidi" w:eastAsia="Calibri" w:hAnsiTheme="majorBidi" w:cstheme="majorBidi"/>
          <w:color w:val="000000" w:themeColor="text1"/>
          <w:sz w:val="24"/>
          <w:szCs w:val="24"/>
        </w:rPr>
        <w:t xml:space="preserve"> and 1</w:t>
      </w:r>
      <w:r w:rsidR="008F122B" w:rsidRPr="008A61FC">
        <w:rPr>
          <w:rFonts w:asciiTheme="majorBidi" w:eastAsia="Calibri" w:hAnsiTheme="majorBidi" w:cstheme="majorBidi"/>
          <w:color w:val="000000" w:themeColor="text1"/>
          <w:sz w:val="24"/>
          <w:szCs w:val="24"/>
        </w:rPr>
        <w:t>,</w:t>
      </w:r>
      <w:r w:rsidR="00A10EAA" w:rsidRPr="008A61FC">
        <w:rPr>
          <w:rFonts w:asciiTheme="majorBidi" w:eastAsia="Calibri" w:hAnsiTheme="majorBidi" w:cstheme="majorBidi"/>
          <w:color w:val="000000" w:themeColor="text1"/>
          <w:sz w:val="24"/>
          <w:szCs w:val="24"/>
        </w:rPr>
        <w:t xml:space="preserve">684 </w:t>
      </w:r>
      <w:ins w:id="1473" w:author="Maxwel" w:date="2020-03-23T15:18:00Z">
        <w:r w:rsidR="00AD1637" w:rsidRPr="00222A34">
          <w:rPr>
            <w:rFonts w:ascii="Times New Roman" w:eastAsia="Times New Roman" w:hAnsi="Times New Roman" w:cs="Times New Roman"/>
            <w:bCs/>
            <w:color w:val="222222"/>
            <w:sz w:val="24"/>
            <w:szCs w:val="24"/>
            <w:lang w:val="el-GR"/>
          </w:rPr>
          <w:t>η</w:t>
        </w:r>
        <w:r w:rsidR="00AD1637" w:rsidRPr="008A61FC" w:rsidDel="00AD1637">
          <w:rPr>
            <w:rFonts w:asciiTheme="majorBidi" w:eastAsia="Calibri" w:hAnsiTheme="majorBidi" w:cstheme="majorBidi"/>
            <w:color w:val="000000" w:themeColor="text1"/>
            <w:sz w:val="24"/>
            <w:szCs w:val="24"/>
          </w:rPr>
          <w:t xml:space="preserve"> </w:t>
        </w:r>
      </w:ins>
      <w:del w:id="1474" w:author="Maxwel" w:date="2020-03-23T15:18:00Z">
        <w:r w:rsidR="00A10EAA" w:rsidRPr="008A61FC" w:rsidDel="00AD1637">
          <w:rPr>
            <w:rFonts w:asciiTheme="majorBidi" w:eastAsia="Calibri" w:hAnsiTheme="majorBidi" w:cstheme="majorBidi"/>
            <w:color w:val="000000" w:themeColor="text1"/>
            <w:sz w:val="24"/>
            <w:szCs w:val="24"/>
          </w:rPr>
          <w:delText>n</w:delText>
        </w:r>
      </w:del>
      <w:r w:rsidR="00A10EAA" w:rsidRPr="008A61FC">
        <w:rPr>
          <w:rFonts w:asciiTheme="majorBidi" w:eastAsia="Calibri" w:hAnsiTheme="majorBidi" w:cstheme="majorBidi"/>
          <w:color w:val="000000" w:themeColor="text1"/>
          <w:sz w:val="24"/>
          <w:szCs w:val="24"/>
        </w:rPr>
        <w:t>g filter paper</w:t>
      </w:r>
      <w:ins w:id="1475" w:author="copyeditor" w:date="2020-02-21T16:59:00Z">
        <w:r w:rsidR="0042704D">
          <w:rPr>
            <w:rFonts w:asciiTheme="majorBidi" w:hAnsiTheme="majorBidi" w:cstheme="majorBidi"/>
            <w:iCs/>
            <w:color w:val="000000" w:themeColor="text1"/>
            <w:sz w:val="24"/>
            <w:szCs w:val="24"/>
            <w:vertAlign w:val="superscript"/>
          </w:rPr>
          <w:t>−</w:t>
        </w:r>
      </w:ins>
      <w:del w:id="1476" w:author="copyeditor" w:date="2020-02-21T16:59:00Z">
        <w:r w:rsidR="00A10EAA" w:rsidRPr="008A61FC" w:rsidDel="0042704D">
          <w:rPr>
            <w:rFonts w:asciiTheme="majorBidi" w:eastAsia="Calibri" w:hAnsiTheme="majorBidi" w:cstheme="majorBidi"/>
            <w:color w:val="000000" w:themeColor="text1"/>
            <w:sz w:val="24"/>
            <w:szCs w:val="24"/>
            <w:vertAlign w:val="superscript"/>
          </w:rPr>
          <w:delText>-</w:delText>
        </w:r>
      </w:del>
      <w:r w:rsidR="00A10EAA" w:rsidRPr="008A61FC">
        <w:rPr>
          <w:rFonts w:asciiTheme="majorBidi" w:eastAsia="Calibri" w:hAnsiTheme="majorBidi" w:cstheme="majorBidi"/>
          <w:color w:val="000000" w:themeColor="text1"/>
          <w:sz w:val="24"/>
          <w:szCs w:val="24"/>
          <w:vertAlign w:val="superscript"/>
        </w:rPr>
        <w:t>1</w:t>
      </w:r>
      <w:r w:rsidR="00A10EAA" w:rsidRPr="008A61FC">
        <w:rPr>
          <w:rFonts w:asciiTheme="majorBidi" w:eastAsia="Calibri" w:hAnsiTheme="majorBidi" w:cstheme="majorBidi"/>
          <w:color w:val="000000" w:themeColor="text1"/>
          <w:sz w:val="24"/>
          <w:szCs w:val="24"/>
        </w:rPr>
        <w:t xml:space="preserve"> </w:t>
      </w:r>
      <w:ins w:id="1477" w:author="copyeditor" w:date="2020-02-23T11:54:00Z">
        <w:r w:rsidR="00D9507A">
          <w:rPr>
            <w:rFonts w:asciiTheme="majorBidi" w:eastAsia="Calibri" w:hAnsiTheme="majorBidi" w:cstheme="majorBidi"/>
            <w:color w:val="000000" w:themeColor="text1"/>
            <w:sz w:val="24"/>
            <w:szCs w:val="24"/>
          </w:rPr>
          <w:t>at the</w:t>
        </w:r>
      </w:ins>
      <w:del w:id="1478" w:author="copyeditor" w:date="2020-02-23T11:54:00Z">
        <w:r w:rsidR="00A10EAA" w:rsidRPr="008A61FC" w:rsidDel="00D9507A">
          <w:rPr>
            <w:rFonts w:asciiTheme="majorBidi" w:eastAsia="Calibri" w:hAnsiTheme="majorBidi" w:cstheme="majorBidi"/>
            <w:color w:val="000000" w:themeColor="text1"/>
            <w:sz w:val="24"/>
            <w:szCs w:val="24"/>
          </w:rPr>
          <w:delText>in</w:delText>
        </w:r>
      </w:del>
      <w:r w:rsidR="00A10EAA" w:rsidRPr="008A61FC">
        <w:rPr>
          <w:rFonts w:asciiTheme="majorBidi" w:eastAsia="Calibri" w:hAnsiTheme="majorBidi" w:cstheme="majorBidi"/>
          <w:color w:val="000000" w:themeColor="text1"/>
          <w:sz w:val="24"/>
          <w:szCs w:val="24"/>
        </w:rPr>
        <w:t xml:space="preserve"> Arkansas, Indiana, Michigan, Nebraska, Ontario</w:t>
      </w:r>
      <w:r w:rsidR="009050EE" w:rsidRPr="008A61FC">
        <w:rPr>
          <w:rFonts w:asciiTheme="majorBidi" w:eastAsia="Calibri" w:hAnsiTheme="majorBidi" w:cstheme="majorBidi"/>
          <w:color w:val="000000" w:themeColor="text1"/>
          <w:sz w:val="24"/>
          <w:szCs w:val="24"/>
        </w:rPr>
        <w:t>,</w:t>
      </w:r>
      <w:r w:rsidR="00A10EAA" w:rsidRPr="008A61FC">
        <w:rPr>
          <w:rFonts w:asciiTheme="majorBidi" w:eastAsia="Calibri" w:hAnsiTheme="majorBidi" w:cstheme="majorBidi"/>
          <w:color w:val="000000" w:themeColor="text1"/>
          <w:sz w:val="24"/>
          <w:szCs w:val="24"/>
        </w:rPr>
        <w:t xml:space="preserve"> and Wisconsin</w:t>
      </w:r>
      <w:ins w:id="1479" w:author="copyeditor" w:date="2020-02-23T11:54:00Z">
        <w:r w:rsidR="00D9507A">
          <w:rPr>
            <w:rFonts w:asciiTheme="majorBidi" w:eastAsia="Calibri" w:hAnsiTheme="majorBidi" w:cstheme="majorBidi"/>
            <w:color w:val="000000" w:themeColor="text1"/>
            <w:sz w:val="24"/>
            <w:szCs w:val="24"/>
          </w:rPr>
          <w:t xml:space="preserve"> sites</w:t>
        </w:r>
      </w:ins>
      <w:r w:rsidR="00A10EAA" w:rsidRPr="008A61FC">
        <w:rPr>
          <w:rFonts w:asciiTheme="majorBidi" w:eastAsia="Calibri" w:hAnsiTheme="majorBidi" w:cstheme="majorBidi"/>
          <w:color w:val="000000" w:themeColor="text1"/>
          <w:sz w:val="24"/>
          <w:szCs w:val="24"/>
        </w:rPr>
        <w:t xml:space="preserve">, respectively. </w:t>
      </w:r>
      <w:r w:rsidR="00200C76" w:rsidRPr="008A61FC">
        <w:rPr>
          <w:rFonts w:asciiTheme="majorBidi" w:eastAsia="Calibri" w:hAnsiTheme="majorBidi" w:cstheme="majorBidi"/>
          <w:color w:val="000000" w:themeColor="text1"/>
          <w:sz w:val="24"/>
          <w:szCs w:val="24"/>
        </w:rPr>
        <w:t xml:space="preserve">The dicamba deposition </w:t>
      </w:r>
      <w:r w:rsidR="003D1C49" w:rsidRPr="008A61FC">
        <w:rPr>
          <w:rFonts w:asciiTheme="majorBidi" w:eastAsia="Calibri" w:hAnsiTheme="majorBidi" w:cstheme="majorBidi"/>
          <w:color w:val="000000" w:themeColor="text1"/>
          <w:sz w:val="24"/>
          <w:szCs w:val="24"/>
        </w:rPr>
        <w:t>diminished</w:t>
      </w:r>
      <w:r w:rsidR="00200C76" w:rsidRPr="008A61FC">
        <w:rPr>
          <w:rFonts w:asciiTheme="majorBidi" w:eastAsia="Calibri" w:hAnsiTheme="majorBidi" w:cstheme="majorBidi"/>
          <w:color w:val="000000" w:themeColor="text1"/>
          <w:sz w:val="24"/>
          <w:szCs w:val="24"/>
        </w:rPr>
        <w:t xml:space="preserve"> with distance from the application block.</w:t>
      </w:r>
    </w:p>
    <w:p w14:paraId="4726BE6C" w14:textId="77777777" w:rsidR="005147FC" w:rsidRDefault="007F6D3B" w:rsidP="001E110F">
      <w:pPr>
        <w:spacing w:after="0" w:line="480" w:lineRule="auto"/>
        <w:ind w:firstLine="425"/>
        <w:rPr>
          <w:ins w:id="1480" w:author="copyeditor" w:date="2020-02-23T11:56:00Z"/>
          <w:rFonts w:asciiTheme="majorBidi" w:hAnsiTheme="majorBidi" w:cstheme="majorBidi"/>
          <w:iCs/>
          <w:color w:val="000000" w:themeColor="text1"/>
          <w:sz w:val="24"/>
          <w:szCs w:val="24"/>
        </w:rPr>
      </w:pPr>
      <w:r w:rsidRPr="008A61FC">
        <w:rPr>
          <w:rFonts w:asciiTheme="majorBidi" w:hAnsiTheme="majorBidi" w:cstheme="majorBidi"/>
          <w:color w:val="000000" w:themeColor="text1"/>
          <w:sz w:val="24"/>
          <w:szCs w:val="24"/>
        </w:rPr>
        <w:lastRenderedPageBreak/>
        <w:t>N</w:t>
      </w:r>
      <w:r w:rsidR="00200C76" w:rsidRPr="008A61FC">
        <w:rPr>
          <w:rFonts w:asciiTheme="majorBidi" w:hAnsiTheme="majorBidi" w:cstheme="majorBidi"/>
          <w:color w:val="000000" w:themeColor="text1"/>
          <w:sz w:val="24"/>
          <w:szCs w:val="24"/>
        </w:rPr>
        <w:t>on-DR soybean injury was greatest adjacent to the dicamba sprayed area</w:t>
      </w:r>
      <w:r w:rsidR="00482B9D" w:rsidRPr="008A61FC">
        <w:rPr>
          <w:rFonts w:asciiTheme="majorBidi" w:hAnsiTheme="majorBidi" w:cstheme="majorBidi"/>
          <w:color w:val="000000" w:themeColor="text1"/>
          <w:sz w:val="24"/>
          <w:szCs w:val="24"/>
        </w:rPr>
        <w:t xml:space="preserve">; </w:t>
      </w:r>
      <w:r w:rsidR="00CB219E" w:rsidRPr="008A61FC">
        <w:rPr>
          <w:rFonts w:asciiTheme="majorBidi" w:hAnsiTheme="majorBidi" w:cstheme="majorBidi"/>
          <w:color w:val="000000" w:themeColor="text1"/>
          <w:sz w:val="24"/>
          <w:szCs w:val="24"/>
        </w:rPr>
        <w:t xml:space="preserve">the </w:t>
      </w:r>
      <w:r w:rsidR="00482B9D" w:rsidRPr="008A61FC">
        <w:rPr>
          <w:rFonts w:asciiTheme="majorBidi" w:hAnsiTheme="majorBidi" w:cstheme="majorBidi"/>
          <w:color w:val="000000" w:themeColor="text1"/>
          <w:sz w:val="24"/>
          <w:szCs w:val="24"/>
        </w:rPr>
        <w:t xml:space="preserve">soybean </w:t>
      </w:r>
      <w:r w:rsidR="00CB219E" w:rsidRPr="008A61FC">
        <w:rPr>
          <w:rFonts w:asciiTheme="majorBidi" w:hAnsiTheme="majorBidi" w:cstheme="majorBidi"/>
          <w:color w:val="000000" w:themeColor="text1"/>
          <w:sz w:val="24"/>
          <w:szCs w:val="24"/>
        </w:rPr>
        <w:t xml:space="preserve">injury </w:t>
      </w:r>
      <w:r w:rsidR="00482B9D" w:rsidRPr="008A61FC">
        <w:rPr>
          <w:rFonts w:asciiTheme="majorBidi" w:hAnsiTheme="majorBidi" w:cstheme="majorBidi"/>
          <w:color w:val="000000" w:themeColor="text1"/>
          <w:sz w:val="24"/>
          <w:szCs w:val="24"/>
        </w:rPr>
        <w:t xml:space="preserve">due to OTM of dicamba </w:t>
      </w:r>
      <w:r w:rsidR="00CB219E" w:rsidRPr="008A61FC">
        <w:rPr>
          <w:rFonts w:asciiTheme="majorBidi" w:hAnsiTheme="majorBidi" w:cstheme="majorBidi"/>
          <w:color w:val="000000" w:themeColor="text1"/>
          <w:sz w:val="24"/>
          <w:szCs w:val="24"/>
        </w:rPr>
        <w:t>rapidly decreased as distance from the dicamba application area increased.</w:t>
      </w:r>
      <w:r w:rsidR="00CB219E" w:rsidRPr="008A61FC">
        <w:rPr>
          <w:rFonts w:asciiTheme="majorBidi" w:eastAsia="Calibri" w:hAnsiTheme="majorBidi" w:cstheme="majorBidi"/>
          <w:color w:val="000000" w:themeColor="text1"/>
          <w:sz w:val="24"/>
          <w:szCs w:val="24"/>
        </w:rPr>
        <w:t xml:space="preserve"> There </w:t>
      </w:r>
      <w:r w:rsidR="0041465A" w:rsidRPr="008A61FC">
        <w:rPr>
          <w:rFonts w:asciiTheme="majorBidi" w:eastAsia="Calibri" w:hAnsiTheme="majorBidi" w:cstheme="majorBidi"/>
          <w:color w:val="000000" w:themeColor="text1"/>
          <w:sz w:val="24"/>
          <w:szCs w:val="24"/>
        </w:rPr>
        <w:t>was</w:t>
      </w:r>
      <w:r w:rsidR="00200C76" w:rsidRPr="008A61FC">
        <w:rPr>
          <w:rFonts w:asciiTheme="majorBidi" w:hAnsiTheme="majorBidi" w:cstheme="majorBidi"/>
          <w:color w:val="000000" w:themeColor="text1"/>
          <w:sz w:val="24"/>
          <w:szCs w:val="24"/>
        </w:rPr>
        <w:t xml:space="preserve"> no injury beyond 20 m downwind or </w:t>
      </w:r>
      <w:ins w:id="1481" w:author="copyeditor" w:date="2020-02-23T11:54:00Z">
        <w:r w:rsidR="00D9507A">
          <w:rPr>
            <w:rFonts w:asciiTheme="majorBidi" w:hAnsiTheme="majorBidi" w:cstheme="majorBidi"/>
            <w:color w:val="000000" w:themeColor="text1"/>
            <w:sz w:val="24"/>
            <w:szCs w:val="24"/>
          </w:rPr>
          <w:t xml:space="preserve">in </w:t>
        </w:r>
      </w:ins>
      <w:r w:rsidR="00200C76" w:rsidRPr="008A61FC">
        <w:rPr>
          <w:rFonts w:asciiTheme="majorBidi" w:hAnsiTheme="majorBidi" w:cstheme="majorBidi"/>
          <w:color w:val="000000" w:themeColor="text1"/>
          <w:sz w:val="24"/>
          <w:szCs w:val="24"/>
        </w:rPr>
        <w:t>any other direction from the dicamba sprayed area</w:t>
      </w:r>
      <w:ins w:id="1482" w:author="copyeditor" w:date="2020-02-23T11:54:00Z">
        <w:r w:rsidR="00D9507A">
          <w:rPr>
            <w:rFonts w:asciiTheme="majorBidi" w:hAnsiTheme="majorBidi" w:cstheme="majorBidi"/>
            <w:color w:val="000000" w:themeColor="text1"/>
            <w:sz w:val="24"/>
            <w:szCs w:val="24"/>
          </w:rPr>
          <w:t>s</w:t>
        </w:r>
      </w:ins>
      <w:r w:rsidR="00200C76" w:rsidRPr="008A61FC">
        <w:rPr>
          <w:rFonts w:asciiTheme="majorBidi" w:hAnsiTheme="majorBidi" w:cstheme="majorBidi"/>
          <w:color w:val="000000" w:themeColor="text1"/>
          <w:sz w:val="24"/>
          <w:szCs w:val="24"/>
        </w:rPr>
        <w:t xml:space="preserve"> </w:t>
      </w:r>
      <w:ins w:id="1483" w:author="copyeditor" w:date="2020-02-23T11:54:00Z">
        <w:r w:rsidR="00D9507A">
          <w:rPr>
            <w:rFonts w:asciiTheme="majorBidi" w:hAnsiTheme="majorBidi" w:cstheme="majorBidi"/>
            <w:color w:val="000000" w:themeColor="text1"/>
            <w:sz w:val="24"/>
            <w:szCs w:val="24"/>
          </w:rPr>
          <w:t>at the</w:t>
        </w:r>
      </w:ins>
      <w:del w:id="1484" w:author="copyeditor" w:date="2020-02-23T11:54:00Z">
        <w:r w:rsidR="00200C76" w:rsidRPr="008A61FC" w:rsidDel="00D9507A">
          <w:rPr>
            <w:rFonts w:asciiTheme="majorBidi" w:eastAsia="Calibri" w:hAnsiTheme="majorBidi" w:cstheme="majorBidi"/>
            <w:color w:val="000000" w:themeColor="text1"/>
            <w:sz w:val="24"/>
            <w:szCs w:val="24"/>
          </w:rPr>
          <w:delText>in</w:delText>
        </w:r>
      </w:del>
      <w:r w:rsidR="00200C76" w:rsidRPr="008A61FC">
        <w:rPr>
          <w:rFonts w:asciiTheme="majorBidi" w:eastAsia="Calibri" w:hAnsiTheme="majorBidi" w:cstheme="majorBidi"/>
          <w:color w:val="000000" w:themeColor="text1"/>
          <w:sz w:val="24"/>
          <w:szCs w:val="24"/>
        </w:rPr>
        <w:t xml:space="preserve"> Indiana, Michigan, Ontario</w:t>
      </w:r>
      <w:r w:rsidR="009579B3" w:rsidRPr="008A61FC">
        <w:rPr>
          <w:rFonts w:asciiTheme="majorBidi" w:eastAsia="Calibri" w:hAnsiTheme="majorBidi" w:cstheme="majorBidi"/>
          <w:color w:val="000000" w:themeColor="text1"/>
          <w:sz w:val="24"/>
          <w:szCs w:val="24"/>
        </w:rPr>
        <w:t>,</w:t>
      </w:r>
      <w:r w:rsidR="00200C76" w:rsidRPr="008A61FC">
        <w:rPr>
          <w:rFonts w:asciiTheme="majorBidi" w:eastAsia="Calibri" w:hAnsiTheme="majorBidi" w:cstheme="majorBidi"/>
          <w:color w:val="000000" w:themeColor="text1"/>
          <w:sz w:val="24"/>
          <w:szCs w:val="24"/>
        </w:rPr>
        <w:t xml:space="preserve"> and Wisconsin</w:t>
      </w:r>
      <w:ins w:id="1485" w:author="copyeditor" w:date="2020-02-23T11:54:00Z">
        <w:r w:rsidR="00D9507A">
          <w:rPr>
            <w:rFonts w:asciiTheme="majorBidi" w:eastAsia="Calibri" w:hAnsiTheme="majorBidi" w:cstheme="majorBidi"/>
            <w:color w:val="000000" w:themeColor="text1"/>
            <w:sz w:val="24"/>
            <w:szCs w:val="24"/>
          </w:rPr>
          <w:t xml:space="preserve"> sites</w:t>
        </w:r>
      </w:ins>
      <w:r w:rsidR="00200C76" w:rsidRPr="008A61FC">
        <w:rPr>
          <w:rFonts w:asciiTheme="majorBidi" w:eastAsia="Calibri" w:hAnsiTheme="majorBidi" w:cstheme="majorBidi"/>
          <w:color w:val="000000" w:themeColor="text1"/>
          <w:sz w:val="24"/>
          <w:szCs w:val="24"/>
        </w:rPr>
        <w:t>.</w:t>
      </w:r>
      <w:r w:rsidR="00200C76" w:rsidRPr="008A61FC">
        <w:rPr>
          <w:rFonts w:asciiTheme="majorBidi" w:hAnsiTheme="majorBidi" w:cstheme="majorBidi"/>
          <w:color w:val="000000" w:themeColor="text1"/>
          <w:sz w:val="24"/>
          <w:szCs w:val="24"/>
        </w:rPr>
        <w:t xml:space="preserve"> </w:t>
      </w:r>
      <w:ins w:id="1486" w:author="copyeditor" w:date="2020-02-23T11:55:00Z">
        <w:r w:rsidR="00D9507A">
          <w:rPr>
            <w:rFonts w:asciiTheme="majorBidi" w:hAnsiTheme="majorBidi" w:cstheme="majorBidi"/>
            <w:color w:val="000000" w:themeColor="text1"/>
            <w:sz w:val="24"/>
            <w:szCs w:val="24"/>
          </w:rPr>
          <w:t xml:space="preserve">We cannot conclude from </w:t>
        </w:r>
      </w:ins>
      <w:del w:id="1487" w:author="copyeditor" w:date="2020-02-23T11:55:00Z">
        <w:r w:rsidR="00DB2FD7" w:rsidRPr="008A61FC" w:rsidDel="00D9507A">
          <w:rPr>
            <w:rFonts w:asciiTheme="majorBidi" w:hAnsiTheme="majorBidi" w:cstheme="majorBidi"/>
            <w:color w:val="000000" w:themeColor="text1"/>
            <w:sz w:val="24"/>
            <w:szCs w:val="24"/>
          </w:rPr>
          <w:delText>T</w:delText>
        </w:r>
      </w:del>
      <w:ins w:id="1488" w:author="copyeditor" w:date="2020-02-23T11:55:00Z">
        <w:r w:rsidR="00D9507A">
          <w:rPr>
            <w:rFonts w:asciiTheme="majorBidi" w:hAnsiTheme="majorBidi" w:cstheme="majorBidi"/>
            <w:color w:val="000000" w:themeColor="text1"/>
            <w:sz w:val="24"/>
            <w:szCs w:val="24"/>
          </w:rPr>
          <w:t>t</w:t>
        </w:r>
      </w:ins>
      <w:r w:rsidR="00DB2FD7" w:rsidRPr="008A61FC">
        <w:rPr>
          <w:rFonts w:asciiTheme="majorBidi" w:hAnsiTheme="majorBidi" w:cstheme="majorBidi"/>
          <w:color w:val="000000" w:themeColor="text1"/>
          <w:sz w:val="24"/>
          <w:szCs w:val="24"/>
        </w:rPr>
        <w:t>his study</w:t>
      </w:r>
      <w:del w:id="1489" w:author="copyeditor" w:date="2020-02-23T11:55:00Z">
        <w:r w:rsidR="00DB2FD7" w:rsidRPr="008A61FC" w:rsidDel="00D9507A">
          <w:rPr>
            <w:rFonts w:asciiTheme="majorBidi" w:hAnsiTheme="majorBidi" w:cstheme="majorBidi"/>
            <w:color w:val="000000" w:themeColor="text1"/>
            <w:sz w:val="24"/>
            <w:szCs w:val="24"/>
          </w:rPr>
          <w:delText xml:space="preserve"> cannot conclude</w:delText>
        </w:r>
      </w:del>
      <w:r w:rsidR="00DB2FD7" w:rsidRPr="008A61FC">
        <w:rPr>
          <w:rFonts w:asciiTheme="majorBidi" w:hAnsiTheme="majorBidi" w:cstheme="majorBidi"/>
          <w:color w:val="000000" w:themeColor="text1"/>
          <w:sz w:val="24"/>
          <w:szCs w:val="24"/>
        </w:rPr>
        <w:t xml:space="preserve"> that all </w:t>
      </w:r>
      <w:r w:rsidR="00482B9D" w:rsidRPr="008A61FC">
        <w:rPr>
          <w:rFonts w:asciiTheme="majorBidi" w:hAnsiTheme="majorBidi" w:cstheme="majorBidi"/>
          <w:color w:val="000000" w:themeColor="text1"/>
          <w:sz w:val="24"/>
          <w:szCs w:val="24"/>
        </w:rPr>
        <w:t xml:space="preserve">soybean injury was </w:t>
      </w:r>
      <w:r w:rsidR="00DB2FD7" w:rsidRPr="008A61FC">
        <w:rPr>
          <w:rFonts w:asciiTheme="majorBidi" w:hAnsiTheme="majorBidi" w:cstheme="majorBidi"/>
          <w:color w:val="000000" w:themeColor="text1"/>
          <w:sz w:val="24"/>
          <w:szCs w:val="24"/>
        </w:rPr>
        <w:t xml:space="preserve">solely the result of primary drift. </w:t>
      </w:r>
      <w:r w:rsidR="00482B9D" w:rsidRPr="008A61FC">
        <w:rPr>
          <w:rFonts w:asciiTheme="majorBidi" w:hAnsiTheme="majorBidi" w:cstheme="majorBidi"/>
          <w:color w:val="000000" w:themeColor="text1"/>
          <w:sz w:val="24"/>
          <w:szCs w:val="24"/>
        </w:rPr>
        <w:t xml:space="preserve">Soybean injury was </w:t>
      </w:r>
      <w:r w:rsidR="005923E3" w:rsidRPr="008A61FC">
        <w:rPr>
          <w:rFonts w:asciiTheme="majorBidi" w:hAnsiTheme="majorBidi" w:cstheme="majorBidi"/>
          <w:color w:val="000000" w:themeColor="text1"/>
          <w:sz w:val="24"/>
          <w:szCs w:val="24"/>
        </w:rPr>
        <w:t>sometimes evident</w:t>
      </w:r>
      <w:r w:rsidR="00DB2FD7" w:rsidRPr="008A61FC">
        <w:rPr>
          <w:rFonts w:asciiTheme="majorBidi" w:hAnsiTheme="majorBidi" w:cstheme="majorBidi"/>
          <w:color w:val="000000" w:themeColor="text1"/>
          <w:sz w:val="24"/>
          <w:szCs w:val="24"/>
        </w:rPr>
        <w:t xml:space="preserve"> in directions that </w:t>
      </w:r>
      <w:del w:id="1490" w:author="copyeditor" w:date="2020-02-23T11:55:00Z">
        <w:r w:rsidR="00DB2FD7" w:rsidRPr="008A61FC" w:rsidDel="00D9507A">
          <w:rPr>
            <w:rFonts w:asciiTheme="majorBidi" w:hAnsiTheme="majorBidi" w:cstheme="majorBidi"/>
            <w:color w:val="000000" w:themeColor="text1"/>
            <w:sz w:val="24"/>
            <w:szCs w:val="24"/>
          </w:rPr>
          <w:delText xml:space="preserve">was </w:delText>
        </w:r>
      </w:del>
      <w:ins w:id="1491" w:author="copyeditor" w:date="2020-02-23T11:55:00Z">
        <w:r w:rsidR="00D9507A">
          <w:rPr>
            <w:rFonts w:asciiTheme="majorBidi" w:hAnsiTheme="majorBidi" w:cstheme="majorBidi"/>
            <w:color w:val="000000" w:themeColor="text1"/>
            <w:sz w:val="24"/>
            <w:szCs w:val="24"/>
          </w:rPr>
          <w:t>were</w:t>
        </w:r>
        <w:r w:rsidR="00D9507A" w:rsidRPr="008A61FC">
          <w:rPr>
            <w:rFonts w:asciiTheme="majorBidi" w:hAnsiTheme="majorBidi" w:cstheme="majorBidi"/>
            <w:color w:val="000000" w:themeColor="text1"/>
            <w:sz w:val="24"/>
            <w:szCs w:val="24"/>
          </w:rPr>
          <w:t xml:space="preserve"> </w:t>
        </w:r>
      </w:ins>
      <w:r w:rsidR="00DB2FD7" w:rsidRPr="008A61FC">
        <w:rPr>
          <w:rFonts w:asciiTheme="majorBidi" w:hAnsiTheme="majorBidi" w:cstheme="majorBidi"/>
          <w:color w:val="000000" w:themeColor="text1"/>
          <w:sz w:val="24"/>
          <w:szCs w:val="24"/>
        </w:rPr>
        <w:t xml:space="preserve">not always downwind </w:t>
      </w:r>
      <w:r w:rsidR="00482B9D" w:rsidRPr="008A61FC">
        <w:rPr>
          <w:rFonts w:asciiTheme="majorBidi" w:hAnsiTheme="majorBidi" w:cstheme="majorBidi"/>
          <w:color w:val="000000" w:themeColor="text1"/>
          <w:sz w:val="24"/>
          <w:szCs w:val="24"/>
        </w:rPr>
        <w:t xml:space="preserve">from the </w:t>
      </w:r>
      <w:r w:rsidR="00DB2FD7" w:rsidRPr="008A61FC">
        <w:rPr>
          <w:rFonts w:asciiTheme="majorBidi" w:hAnsiTheme="majorBidi" w:cstheme="majorBidi"/>
          <w:color w:val="000000" w:themeColor="text1"/>
          <w:sz w:val="24"/>
          <w:szCs w:val="24"/>
        </w:rPr>
        <w:t>application.</w:t>
      </w:r>
      <w:r w:rsidR="00DB2FD7" w:rsidRPr="005147FC">
        <w:rPr>
          <w:rFonts w:asciiTheme="majorBidi" w:hAnsiTheme="majorBidi" w:cstheme="majorBidi"/>
          <w:bCs/>
          <w:color w:val="000000" w:themeColor="text1"/>
          <w:sz w:val="24"/>
          <w:szCs w:val="24"/>
          <w:rPrChange w:id="1492" w:author="copyeditor" w:date="2020-02-23T11:56:00Z">
            <w:rPr>
              <w:rFonts w:asciiTheme="majorBidi" w:hAnsiTheme="majorBidi" w:cstheme="majorBidi"/>
              <w:b/>
              <w:bCs/>
              <w:color w:val="000000" w:themeColor="text1"/>
              <w:sz w:val="24"/>
              <w:szCs w:val="24"/>
            </w:rPr>
          </w:rPrChange>
        </w:rPr>
        <w:t xml:space="preserve"> </w:t>
      </w:r>
      <w:r w:rsidR="00200C76" w:rsidRPr="008A61FC">
        <w:rPr>
          <w:rFonts w:asciiTheme="majorBidi" w:hAnsiTheme="majorBidi" w:cstheme="majorBidi"/>
          <w:color w:val="000000" w:themeColor="text1"/>
          <w:sz w:val="24"/>
          <w:szCs w:val="24"/>
        </w:rPr>
        <w:t xml:space="preserve">The difference in soybean injury with and without the plastic cover during the </w:t>
      </w:r>
      <w:r w:rsidR="00482B9D" w:rsidRPr="008A61FC">
        <w:rPr>
          <w:rFonts w:asciiTheme="majorBidi" w:hAnsiTheme="majorBidi" w:cstheme="majorBidi"/>
          <w:color w:val="000000" w:themeColor="text1"/>
          <w:sz w:val="24"/>
          <w:szCs w:val="24"/>
        </w:rPr>
        <w:t xml:space="preserve">spray </w:t>
      </w:r>
      <w:r w:rsidR="00200C76" w:rsidRPr="008A61FC">
        <w:rPr>
          <w:rFonts w:asciiTheme="majorBidi" w:hAnsiTheme="majorBidi" w:cstheme="majorBidi"/>
          <w:color w:val="000000" w:themeColor="text1"/>
          <w:sz w:val="24"/>
          <w:szCs w:val="24"/>
        </w:rPr>
        <w:t xml:space="preserve">period for primary drift </w:t>
      </w:r>
      <w:r w:rsidR="001361FA">
        <w:rPr>
          <w:rFonts w:asciiTheme="majorBidi" w:hAnsiTheme="majorBidi" w:cstheme="majorBidi"/>
          <w:color w:val="000000" w:themeColor="text1"/>
          <w:sz w:val="24"/>
          <w:szCs w:val="24"/>
        </w:rPr>
        <w:t xml:space="preserve">(particle) </w:t>
      </w:r>
      <w:r w:rsidR="00DB2FD7" w:rsidRPr="008A61FC">
        <w:rPr>
          <w:rFonts w:asciiTheme="majorBidi" w:hAnsiTheme="majorBidi" w:cstheme="majorBidi"/>
          <w:color w:val="000000" w:themeColor="text1"/>
          <w:sz w:val="24"/>
          <w:szCs w:val="24"/>
        </w:rPr>
        <w:t xml:space="preserve">also </w:t>
      </w:r>
      <w:r w:rsidR="00200C76" w:rsidRPr="008A61FC">
        <w:rPr>
          <w:rFonts w:asciiTheme="majorBidi" w:hAnsiTheme="majorBidi" w:cstheme="majorBidi"/>
          <w:color w:val="000000" w:themeColor="text1"/>
          <w:sz w:val="24"/>
          <w:szCs w:val="24"/>
        </w:rPr>
        <w:t xml:space="preserve">indicates that secondary herbicide movement of dicamba </w:t>
      </w:r>
      <w:r w:rsidR="001361FA">
        <w:rPr>
          <w:rFonts w:asciiTheme="majorBidi" w:hAnsiTheme="majorBidi" w:cstheme="majorBidi"/>
          <w:color w:val="000000" w:themeColor="text1"/>
          <w:sz w:val="24"/>
          <w:szCs w:val="24"/>
        </w:rPr>
        <w:t xml:space="preserve">(particle </w:t>
      </w:r>
      <w:ins w:id="1493" w:author="copyeditor" w:date="2020-02-23T11:55:00Z">
        <w:r w:rsidR="00D9507A">
          <w:rPr>
            <w:rFonts w:asciiTheme="majorBidi" w:hAnsiTheme="majorBidi" w:cstheme="majorBidi"/>
            <w:color w:val="000000" w:themeColor="text1"/>
            <w:sz w:val="24"/>
            <w:szCs w:val="24"/>
          </w:rPr>
          <w:t>plus</w:t>
        </w:r>
      </w:ins>
      <w:del w:id="1494" w:author="copyeditor" w:date="2020-02-23T11:55:00Z">
        <w:r w:rsidR="001361FA" w:rsidDel="00D9507A">
          <w:rPr>
            <w:rFonts w:asciiTheme="majorBidi" w:hAnsiTheme="majorBidi" w:cstheme="majorBidi"/>
            <w:color w:val="000000" w:themeColor="text1"/>
            <w:sz w:val="24"/>
            <w:szCs w:val="24"/>
          </w:rPr>
          <w:delText>+</w:delText>
        </w:r>
      </w:del>
      <w:r w:rsidR="001361FA">
        <w:rPr>
          <w:rFonts w:asciiTheme="majorBidi" w:hAnsiTheme="majorBidi" w:cstheme="majorBidi"/>
          <w:color w:val="000000" w:themeColor="text1"/>
          <w:sz w:val="24"/>
          <w:szCs w:val="24"/>
        </w:rPr>
        <w:t xml:space="preserve"> vapor) </w:t>
      </w:r>
      <w:r w:rsidR="00CB219E" w:rsidRPr="008A61FC">
        <w:rPr>
          <w:rFonts w:asciiTheme="majorBidi" w:hAnsiTheme="majorBidi" w:cstheme="majorBidi"/>
          <w:color w:val="000000" w:themeColor="text1"/>
          <w:sz w:val="24"/>
          <w:szCs w:val="24"/>
        </w:rPr>
        <w:t>happened</w:t>
      </w:r>
      <w:r w:rsidRPr="008A61FC">
        <w:rPr>
          <w:rFonts w:asciiTheme="majorBidi" w:hAnsiTheme="majorBidi" w:cstheme="majorBidi"/>
          <w:color w:val="000000" w:themeColor="text1"/>
          <w:sz w:val="24"/>
          <w:szCs w:val="24"/>
        </w:rPr>
        <w:t xml:space="preserve"> at </w:t>
      </w:r>
      <w:r w:rsidR="007E4546" w:rsidRPr="008A61FC">
        <w:rPr>
          <w:rFonts w:asciiTheme="majorBidi" w:hAnsiTheme="majorBidi" w:cstheme="majorBidi"/>
          <w:color w:val="000000" w:themeColor="text1"/>
          <w:sz w:val="24"/>
          <w:szCs w:val="24"/>
        </w:rPr>
        <w:t xml:space="preserve">five </w:t>
      </w:r>
      <w:del w:id="1495" w:author="copyeditor" w:date="2020-02-23T11:55:00Z">
        <w:r w:rsidR="007E4546" w:rsidRPr="008A61FC" w:rsidDel="00D9507A">
          <w:rPr>
            <w:rFonts w:asciiTheme="majorBidi" w:hAnsiTheme="majorBidi" w:cstheme="majorBidi"/>
            <w:color w:val="000000" w:themeColor="text1"/>
            <w:sz w:val="24"/>
            <w:szCs w:val="24"/>
          </w:rPr>
          <w:delText xml:space="preserve">out </w:delText>
        </w:r>
      </w:del>
      <w:r w:rsidR="007E4546" w:rsidRPr="008A61FC">
        <w:rPr>
          <w:rFonts w:asciiTheme="majorBidi" w:hAnsiTheme="majorBidi" w:cstheme="majorBidi"/>
          <w:color w:val="000000" w:themeColor="text1"/>
          <w:sz w:val="24"/>
          <w:szCs w:val="24"/>
        </w:rPr>
        <w:t xml:space="preserve">of </w:t>
      </w:r>
      <w:ins w:id="1496" w:author="copyeditor" w:date="2020-02-23T11:55:00Z">
        <w:r w:rsidR="00D9507A">
          <w:rPr>
            <w:rFonts w:asciiTheme="majorBidi" w:hAnsiTheme="majorBidi" w:cstheme="majorBidi"/>
            <w:color w:val="000000" w:themeColor="text1"/>
            <w:sz w:val="24"/>
            <w:szCs w:val="24"/>
          </w:rPr>
          <w:t xml:space="preserve">the </w:t>
        </w:r>
      </w:ins>
      <w:r w:rsidR="007E4546" w:rsidRPr="008A61FC">
        <w:rPr>
          <w:rFonts w:asciiTheme="majorBidi" w:hAnsiTheme="majorBidi" w:cstheme="majorBidi"/>
          <w:color w:val="000000" w:themeColor="text1"/>
          <w:sz w:val="24"/>
          <w:szCs w:val="24"/>
        </w:rPr>
        <w:t>six</w:t>
      </w:r>
      <w:r w:rsidRPr="008A61FC">
        <w:rPr>
          <w:rFonts w:asciiTheme="majorBidi" w:hAnsiTheme="majorBidi" w:cstheme="majorBidi"/>
          <w:color w:val="000000" w:themeColor="text1"/>
          <w:sz w:val="24"/>
          <w:szCs w:val="24"/>
        </w:rPr>
        <w:t xml:space="preserve"> locations</w:t>
      </w:r>
      <w:r w:rsidR="00200C76" w:rsidRPr="008A61FC">
        <w:rPr>
          <w:rFonts w:asciiTheme="majorBidi" w:hAnsiTheme="majorBidi" w:cstheme="majorBidi"/>
          <w:color w:val="000000" w:themeColor="text1"/>
          <w:sz w:val="24"/>
          <w:szCs w:val="24"/>
        </w:rPr>
        <w:t xml:space="preserve">. </w:t>
      </w:r>
      <w:bookmarkStart w:id="1497" w:name="_Hlk14706172"/>
      <w:r w:rsidR="006A2814">
        <w:rPr>
          <w:rFonts w:asciiTheme="majorBidi" w:hAnsiTheme="majorBidi" w:cstheme="majorBidi"/>
          <w:color w:val="000000" w:themeColor="text1"/>
          <w:sz w:val="24"/>
          <w:szCs w:val="24"/>
        </w:rPr>
        <w:t>Temperature seems to be a</w:t>
      </w:r>
      <w:r w:rsidR="003C121D">
        <w:rPr>
          <w:rFonts w:asciiTheme="majorBidi" w:hAnsiTheme="majorBidi" w:cstheme="majorBidi"/>
          <w:color w:val="000000" w:themeColor="text1"/>
          <w:sz w:val="24"/>
          <w:szCs w:val="24"/>
        </w:rPr>
        <w:t>n importa</w:t>
      </w:r>
      <w:r w:rsidR="00756E48">
        <w:rPr>
          <w:rFonts w:asciiTheme="majorBidi" w:hAnsiTheme="majorBidi" w:cstheme="majorBidi"/>
          <w:color w:val="000000" w:themeColor="text1"/>
          <w:sz w:val="24"/>
          <w:szCs w:val="24"/>
        </w:rPr>
        <w:t>nt</w:t>
      </w:r>
      <w:r w:rsidR="006A2814">
        <w:rPr>
          <w:rFonts w:asciiTheme="majorBidi" w:hAnsiTheme="majorBidi" w:cstheme="majorBidi"/>
          <w:color w:val="000000" w:themeColor="text1"/>
          <w:sz w:val="24"/>
          <w:szCs w:val="24"/>
        </w:rPr>
        <w:t xml:space="preserve"> </w:t>
      </w:r>
      <w:r w:rsidR="00756E48">
        <w:rPr>
          <w:rFonts w:asciiTheme="majorBidi" w:hAnsiTheme="majorBidi" w:cstheme="majorBidi"/>
          <w:color w:val="000000" w:themeColor="text1"/>
          <w:sz w:val="24"/>
          <w:szCs w:val="24"/>
        </w:rPr>
        <w:t>factor</w:t>
      </w:r>
      <w:r w:rsidR="006A2814">
        <w:rPr>
          <w:rFonts w:asciiTheme="majorBidi" w:hAnsiTheme="majorBidi" w:cstheme="majorBidi"/>
          <w:color w:val="000000" w:themeColor="text1"/>
          <w:sz w:val="24"/>
          <w:szCs w:val="24"/>
        </w:rPr>
        <w:t xml:space="preserve"> in dicamba </w:t>
      </w:r>
      <w:r w:rsidR="00A6783F">
        <w:rPr>
          <w:rFonts w:asciiTheme="majorBidi" w:hAnsiTheme="majorBidi" w:cstheme="majorBidi"/>
          <w:color w:val="000000" w:themeColor="text1"/>
          <w:sz w:val="24"/>
          <w:szCs w:val="24"/>
        </w:rPr>
        <w:t>behavior</w:t>
      </w:r>
      <w:r w:rsidR="006A2814">
        <w:rPr>
          <w:rFonts w:asciiTheme="majorBidi" w:hAnsiTheme="majorBidi" w:cstheme="majorBidi"/>
          <w:color w:val="000000" w:themeColor="text1"/>
          <w:sz w:val="24"/>
          <w:szCs w:val="24"/>
        </w:rPr>
        <w:t xml:space="preserve"> under </w:t>
      </w:r>
      <w:r w:rsidR="00701D41">
        <w:rPr>
          <w:rFonts w:asciiTheme="majorBidi" w:hAnsiTheme="majorBidi" w:cstheme="majorBidi"/>
          <w:color w:val="000000" w:themeColor="text1"/>
          <w:sz w:val="24"/>
          <w:szCs w:val="24"/>
        </w:rPr>
        <w:t xml:space="preserve">some </w:t>
      </w:r>
      <w:r w:rsidR="006A2814">
        <w:rPr>
          <w:rFonts w:asciiTheme="majorBidi" w:hAnsiTheme="majorBidi" w:cstheme="majorBidi"/>
          <w:color w:val="000000" w:themeColor="text1"/>
          <w:sz w:val="24"/>
          <w:szCs w:val="24"/>
        </w:rPr>
        <w:t xml:space="preserve">field conditions. </w:t>
      </w:r>
      <w:r w:rsidR="008C0D0D" w:rsidRPr="008C0D0D">
        <w:rPr>
          <w:rFonts w:asciiTheme="majorBidi" w:hAnsiTheme="majorBidi" w:cstheme="majorBidi"/>
          <w:iCs/>
          <w:color w:val="000000" w:themeColor="text1"/>
          <w:sz w:val="24"/>
          <w:szCs w:val="24"/>
        </w:rPr>
        <w:t>Slow</w:t>
      </w:r>
      <w:ins w:id="1498" w:author="copyeditor" w:date="2020-02-23T11:56:00Z">
        <w:r w:rsidR="005147FC">
          <w:rPr>
            <w:rFonts w:asciiTheme="majorBidi" w:hAnsiTheme="majorBidi" w:cstheme="majorBidi"/>
            <w:iCs/>
            <w:color w:val="000000" w:themeColor="text1"/>
            <w:sz w:val="24"/>
            <w:szCs w:val="24"/>
          </w:rPr>
          <w:t>-</w:t>
        </w:r>
      </w:ins>
      <w:del w:id="1499" w:author="copyeditor" w:date="2020-02-23T11:56:00Z">
        <w:r w:rsidR="008C0D0D" w:rsidRPr="008C0D0D" w:rsidDel="005147FC">
          <w:rPr>
            <w:rFonts w:asciiTheme="majorBidi" w:hAnsiTheme="majorBidi" w:cstheme="majorBidi"/>
            <w:iCs/>
            <w:color w:val="000000" w:themeColor="text1"/>
            <w:sz w:val="24"/>
            <w:szCs w:val="24"/>
          </w:rPr>
          <w:delText xml:space="preserve"> </w:delText>
        </w:r>
      </w:del>
      <w:r w:rsidR="008C0D0D" w:rsidRPr="008C0D0D">
        <w:rPr>
          <w:rFonts w:asciiTheme="majorBidi" w:hAnsiTheme="majorBidi" w:cstheme="majorBidi"/>
          <w:iCs/>
          <w:color w:val="000000" w:themeColor="text1"/>
          <w:sz w:val="24"/>
          <w:szCs w:val="24"/>
        </w:rPr>
        <w:t>moving</w:t>
      </w:r>
      <w:ins w:id="1500" w:author="copyeditor" w:date="2020-02-23T11:56:00Z">
        <w:r w:rsidR="005147FC">
          <w:rPr>
            <w:rFonts w:asciiTheme="majorBidi" w:hAnsiTheme="majorBidi" w:cstheme="majorBidi"/>
            <w:iCs/>
            <w:color w:val="000000" w:themeColor="text1"/>
            <w:sz w:val="24"/>
            <w:szCs w:val="24"/>
          </w:rPr>
          <w:t>,</w:t>
        </w:r>
      </w:ins>
      <w:r w:rsidR="008C0D0D" w:rsidRPr="008C0D0D">
        <w:rPr>
          <w:rFonts w:asciiTheme="majorBidi" w:hAnsiTheme="majorBidi" w:cstheme="majorBidi"/>
          <w:iCs/>
          <w:color w:val="000000" w:themeColor="text1"/>
          <w:sz w:val="24"/>
          <w:szCs w:val="24"/>
        </w:rPr>
        <w:t xml:space="preserve"> stable air in combination with high temperatures sufficient for dicamba volatilization </w:t>
      </w:r>
      <w:del w:id="1501" w:author="copyeditor" w:date="2020-02-23T11:56:00Z">
        <w:r w:rsidR="008C0D0D" w:rsidRPr="008C0D0D" w:rsidDel="005147FC">
          <w:rPr>
            <w:rFonts w:asciiTheme="majorBidi" w:hAnsiTheme="majorBidi" w:cstheme="majorBidi"/>
            <w:iCs/>
            <w:color w:val="000000" w:themeColor="text1"/>
            <w:sz w:val="24"/>
            <w:szCs w:val="24"/>
          </w:rPr>
          <w:delText xml:space="preserve">following </w:delText>
        </w:r>
      </w:del>
      <w:ins w:id="1502" w:author="copyeditor" w:date="2020-02-23T11:56:00Z">
        <w:r w:rsidR="005147FC">
          <w:rPr>
            <w:rFonts w:asciiTheme="majorBidi" w:hAnsiTheme="majorBidi" w:cstheme="majorBidi"/>
            <w:iCs/>
            <w:color w:val="000000" w:themeColor="text1"/>
            <w:sz w:val="24"/>
            <w:szCs w:val="24"/>
          </w:rPr>
          <w:t>after</w:t>
        </w:r>
        <w:r w:rsidR="005147FC" w:rsidRPr="008C0D0D">
          <w:rPr>
            <w:rFonts w:asciiTheme="majorBidi" w:hAnsiTheme="majorBidi" w:cstheme="majorBidi"/>
            <w:iCs/>
            <w:color w:val="000000" w:themeColor="text1"/>
            <w:sz w:val="24"/>
            <w:szCs w:val="24"/>
          </w:rPr>
          <w:t xml:space="preserve"> </w:t>
        </w:r>
      </w:ins>
      <w:r w:rsidR="008C0D0D" w:rsidRPr="008C0D0D">
        <w:rPr>
          <w:rFonts w:asciiTheme="majorBidi" w:hAnsiTheme="majorBidi" w:cstheme="majorBidi"/>
          <w:iCs/>
          <w:color w:val="000000" w:themeColor="text1"/>
          <w:sz w:val="24"/>
          <w:szCs w:val="24"/>
        </w:rPr>
        <w:t>application may contribute to off-site movement.</w:t>
      </w:r>
    </w:p>
    <w:p w14:paraId="78527E31" w14:textId="0EFFB7B5" w:rsidR="00200C76" w:rsidRPr="008A61FC" w:rsidRDefault="008C0D0D" w:rsidP="001E110F">
      <w:pPr>
        <w:spacing w:after="0" w:line="480" w:lineRule="auto"/>
        <w:ind w:firstLine="425"/>
        <w:rPr>
          <w:rFonts w:asciiTheme="majorBidi" w:hAnsiTheme="majorBidi" w:cstheme="majorBidi"/>
          <w:b/>
          <w:bCs/>
          <w:color w:val="000000" w:themeColor="text1"/>
          <w:sz w:val="24"/>
          <w:szCs w:val="24"/>
        </w:rPr>
      </w:pPr>
      <w:del w:id="1503" w:author="copyeditor" w:date="2020-02-23T11:56:00Z">
        <w:r w:rsidRPr="005147FC" w:rsidDel="005147FC">
          <w:rPr>
            <w:rFonts w:asciiTheme="majorBidi" w:hAnsiTheme="majorBidi" w:cstheme="majorBidi"/>
            <w:bCs/>
            <w:iCs/>
            <w:color w:val="000000" w:themeColor="text1"/>
            <w:sz w:val="24"/>
            <w:szCs w:val="24"/>
            <w:rPrChange w:id="1504" w:author="copyeditor" w:date="2020-02-23T11:56:00Z">
              <w:rPr>
                <w:rFonts w:asciiTheme="majorBidi" w:hAnsiTheme="majorBidi" w:cstheme="majorBidi"/>
                <w:b/>
                <w:bCs/>
                <w:iCs/>
                <w:color w:val="000000" w:themeColor="text1"/>
                <w:sz w:val="24"/>
                <w:szCs w:val="24"/>
              </w:rPr>
            </w:rPrChange>
          </w:rPr>
          <w:delText xml:space="preserve"> </w:delText>
        </w:r>
        <w:r w:rsidR="00200C76" w:rsidRPr="008A61FC" w:rsidDel="005147FC">
          <w:rPr>
            <w:rFonts w:asciiTheme="majorBidi" w:hAnsiTheme="majorBidi" w:cstheme="majorBidi"/>
            <w:color w:val="000000" w:themeColor="text1"/>
            <w:sz w:val="24"/>
            <w:szCs w:val="24"/>
          </w:rPr>
          <w:delText xml:space="preserve">Further </w:delText>
        </w:r>
      </w:del>
      <w:ins w:id="1505" w:author="copyeditor" w:date="2020-02-23T11:56:00Z">
        <w:r w:rsidR="005147FC">
          <w:rPr>
            <w:rFonts w:asciiTheme="majorBidi" w:hAnsiTheme="majorBidi" w:cstheme="majorBidi"/>
            <w:color w:val="000000" w:themeColor="text1"/>
            <w:sz w:val="24"/>
            <w:szCs w:val="24"/>
          </w:rPr>
          <w:t>Additional</w:t>
        </w:r>
        <w:r w:rsidR="005147FC" w:rsidRPr="008A61FC">
          <w:rPr>
            <w:rFonts w:asciiTheme="majorBidi" w:hAnsiTheme="majorBidi" w:cstheme="majorBidi"/>
            <w:color w:val="000000" w:themeColor="text1"/>
            <w:sz w:val="24"/>
            <w:szCs w:val="24"/>
          </w:rPr>
          <w:t xml:space="preserve"> </w:t>
        </w:r>
      </w:ins>
      <w:r w:rsidR="00200C76" w:rsidRPr="008A61FC">
        <w:rPr>
          <w:rFonts w:asciiTheme="majorBidi" w:hAnsiTheme="majorBidi" w:cstheme="majorBidi"/>
          <w:color w:val="000000" w:themeColor="text1"/>
          <w:sz w:val="24"/>
          <w:szCs w:val="24"/>
        </w:rPr>
        <w:t xml:space="preserve">research is needed to determine the </w:t>
      </w:r>
      <w:r w:rsidR="0076426F" w:rsidRPr="008A61FC">
        <w:rPr>
          <w:rFonts w:asciiTheme="majorBidi" w:hAnsiTheme="majorBidi" w:cstheme="majorBidi"/>
          <w:color w:val="000000" w:themeColor="text1"/>
          <w:sz w:val="24"/>
          <w:szCs w:val="24"/>
        </w:rPr>
        <w:t xml:space="preserve">exact </w:t>
      </w:r>
      <w:r w:rsidR="00BA6413" w:rsidRPr="008A61FC">
        <w:rPr>
          <w:rFonts w:asciiTheme="majorBidi" w:hAnsiTheme="majorBidi" w:cstheme="majorBidi"/>
          <w:color w:val="000000" w:themeColor="text1"/>
          <w:sz w:val="24"/>
          <w:szCs w:val="24"/>
        </w:rPr>
        <w:t>mechanism</w:t>
      </w:r>
      <w:r w:rsidR="00200C76" w:rsidRPr="008A61FC">
        <w:rPr>
          <w:rFonts w:asciiTheme="majorBidi" w:hAnsiTheme="majorBidi" w:cstheme="majorBidi"/>
          <w:color w:val="000000" w:themeColor="text1"/>
          <w:sz w:val="24"/>
          <w:szCs w:val="24"/>
        </w:rPr>
        <w:t xml:space="preserve"> of secondary movement of dicamba</w:t>
      </w:r>
      <w:r w:rsidR="00200C76" w:rsidRPr="008A61FC">
        <w:rPr>
          <w:rFonts w:asciiTheme="majorBidi" w:hAnsiTheme="majorBidi" w:cstheme="majorBidi"/>
          <w:iCs/>
          <w:color w:val="000000" w:themeColor="text1"/>
          <w:sz w:val="24"/>
          <w:szCs w:val="24"/>
        </w:rPr>
        <w:t xml:space="preserve"> when applied according to </w:t>
      </w:r>
      <w:r w:rsidR="00C24EF0" w:rsidRPr="008A61FC">
        <w:rPr>
          <w:rFonts w:asciiTheme="majorBidi" w:hAnsiTheme="majorBidi" w:cstheme="majorBidi"/>
          <w:iCs/>
          <w:color w:val="000000" w:themeColor="text1"/>
          <w:sz w:val="24"/>
          <w:szCs w:val="24"/>
        </w:rPr>
        <w:t xml:space="preserve">the manufacturer’s </w:t>
      </w:r>
      <w:r w:rsidR="00200C76" w:rsidRPr="008A61FC">
        <w:rPr>
          <w:rFonts w:asciiTheme="majorBidi" w:hAnsiTheme="majorBidi" w:cstheme="majorBidi"/>
          <w:iCs/>
          <w:color w:val="000000" w:themeColor="text1"/>
          <w:sz w:val="24"/>
          <w:szCs w:val="24"/>
        </w:rPr>
        <w:t>label</w:t>
      </w:r>
      <w:del w:id="1506" w:author="copyeditor" w:date="2020-02-23T11:56:00Z">
        <w:r w:rsidR="00C24EF0" w:rsidRPr="008A61FC" w:rsidDel="005147FC">
          <w:rPr>
            <w:rFonts w:asciiTheme="majorBidi" w:hAnsiTheme="majorBidi" w:cstheme="majorBidi"/>
            <w:iCs/>
            <w:color w:val="000000" w:themeColor="text1"/>
            <w:sz w:val="24"/>
            <w:szCs w:val="24"/>
          </w:rPr>
          <w:delText>led</w:delText>
        </w:r>
      </w:del>
      <w:r w:rsidR="00200C76" w:rsidRPr="008A61FC">
        <w:rPr>
          <w:rFonts w:asciiTheme="majorBidi" w:hAnsiTheme="majorBidi" w:cstheme="majorBidi"/>
          <w:iCs/>
          <w:color w:val="000000" w:themeColor="text1"/>
          <w:sz w:val="24"/>
          <w:szCs w:val="24"/>
        </w:rPr>
        <w:t xml:space="preserve"> directions</w:t>
      </w:r>
      <w:r w:rsidR="0076426F" w:rsidRPr="008A61FC">
        <w:rPr>
          <w:rFonts w:asciiTheme="majorBidi" w:hAnsiTheme="majorBidi" w:cstheme="majorBidi"/>
          <w:iCs/>
          <w:color w:val="000000" w:themeColor="text1"/>
          <w:sz w:val="24"/>
          <w:szCs w:val="24"/>
        </w:rPr>
        <w:t>.</w:t>
      </w:r>
      <w:bookmarkEnd w:id="1497"/>
      <w:r w:rsidR="00033C87" w:rsidRPr="008A61FC">
        <w:rPr>
          <w:rFonts w:asciiTheme="majorBidi" w:hAnsiTheme="majorBidi" w:cstheme="majorBidi"/>
          <w:iCs/>
          <w:color w:val="000000" w:themeColor="text1"/>
          <w:sz w:val="24"/>
          <w:szCs w:val="24"/>
        </w:rPr>
        <w:t xml:space="preserve"> </w:t>
      </w:r>
      <w:r w:rsidR="0076426F" w:rsidRPr="008A61FC">
        <w:rPr>
          <w:rFonts w:asciiTheme="majorBidi" w:hAnsiTheme="majorBidi" w:cstheme="majorBidi"/>
          <w:iCs/>
          <w:color w:val="000000" w:themeColor="text1"/>
          <w:sz w:val="24"/>
          <w:szCs w:val="24"/>
        </w:rPr>
        <w:t>Th</w:t>
      </w:r>
      <w:r w:rsidR="00CB219E" w:rsidRPr="008A61FC">
        <w:rPr>
          <w:rFonts w:asciiTheme="majorBidi" w:hAnsiTheme="majorBidi" w:cstheme="majorBidi"/>
          <w:iCs/>
          <w:color w:val="000000" w:themeColor="text1"/>
          <w:sz w:val="24"/>
          <w:szCs w:val="24"/>
        </w:rPr>
        <w:t>is</w:t>
      </w:r>
      <w:r w:rsidR="00CE5F53" w:rsidRPr="008A61FC">
        <w:rPr>
          <w:rFonts w:asciiTheme="majorBidi" w:hAnsiTheme="majorBidi" w:cstheme="majorBidi"/>
          <w:iCs/>
          <w:color w:val="000000" w:themeColor="text1"/>
          <w:sz w:val="24"/>
          <w:szCs w:val="24"/>
        </w:rPr>
        <w:t xml:space="preserve"> </w:t>
      </w:r>
      <w:r w:rsidR="00CB219E" w:rsidRPr="008A61FC">
        <w:rPr>
          <w:rFonts w:asciiTheme="majorBidi" w:hAnsiTheme="majorBidi" w:cstheme="majorBidi"/>
          <w:iCs/>
          <w:color w:val="000000" w:themeColor="text1"/>
          <w:sz w:val="24"/>
          <w:szCs w:val="24"/>
        </w:rPr>
        <w:t>research</w:t>
      </w:r>
      <w:r w:rsidR="000A240F" w:rsidRPr="008A61FC">
        <w:rPr>
          <w:rFonts w:asciiTheme="majorBidi" w:hAnsiTheme="majorBidi" w:cstheme="majorBidi"/>
          <w:iCs/>
          <w:color w:val="000000" w:themeColor="text1"/>
          <w:sz w:val="24"/>
          <w:szCs w:val="24"/>
        </w:rPr>
        <w:t xml:space="preserve"> </w:t>
      </w:r>
      <w:r w:rsidR="00C31026" w:rsidRPr="008A61FC">
        <w:rPr>
          <w:rFonts w:asciiTheme="majorBidi" w:hAnsiTheme="majorBidi" w:cstheme="majorBidi"/>
          <w:iCs/>
          <w:color w:val="000000" w:themeColor="text1"/>
          <w:sz w:val="24"/>
          <w:szCs w:val="24"/>
        </w:rPr>
        <w:t xml:space="preserve">reemphasizes the </w:t>
      </w:r>
      <w:r w:rsidR="0076426F" w:rsidRPr="008A61FC">
        <w:rPr>
          <w:rFonts w:asciiTheme="majorBidi" w:hAnsiTheme="majorBidi" w:cstheme="majorBidi"/>
          <w:iCs/>
          <w:color w:val="000000" w:themeColor="text1"/>
          <w:sz w:val="24"/>
          <w:szCs w:val="24"/>
        </w:rPr>
        <w:t xml:space="preserve">importance </w:t>
      </w:r>
      <w:r w:rsidR="000A240F" w:rsidRPr="008A61FC">
        <w:rPr>
          <w:rFonts w:asciiTheme="majorBidi" w:hAnsiTheme="majorBidi" w:cstheme="majorBidi"/>
          <w:iCs/>
          <w:color w:val="000000" w:themeColor="text1"/>
          <w:sz w:val="24"/>
          <w:szCs w:val="24"/>
        </w:rPr>
        <w:t xml:space="preserve">of </w:t>
      </w:r>
      <w:r w:rsidR="00C31026" w:rsidRPr="008A61FC">
        <w:rPr>
          <w:rFonts w:asciiTheme="majorBidi" w:hAnsiTheme="majorBidi" w:cstheme="majorBidi"/>
          <w:iCs/>
          <w:color w:val="000000" w:themeColor="text1"/>
          <w:sz w:val="24"/>
          <w:szCs w:val="24"/>
        </w:rPr>
        <w:t xml:space="preserve">maintaining </w:t>
      </w:r>
      <w:r w:rsidR="0076426F" w:rsidRPr="008A61FC">
        <w:rPr>
          <w:rFonts w:asciiTheme="majorBidi" w:hAnsiTheme="majorBidi" w:cstheme="majorBidi"/>
          <w:iCs/>
          <w:color w:val="000000" w:themeColor="text1"/>
          <w:sz w:val="24"/>
          <w:szCs w:val="24"/>
        </w:rPr>
        <w:t xml:space="preserve">appropriate </w:t>
      </w:r>
      <w:r w:rsidR="000A240F" w:rsidRPr="008A61FC">
        <w:rPr>
          <w:rFonts w:asciiTheme="majorBidi" w:hAnsiTheme="majorBidi" w:cstheme="majorBidi"/>
          <w:iCs/>
          <w:color w:val="000000" w:themeColor="text1"/>
          <w:sz w:val="24"/>
          <w:szCs w:val="24"/>
        </w:rPr>
        <w:t xml:space="preserve">stewardship </w:t>
      </w:r>
      <w:r w:rsidR="00B46147" w:rsidRPr="008A61FC">
        <w:rPr>
          <w:rFonts w:asciiTheme="majorBidi" w:hAnsiTheme="majorBidi" w:cstheme="majorBidi"/>
          <w:iCs/>
          <w:color w:val="000000" w:themeColor="text1"/>
          <w:sz w:val="24"/>
          <w:szCs w:val="24"/>
        </w:rPr>
        <w:t xml:space="preserve">to avoid injury to </w:t>
      </w:r>
      <w:r w:rsidR="00B3374D">
        <w:rPr>
          <w:rFonts w:asciiTheme="majorBidi" w:hAnsiTheme="majorBidi" w:cstheme="majorBidi"/>
          <w:iCs/>
          <w:color w:val="000000" w:themeColor="text1"/>
          <w:sz w:val="24"/>
          <w:szCs w:val="24"/>
        </w:rPr>
        <w:t>sensitive plants and crops besides soybean and</w:t>
      </w:r>
      <w:r w:rsidR="000A240F" w:rsidRPr="008A61FC">
        <w:rPr>
          <w:rFonts w:asciiTheme="majorBidi" w:hAnsiTheme="majorBidi" w:cstheme="majorBidi"/>
          <w:iCs/>
          <w:color w:val="000000" w:themeColor="text1"/>
          <w:sz w:val="24"/>
          <w:szCs w:val="24"/>
        </w:rPr>
        <w:t xml:space="preserve"> preserv</w:t>
      </w:r>
      <w:r w:rsidR="00B46147" w:rsidRPr="008A61FC">
        <w:rPr>
          <w:rFonts w:asciiTheme="majorBidi" w:hAnsiTheme="majorBidi" w:cstheme="majorBidi"/>
          <w:iCs/>
          <w:color w:val="000000" w:themeColor="text1"/>
          <w:sz w:val="24"/>
          <w:szCs w:val="24"/>
        </w:rPr>
        <w:t>e</w:t>
      </w:r>
      <w:r w:rsidR="000A240F" w:rsidRPr="008A61FC">
        <w:rPr>
          <w:rFonts w:asciiTheme="majorBidi" w:hAnsiTheme="majorBidi" w:cstheme="majorBidi"/>
          <w:iCs/>
          <w:color w:val="000000" w:themeColor="text1"/>
          <w:sz w:val="24"/>
          <w:szCs w:val="24"/>
        </w:rPr>
        <w:t xml:space="preserve"> </w:t>
      </w:r>
      <w:r w:rsidR="00B46147" w:rsidRPr="008A61FC">
        <w:rPr>
          <w:rFonts w:asciiTheme="majorBidi" w:hAnsiTheme="majorBidi" w:cstheme="majorBidi"/>
          <w:iCs/>
          <w:color w:val="000000" w:themeColor="text1"/>
          <w:sz w:val="24"/>
          <w:szCs w:val="24"/>
        </w:rPr>
        <w:t xml:space="preserve">the </w:t>
      </w:r>
      <w:r w:rsidR="00482B9D" w:rsidRPr="008A61FC">
        <w:rPr>
          <w:rFonts w:asciiTheme="majorBidi" w:hAnsiTheme="majorBidi" w:cstheme="majorBidi"/>
          <w:iCs/>
          <w:color w:val="000000" w:themeColor="text1"/>
          <w:sz w:val="24"/>
          <w:szCs w:val="24"/>
        </w:rPr>
        <w:t xml:space="preserve">use of dicamba for weed management </w:t>
      </w:r>
      <w:r w:rsidR="000A240F" w:rsidRPr="008A61FC">
        <w:rPr>
          <w:rFonts w:asciiTheme="majorBidi" w:hAnsiTheme="majorBidi" w:cstheme="majorBidi"/>
          <w:iCs/>
          <w:color w:val="000000" w:themeColor="text1"/>
          <w:sz w:val="24"/>
          <w:szCs w:val="24"/>
        </w:rPr>
        <w:t>in North America.</w:t>
      </w:r>
    </w:p>
    <w:p w14:paraId="07ADB487" w14:textId="77777777" w:rsidR="0073246E" w:rsidRPr="008A61FC" w:rsidRDefault="0073246E" w:rsidP="001E110F">
      <w:pPr>
        <w:spacing w:after="0" w:line="480" w:lineRule="auto"/>
        <w:rPr>
          <w:rFonts w:asciiTheme="majorBidi" w:hAnsiTheme="majorBidi" w:cstheme="majorBidi"/>
          <w:b/>
          <w:color w:val="000000" w:themeColor="text1"/>
          <w:sz w:val="24"/>
          <w:szCs w:val="24"/>
        </w:rPr>
      </w:pPr>
    </w:p>
    <w:p w14:paraId="643D8F4A" w14:textId="77777777" w:rsidR="00EC148F" w:rsidRDefault="0030391F" w:rsidP="001E110F">
      <w:pPr>
        <w:spacing w:after="0" w:line="480" w:lineRule="auto"/>
        <w:rPr>
          <w:ins w:id="1507" w:author="copyeditor" w:date="2020-02-21T13:37:00Z"/>
          <w:rFonts w:asciiTheme="majorBidi" w:hAnsiTheme="majorBidi" w:cstheme="majorBidi"/>
          <w:b/>
          <w:color w:val="000000" w:themeColor="text1"/>
          <w:sz w:val="24"/>
          <w:szCs w:val="24"/>
        </w:rPr>
      </w:pPr>
      <w:r w:rsidRPr="008A61FC">
        <w:rPr>
          <w:rFonts w:asciiTheme="majorBidi" w:hAnsiTheme="majorBidi" w:cstheme="majorBidi"/>
          <w:b/>
          <w:color w:val="000000" w:themeColor="text1"/>
          <w:sz w:val="24"/>
          <w:szCs w:val="24"/>
        </w:rPr>
        <w:t>Acknowledgments</w:t>
      </w:r>
      <w:del w:id="1508" w:author="copyeditor" w:date="2020-02-21T13:37:00Z">
        <w:r w:rsidR="00136C58" w:rsidRPr="008A61FC" w:rsidDel="00EC148F">
          <w:rPr>
            <w:rFonts w:asciiTheme="majorBidi" w:hAnsiTheme="majorBidi" w:cstheme="majorBidi"/>
            <w:b/>
            <w:color w:val="000000" w:themeColor="text1"/>
            <w:sz w:val="24"/>
            <w:szCs w:val="24"/>
          </w:rPr>
          <w:delText xml:space="preserve">. </w:delText>
        </w:r>
      </w:del>
    </w:p>
    <w:p w14:paraId="44BE8E1D" w14:textId="430194A1" w:rsidR="00F3008C" w:rsidRPr="005C33D3" w:rsidRDefault="001A5888" w:rsidP="001E110F">
      <w:pPr>
        <w:spacing w:after="0" w:line="480" w:lineRule="auto"/>
        <w:rPr>
          <w:rFonts w:ascii="Times New Roman" w:hAnsi="Times New Roman" w:cs="Times New Roman"/>
          <w:sz w:val="24"/>
          <w:szCs w:val="24"/>
        </w:rPr>
      </w:pPr>
      <w:r w:rsidRPr="008A61FC">
        <w:rPr>
          <w:rFonts w:asciiTheme="majorBidi" w:eastAsia="Times New Roman" w:hAnsiTheme="majorBidi" w:cstheme="majorBidi"/>
          <w:color w:val="000000" w:themeColor="text1"/>
          <w:sz w:val="24"/>
          <w:szCs w:val="24"/>
        </w:rPr>
        <w:t xml:space="preserve">The authors gratefully acknowledge Dr. </w:t>
      </w:r>
      <w:r w:rsidRPr="008A61FC">
        <w:rPr>
          <w:rFonts w:asciiTheme="majorBidi" w:eastAsia="Times New Roman" w:hAnsiTheme="majorBidi" w:cstheme="majorBidi"/>
          <w:iCs/>
          <w:color w:val="000000" w:themeColor="text1"/>
          <w:sz w:val="24"/>
          <w:szCs w:val="24"/>
        </w:rPr>
        <w:t xml:space="preserve">Ryan Rector </w:t>
      </w:r>
      <w:r w:rsidR="00754A7A" w:rsidRPr="008A61FC">
        <w:rPr>
          <w:rFonts w:asciiTheme="majorBidi" w:eastAsia="Times New Roman" w:hAnsiTheme="majorBidi" w:cstheme="majorBidi"/>
          <w:iCs/>
          <w:color w:val="000000" w:themeColor="text1"/>
          <w:sz w:val="24"/>
          <w:szCs w:val="24"/>
        </w:rPr>
        <w:t xml:space="preserve">from Bayer </w:t>
      </w:r>
      <w:proofErr w:type="spellStart"/>
      <w:r w:rsidR="00754A7A" w:rsidRPr="008A61FC">
        <w:rPr>
          <w:rFonts w:asciiTheme="majorBidi" w:eastAsia="Times New Roman" w:hAnsiTheme="majorBidi" w:cstheme="majorBidi"/>
          <w:iCs/>
          <w:color w:val="000000" w:themeColor="text1"/>
          <w:sz w:val="24"/>
          <w:szCs w:val="24"/>
        </w:rPr>
        <w:t>CropScience</w:t>
      </w:r>
      <w:proofErr w:type="spellEnd"/>
      <w:r w:rsidR="00754A7A" w:rsidRPr="008A61FC">
        <w:rPr>
          <w:rFonts w:asciiTheme="majorBidi" w:eastAsia="Times New Roman" w:hAnsiTheme="majorBidi" w:cstheme="majorBidi"/>
          <w:iCs/>
          <w:color w:val="000000" w:themeColor="text1"/>
          <w:sz w:val="24"/>
          <w:szCs w:val="24"/>
        </w:rPr>
        <w:t xml:space="preserve"> </w:t>
      </w:r>
      <w:r w:rsidR="009403E9">
        <w:rPr>
          <w:rFonts w:asciiTheme="majorBidi" w:eastAsia="Times New Roman" w:hAnsiTheme="majorBidi" w:cstheme="majorBidi"/>
          <w:iCs/>
          <w:color w:val="000000" w:themeColor="text1"/>
          <w:sz w:val="24"/>
          <w:szCs w:val="24"/>
        </w:rPr>
        <w:t xml:space="preserve">Inc. </w:t>
      </w:r>
      <w:r w:rsidRPr="008A61FC">
        <w:rPr>
          <w:rFonts w:asciiTheme="majorBidi" w:eastAsia="Times New Roman" w:hAnsiTheme="majorBidi" w:cstheme="majorBidi"/>
          <w:iCs/>
          <w:color w:val="000000" w:themeColor="text1"/>
          <w:sz w:val="24"/>
          <w:szCs w:val="24"/>
        </w:rPr>
        <w:t xml:space="preserve">for his supervision and technical contributions to this project. </w:t>
      </w:r>
      <w:r w:rsidRPr="008A61FC">
        <w:rPr>
          <w:rFonts w:asciiTheme="majorBidi" w:eastAsia="Times New Roman" w:hAnsiTheme="majorBidi" w:cstheme="majorBidi"/>
          <w:color w:val="000000" w:themeColor="text1"/>
          <w:sz w:val="24"/>
          <w:szCs w:val="24"/>
        </w:rPr>
        <w:t xml:space="preserve">The authors </w:t>
      </w:r>
      <w:del w:id="1509" w:author="copyeditor" w:date="2020-02-23T11:57:00Z">
        <w:r w:rsidRPr="008A61FC" w:rsidDel="005147FC">
          <w:rPr>
            <w:rFonts w:asciiTheme="majorBidi" w:eastAsia="Times New Roman" w:hAnsiTheme="majorBidi" w:cstheme="majorBidi"/>
            <w:iCs/>
            <w:color w:val="000000" w:themeColor="text1"/>
            <w:sz w:val="24"/>
            <w:szCs w:val="24"/>
          </w:rPr>
          <w:delText xml:space="preserve">would like to </w:delText>
        </w:r>
      </w:del>
      <w:r w:rsidRPr="008A61FC">
        <w:rPr>
          <w:rFonts w:asciiTheme="majorBidi" w:eastAsia="Times New Roman" w:hAnsiTheme="majorBidi" w:cstheme="majorBidi"/>
          <w:iCs/>
          <w:color w:val="000000" w:themeColor="text1"/>
          <w:sz w:val="24"/>
          <w:szCs w:val="24"/>
        </w:rPr>
        <w:t xml:space="preserve">also thank </w:t>
      </w:r>
      <w:r w:rsidRPr="008A61FC">
        <w:rPr>
          <w:rFonts w:asciiTheme="majorBidi" w:eastAsia="Times New Roman" w:hAnsiTheme="majorBidi" w:cstheme="majorBidi"/>
          <w:color w:val="000000" w:themeColor="text1"/>
          <w:sz w:val="24"/>
          <w:szCs w:val="24"/>
        </w:rPr>
        <w:t xml:space="preserve">Adam Pfeffer, Chris Kramer, Ryan DeWerff, Jeff Golus, Kasey Schroeder, and all summer and graduate students from collaborating institutions for their technical expertise in conducting these studies. </w:t>
      </w:r>
      <w:r w:rsidR="0030391F" w:rsidRPr="008A61FC">
        <w:rPr>
          <w:rFonts w:asciiTheme="majorBidi" w:eastAsia="Times New Roman" w:hAnsiTheme="majorBidi" w:cstheme="majorBidi"/>
          <w:color w:val="000000" w:themeColor="text1"/>
          <w:sz w:val="24"/>
          <w:szCs w:val="24"/>
        </w:rPr>
        <w:lastRenderedPageBreak/>
        <w:t xml:space="preserve">Funding for this project was provided </w:t>
      </w:r>
      <w:r w:rsidR="007356A2" w:rsidRPr="008A61FC">
        <w:rPr>
          <w:rFonts w:asciiTheme="majorBidi" w:eastAsia="Times New Roman" w:hAnsiTheme="majorBidi" w:cstheme="majorBidi"/>
          <w:color w:val="000000" w:themeColor="text1"/>
          <w:sz w:val="24"/>
          <w:szCs w:val="24"/>
        </w:rPr>
        <w:t xml:space="preserve">by </w:t>
      </w:r>
      <w:r w:rsidR="00CF456F" w:rsidRPr="008A61FC">
        <w:rPr>
          <w:rFonts w:asciiTheme="majorBidi" w:eastAsia="Times New Roman" w:hAnsiTheme="majorBidi" w:cstheme="majorBidi"/>
          <w:color w:val="000000" w:themeColor="text1"/>
          <w:sz w:val="24"/>
          <w:szCs w:val="24"/>
        </w:rPr>
        <w:t xml:space="preserve">Bayer </w:t>
      </w:r>
      <w:proofErr w:type="spellStart"/>
      <w:r w:rsidR="00CF456F" w:rsidRPr="008A61FC">
        <w:rPr>
          <w:rFonts w:asciiTheme="majorBidi" w:eastAsia="Times New Roman" w:hAnsiTheme="majorBidi" w:cstheme="majorBidi"/>
          <w:color w:val="000000" w:themeColor="text1"/>
          <w:sz w:val="24"/>
          <w:szCs w:val="24"/>
        </w:rPr>
        <w:t>CropScience</w:t>
      </w:r>
      <w:proofErr w:type="spellEnd"/>
      <w:r w:rsidR="00B3374D">
        <w:rPr>
          <w:rFonts w:asciiTheme="majorBidi" w:eastAsia="Times New Roman" w:hAnsiTheme="majorBidi" w:cstheme="majorBidi"/>
          <w:color w:val="000000" w:themeColor="text1"/>
          <w:sz w:val="24"/>
          <w:szCs w:val="24"/>
        </w:rPr>
        <w:t xml:space="preserve"> Inc</w:t>
      </w:r>
      <w:r w:rsidR="0030391F" w:rsidRPr="008A61FC">
        <w:rPr>
          <w:rFonts w:asciiTheme="majorBidi" w:eastAsia="Times New Roman" w:hAnsiTheme="majorBidi" w:cstheme="majorBidi"/>
          <w:color w:val="000000" w:themeColor="text1"/>
          <w:sz w:val="24"/>
          <w:szCs w:val="24"/>
        </w:rPr>
        <w:t>.</w:t>
      </w:r>
      <w:r w:rsidR="00F93FC7" w:rsidRPr="00F93FC7">
        <w:rPr>
          <w:rFonts w:asciiTheme="majorBidi" w:eastAsia="Times New Roman" w:hAnsiTheme="majorBidi" w:cstheme="majorBidi"/>
          <w:sz w:val="24"/>
          <w:szCs w:val="24"/>
        </w:rPr>
        <w:t xml:space="preserve"> </w:t>
      </w:r>
      <w:r w:rsidR="00F93FC7" w:rsidRPr="00353227">
        <w:rPr>
          <w:rFonts w:asciiTheme="majorBidi" w:eastAsia="Times New Roman" w:hAnsiTheme="majorBidi" w:cstheme="majorBidi"/>
          <w:sz w:val="24"/>
          <w:szCs w:val="24"/>
        </w:rPr>
        <w:t xml:space="preserve">No </w:t>
      </w:r>
      <w:r w:rsidR="009403E9">
        <w:rPr>
          <w:rFonts w:asciiTheme="majorBidi" w:eastAsia="Times New Roman" w:hAnsiTheme="majorBidi" w:cstheme="majorBidi"/>
          <w:sz w:val="24"/>
          <w:szCs w:val="24"/>
        </w:rPr>
        <w:t xml:space="preserve">other </w:t>
      </w:r>
      <w:r w:rsidR="00F93FC7" w:rsidRPr="00353227">
        <w:rPr>
          <w:rFonts w:asciiTheme="majorBidi" w:eastAsia="Times New Roman" w:hAnsiTheme="majorBidi" w:cstheme="majorBidi"/>
          <w:sz w:val="24"/>
          <w:szCs w:val="24"/>
        </w:rPr>
        <w:t>conflicts of interest have been declared.</w:t>
      </w:r>
      <w:r w:rsidR="00F3008C" w:rsidRPr="008A61FC">
        <w:rPr>
          <w:rFonts w:asciiTheme="majorBidi" w:hAnsiTheme="majorBidi" w:cstheme="majorBidi"/>
          <w:b/>
          <w:color w:val="000000" w:themeColor="text1"/>
          <w:sz w:val="24"/>
          <w:szCs w:val="24"/>
        </w:rPr>
        <w:br w:type="page"/>
      </w:r>
    </w:p>
    <w:p w14:paraId="5D5ED6AF" w14:textId="06005A7E" w:rsidR="0030391F" w:rsidRPr="008A61FC" w:rsidRDefault="0030391F" w:rsidP="002C261E">
      <w:pPr>
        <w:spacing w:after="0" w:line="480" w:lineRule="auto"/>
        <w:rPr>
          <w:rFonts w:asciiTheme="majorBidi" w:hAnsiTheme="majorBidi" w:cstheme="majorBidi"/>
          <w:color w:val="000000" w:themeColor="text1"/>
          <w:sz w:val="24"/>
          <w:szCs w:val="24"/>
        </w:rPr>
      </w:pPr>
      <w:r w:rsidRPr="008A61FC">
        <w:rPr>
          <w:rFonts w:asciiTheme="majorBidi" w:hAnsiTheme="majorBidi" w:cstheme="majorBidi"/>
          <w:b/>
          <w:color w:val="000000" w:themeColor="text1"/>
          <w:sz w:val="24"/>
          <w:szCs w:val="24"/>
        </w:rPr>
        <w:lastRenderedPageBreak/>
        <w:t>References</w:t>
      </w:r>
    </w:p>
    <w:p w14:paraId="778174FE" w14:textId="762F8AD1" w:rsidR="00E44603" w:rsidRPr="008A61FC" w:rsidRDefault="00E44603" w:rsidP="00E44603">
      <w:pPr>
        <w:spacing w:after="0" w:line="480" w:lineRule="auto"/>
        <w:ind w:left="425" w:hanging="425"/>
        <w:rPr>
          <w:rFonts w:asciiTheme="majorBidi" w:hAnsiTheme="majorBidi" w:cstheme="majorBidi"/>
          <w:color w:val="000000" w:themeColor="text1"/>
          <w:sz w:val="24"/>
          <w:szCs w:val="24"/>
        </w:rPr>
      </w:pPr>
      <w:bookmarkStart w:id="1510" w:name="_Hlk33184662"/>
      <w:r w:rsidRPr="008A61FC">
        <w:rPr>
          <w:rFonts w:asciiTheme="majorBidi" w:hAnsiTheme="majorBidi" w:cstheme="majorBidi"/>
          <w:color w:val="000000" w:themeColor="text1"/>
          <w:sz w:val="24"/>
          <w:szCs w:val="24"/>
        </w:rPr>
        <w:t>Anonymous (2018a) XtendiMax</w:t>
      </w:r>
      <w:r w:rsidRPr="008A61FC">
        <w:rPr>
          <w:rFonts w:asciiTheme="majorBidi" w:hAnsiTheme="majorBidi" w:cstheme="majorBidi"/>
          <w:color w:val="000000" w:themeColor="text1"/>
          <w:sz w:val="24"/>
          <w:szCs w:val="24"/>
          <w:vertAlign w:val="superscript"/>
        </w:rPr>
        <w:t>®</w:t>
      </w:r>
      <w:r w:rsidRPr="008A61FC">
        <w:rPr>
          <w:rFonts w:asciiTheme="majorBidi" w:hAnsiTheme="majorBidi" w:cstheme="majorBidi"/>
          <w:color w:val="000000" w:themeColor="text1"/>
          <w:sz w:val="24"/>
          <w:szCs w:val="24"/>
        </w:rPr>
        <w:t xml:space="preserve"> </w:t>
      </w:r>
      <w:del w:id="1511" w:author="copyeditor" w:date="2020-02-23T12:07:00Z">
        <w:r w:rsidRPr="008A61FC" w:rsidDel="003129BC">
          <w:rPr>
            <w:rFonts w:asciiTheme="majorBidi" w:hAnsiTheme="majorBidi" w:cstheme="majorBidi"/>
            <w:color w:val="000000" w:themeColor="text1"/>
            <w:sz w:val="24"/>
            <w:szCs w:val="24"/>
          </w:rPr>
          <w:delText>H</w:delText>
        </w:r>
      </w:del>
      <w:ins w:id="1512" w:author="copyeditor" w:date="2020-02-23T12:07:00Z">
        <w:r w:rsidR="003129BC">
          <w:rPr>
            <w:rFonts w:asciiTheme="majorBidi" w:hAnsiTheme="majorBidi" w:cstheme="majorBidi"/>
            <w:color w:val="000000" w:themeColor="text1"/>
            <w:sz w:val="24"/>
            <w:szCs w:val="24"/>
          </w:rPr>
          <w:t>h</w:t>
        </w:r>
      </w:ins>
      <w:r w:rsidRPr="008A61FC">
        <w:rPr>
          <w:rFonts w:asciiTheme="majorBidi" w:hAnsiTheme="majorBidi" w:cstheme="majorBidi"/>
          <w:color w:val="000000" w:themeColor="text1"/>
          <w:sz w:val="24"/>
          <w:szCs w:val="24"/>
        </w:rPr>
        <w:t xml:space="preserve">erbicide with </w:t>
      </w:r>
      <w:proofErr w:type="spellStart"/>
      <w:r w:rsidRPr="008A61FC">
        <w:rPr>
          <w:rFonts w:asciiTheme="majorBidi" w:hAnsiTheme="majorBidi" w:cstheme="majorBidi"/>
          <w:color w:val="000000" w:themeColor="text1"/>
          <w:sz w:val="24"/>
          <w:szCs w:val="24"/>
        </w:rPr>
        <w:t>VaporGrip</w:t>
      </w:r>
      <w:proofErr w:type="spellEnd"/>
      <w:r w:rsidRPr="008A61FC">
        <w:rPr>
          <w:rFonts w:asciiTheme="majorBidi" w:hAnsiTheme="majorBidi" w:cstheme="majorBidi"/>
          <w:color w:val="000000" w:themeColor="text1"/>
          <w:sz w:val="24"/>
          <w:szCs w:val="24"/>
          <w:vertAlign w:val="superscript"/>
        </w:rPr>
        <w:t>®</w:t>
      </w:r>
      <w:r w:rsidRPr="008A61FC">
        <w:rPr>
          <w:rFonts w:asciiTheme="majorBidi" w:hAnsiTheme="majorBidi" w:cstheme="majorBidi"/>
          <w:color w:val="000000" w:themeColor="text1"/>
          <w:sz w:val="24"/>
          <w:szCs w:val="24"/>
        </w:rPr>
        <w:t xml:space="preserve"> Technology. http://www.xtendimaxapplicationrequirements.com/Pages/tankmix.aspx#/. Accessed</w:t>
      </w:r>
      <w:ins w:id="1513" w:author="copyeditor" w:date="2020-02-23T12:03:00Z">
        <w:r w:rsidR="006F2044">
          <w:rPr>
            <w:rFonts w:asciiTheme="majorBidi" w:hAnsiTheme="majorBidi" w:cstheme="majorBidi"/>
            <w:color w:val="000000" w:themeColor="text1"/>
            <w:sz w:val="24"/>
            <w:szCs w:val="24"/>
          </w:rPr>
          <w:t>:</w:t>
        </w:r>
      </w:ins>
      <w:r w:rsidRPr="008A61FC">
        <w:rPr>
          <w:rFonts w:asciiTheme="majorBidi" w:hAnsiTheme="majorBidi" w:cstheme="majorBidi"/>
          <w:color w:val="000000" w:themeColor="text1"/>
          <w:sz w:val="24"/>
          <w:szCs w:val="24"/>
        </w:rPr>
        <w:t xml:space="preserve"> July 17, 2019</w:t>
      </w:r>
    </w:p>
    <w:p w14:paraId="3C72268A" w14:textId="73375E42" w:rsidR="00E44603" w:rsidRPr="008A61FC" w:rsidRDefault="00E44603" w:rsidP="00E44603">
      <w:pPr>
        <w:spacing w:after="0" w:line="480" w:lineRule="auto"/>
        <w:ind w:left="425" w:hanging="425"/>
        <w:rPr>
          <w:rFonts w:asciiTheme="majorBidi" w:hAnsiTheme="majorBidi" w:cstheme="majorBidi"/>
          <w:color w:val="000000" w:themeColor="text1"/>
          <w:sz w:val="24"/>
          <w:szCs w:val="24"/>
        </w:rPr>
      </w:pPr>
      <w:r w:rsidRPr="008A61FC">
        <w:rPr>
          <w:rFonts w:asciiTheme="majorBidi" w:hAnsiTheme="majorBidi" w:cstheme="majorBidi"/>
          <w:color w:val="000000" w:themeColor="text1"/>
          <w:sz w:val="24"/>
          <w:szCs w:val="24"/>
        </w:rPr>
        <w:t xml:space="preserve">Anonymous (2018b) </w:t>
      </w:r>
      <w:r w:rsidRPr="008A61FC">
        <w:rPr>
          <w:rFonts w:asciiTheme="majorBidi" w:hAnsiTheme="majorBidi" w:cstheme="majorBidi"/>
          <w:color w:val="000000" w:themeColor="text1"/>
          <w:sz w:val="24"/>
          <w:szCs w:val="24"/>
          <w:lang w:val="en"/>
        </w:rPr>
        <w:t>DuPont™ FeXapan</w:t>
      </w:r>
      <w:r w:rsidRPr="008A61FC">
        <w:rPr>
          <w:rFonts w:asciiTheme="majorBidi" w:hAnsiTheme="majorBidi" w:cstheme="majorBidi"/>
          <w:color w:val="000000" w:themeColor="text1"/>
          <w:sz w:val="24"/>
          <w:szCs w:val="24"/>
          <w:vertAlign w:val="superscript"/>
          <w:lang w:val="en"/>
        </w:rPr>
        <w:t>®</w:t>
      </w:r>
      <w:r w:rsidRPr="008A61FC">
        <w:rPr>
          <w:rFonts w:asciiTheme="majorBidi" w:hAnsiTheme="majorBidi" w:cstheme="majorBidi"/>
          <w:color w:val="000000" w:themeColor="text1"/>
          <w:sz w:val="24"/>
          <w:szCs w:val="24"/>
          <w:lang w:val="en"/>
        </w:rPr>
        <w:t xml:space="preserve"> herbicide Plus </w:t>
      </w:r>
      <w:proofErr w:type="spellStart"/>
      <w:r w:rsidRPr="008A61FC">
        <w:rPr>
          <w:rFonts w:asciiTheme="majorBidi" w:hAnsiTheme="majorBidi" w:cstheme="majorBidi"/>
          <w:color w:val="000000" w:themeColor="text1"/>
          <w:sz w:val="24"/>
          <w:szCs w:val="24"/>
          <w:lang w:val="en"/>
        </w:rPr>
        <w:t>VaporGrip</w:t>
      </w:r>
      <w:proofErr w:type="spellEnd"/>
      <w:r w:rsidRPr="008A61FC">
        <w:rPr>
          <w:rFonts w:asciiTheme="majorBidi" w:hAnsiTheme="majorBidi" w:cstheme="majorBidi"/>
          <w:color w:val="000000" w:themeColor="text1"/>
          <w:sz w:val="24"/>
          <w:szCs w:val="24"/>
          <w:vertAlign w:val="superscript"/>
          <w:lang w:val="en"/>
        </w:rPr>
        <w:t>®</w:t>
      </w:r>
      <w:r w:rsidRPr="008A61FC">
        <w:rPr>
          <w:rFonts w:asciiTheme="majorBidi" w:hAnsiTheme="majorBidi" w:cstheme="majorBidi"/>
          <w:color w:val="000000" w:themeColor="text1"/>
          <w:sz w:val="24"/>
          <w:szCs w:val="24"/>
          <w:lang w:val="en"/>
        </w:rPr>
        <w:t xml:space="preserve"> Technology</w:t>
      </w:r>
      <w:r w:rsidRPr="008A61FC">
        <w:rPr>
          <w:rFonts w:asciiTheme="majorBidi" w:hAnsiTheme="majorBidi" w:cstheme="majorBidi"/>
          <w:color w:val="000000" w:themeColor="text1"/>
          <w:sz w:val="24"/>
          <w:szCs w:val="24"/>
        </w:rPr>
        <w:t xml:space="preserve">. </w:t>
      </w:r>
      <w:ins w:id="1514" w:author="nader soltani" w:date="2020-03-09T15:12:00Z">
        <w:r w:rsidR="009A363E" w:rsidRPr="009A363E">
          <w:rPr>
            <w:rFonts w:asciiTheme="majorBidi" w:hAnsiTheme="majorBidi" w:cstheme="majorBidi"/>
            <w:color w:val="000000" w:themeColor="text1"/>
            <w:sz w:val="24"/>
            <w:szCs w:val="24"/>
          </w:rPr>
          <w:t>https://www.corteva.us/products-and-solutions/crop-protection/fexapan.html</w:t>
        </w:r>
        <w:r w:rsidR="009A363E" w:rsidRPr="009A363E" w:rsidDel="009A363E">
          <w:rPr>
            <w:rFonts w:asciiTheme="majorBidi" w:hAnsiTheme="majorBidi" w:cstheme="majorBidi"/>
            <w:color w:val="000000" w:themeColor="text1"/>
            <w:sz w:val="24"/>
            <w:szCs w:val="24"/>
          </w:rPr>
          <w:t xml:space="preserve"> </w:t>
        </w:r>
      </w:ins>
      <w:del w:id="1515" w:author="nader soltani" w:date="2020-03-09T15:12:00Z">
        <w:r w:rsidRPr="008A61FC" w:rsidDel="009A363E">
          <w:rPr>
            <w:rFonts w:asciiTheme="majorBidi" w:hAnsiTheme="majorBidi" w:cstheme="majorBidi"/>
            <w:color w:val="000000" w:themeColor="text1"/>
            <w:sz w:val="24"/>
            <w:szCs w:val="24"/>
          </w:rPr>
          <w:delText xml:space="preserve">https://s3-us-west-1.amazonaws.com/www.agrian.com/pdfs/DuPont_ FeXapan_Herbicide_plus_VaporGrip_Technology_Label3.pdf. </w:delText>
        </w:r>
      </w:del>
      <w:bookmarkStart w:id="1516" w:name="_Hlk34726076"/>
      <w:r w:rsidRPr="008A61FC">
        <w:rPr>
          <w:rFonts w:asciiTheme="majorBidi" w:hAnsiTheme="majorBidi" w:cstheme="majorBidi"/>
          <w:color w:val="000000" w:themeColor="text1"/>
          <w:sz w:val="24"/>
          <w:szCs w:val="24"/>
        </w:rPr>
        <w:t>Accessed</w:t>
      </w:r>
      <w:ins w:id="1517" w:author="copyeditor" w:date="2020-02-23T12:08:00Z">
        <w:r w:rsidR="00946F58">
          <w:rPr>
            <w:rFonts w:asciiTheme="majorBidi" w:hAnsiTheme="majorBidi" w:cstheme="majorBidi"/>
            <w:color w:val="000000" w:themeColor="text1"/>
            <w:sz w:val="24"/>
            <w:szCs w:val="24"/>
          </w:rPr>
          <w:t>:</w:t>
        </w:r>
      </w:ins>
      <w:r w:rsidRPr="008A61FC">
        <w:rPr>
          <w:rFonts w:asciiTheme="majorBidi" w:hAnsiTheme="majorBidi" w:cstheme="majorBidi"/>
          <w:color w:val="000000" w:themeColor="text1"/>
          <w:sz w:val="24"/>
          <w:szCs w:val="24"/>
        </w:rPr>
        <w:t xml:space="preserve"> </w:t>
      </w:r>
      <w:del w:id="1518" w:author="nader soltani" w:date="2020-03-09T15:12:00Z">
        <w:r w:rsidRPr="008A61FC" w:rsidDel="009A363E">
          <w:rPr>
            <w:rFonts w:asciiTheme="majorBidi" w:hAnsiTheme="majorBidi" w:cstheme="majorBidi"/>
            <w:color w:val="000000" w:themeColor="text1"/>
            <w:sz w:val="24"/>
            <w:szCs w:val="24"/>
          </w:rPr>
          <w:delText>July. 17</w:delText>
        </w:r>
      </w:del>
      <w:ins w:id="1519" w:author="nader soltani" w:date="2020-03-09T15:12:00Z">
        <w:r w:rsidR="009A363E">
          <w:rPr>
            <w:rFonts w:asciiTheme="majorBidi" w:hAnsiTheme="majorBidi" w:cstheme="majorBidi"/>
            <w:color w:val="000000" w:themeColor="text1"/>
            <w:sz w:val="24"/>
            <w:szCs w:val="24"/>
          </w:rPr>
          <w:t>March 9</w:t>
        </w:r>
      </w:ins>
      <w:r w:rsidRPr="008A61FC">
        <w:rPr>
          <w:rFonts w:asciiTheme="majorBidi" w:hAnsiTheme="majorBidi" w:cstheme="majorBidi"/>
          <w:color w:val="000000" w:themeColor="text1"/>
          <w:sz w:val="24"/>
          <w:szCs w:val="24"/>
        </w:rPr>
        <w:t>, 2019</w:t>
      </w:r>
    </w:p>
    <w:bookmarkEnd w:id="1516"/>
    <w:p w14:paraId="023D5620" w14:textId="5276E0D7" w:rsidR="00E44603" w:rsidRPr="008A61FC" w:rsidRDefault="00E44603" w:rsidP="00E44603">
      <w:pPr>
        <w:spacing w:after="0" w:line="480" w:lineRule="auto"/>
        <w:ind w:left="425" w:hanging="425"/>
        <w:rPr>
          <w:rFonts w:asciiTheme="majorBidi" w:hAnsiTheme="majorBidi" w:cstheme="majorBidi"/>
          <w:color w:val="000000" w:themeColor="text1"/>
          <w:sz w:val="24"/>
          <w:szCs w:val="24"/>
        </w:rPr>
      </w:pPr>
      <w:r w:rsidRPr="008A61FC">
        <w:rPr>
          <w:rFonts w:asciiTheme="majorBidi" w:hAnsiTheme="majorBidi" w:cstheme="majorBidi"/>
          <w:color w:val="000000" w:themeColor="text1"/>
          <w:sz w:val="24"/>
          <w:szCs w:val="24"/>
        </w:rPr>
        <w:t>Anonymous (2019a) BASF has created a better dicamba from the molecule up: Engenia</w:t>
      </w:r>
      <w:r w:rsidRPr="008A61FC">
        <w:rPr>
          <w:rFonts w:asciiTheme="majorBidi" w:hAnsiTheme="majorBidi" w:cstheme="majorBidi"/>
          <w:color w:val="000000" w:themeColor="text1"/>
          <w:sz w:val="24"/>
          <w:szCs w:val="24"/>
          <w:vertAlign w:val="superscript"/>
        </w:rPr>
        <w:t>®</w:t>
      </w:r>
      <w:r w:rsidRPr="008A61FC">
        <w:rPr>
          <w:rFonts w:asciiTheme="majorBidi" w:hAnsiTheme="majorBidi" w:cstheme="majorBidi"/>
          <w:color w:val="000000" w:themeColor="text1"/>
          <w:sz w:val="24"/>
          <w:szCs w:val="24"/>
        </w:rPr>
        <w:t xml:space="preserve"> herbicide. </w:t>
      </w:r>
      <w:hyperlink r:id="rId11" w:history="1">
        <w:r w:rsidRPr="008A61FC">
          <w:rPr>
            <w:rStyle w:val="Hyperlink"/>
            <w:rFonts w:asciiTheme="majorBidi" w:hAnsiTheme="majorBidi" w:cstheme="majorBidi"/>
            <w:color w:val="000000" w:themeColor="text1"/>
            <w:sz w:val="24"/>
            <w:szCs w:val="24"/>
            <w:u w:val="none"/>
          </w:rPr>
          <w:t>http://agro.basf.us/campaigns/engenia/</w:t>
        </w:r>
      </w:hyperlink>
      <w:r w:rsidRPr="008A61FC">
        <w:rPr>
          <w:rFonts w:asciiTheme="majorBidi" w:hAnsiTheme="majorBidi" w:cstheme="majorBidi"/>
          <w:color w:val="000000" w:themeColor="text1"/>
          <w:sz w:val="24"/>
          <w:szCs w:val="24"/>
        </w:rPr>
        <w:t>. Accessed</w:t>
      </w:r>
      <w:ins w:id="1520" w:author="copyeditor" w:date="2020-02-23T12:08:00Z">
        <w:r w:rsidR="00946F58">
          <w:rPr>
            <w:rFonts w:asciiTheme="majorBidi" w:hAnsiTheme="majorBidi" w:cstheme="majorBidi"/>
            <w:color w:val="000000" w:themeColor="text1"/>
            <w:sz w:val="24"/>
            <w:szCs w:val="24"/>
          </w:rPr>
          <w:t>:</w:t>
        </w:r>
      </w:ins>
      <w:r w:rsidRPr="008A61FC">
        <w:rPr>
          <w:rFonts w:asciiTheme="majorBidi" w:hAnsiTheme="majorBidi" w:cstheme="majorBidi"/>
          <w:color w:val="000000" w:themeColor="text1"/>
          <w:sz w:val="24"/>
          <w:szCs w:val="24"/>
        </w:rPr>
        <w:t xml:space="preserve"> July 17, 2019</w:t>
      </w:r>
    </w:p>
    <w:p w14:paraId="02DB69FD" w14:textId="269572DC" w:rsidR="00F4156D" w:rsidRDefault="00E44603" w:rsidP="0031225F">
      <w:pPr>
        <w:spacing w:after="0" w:line="480" w:lineRule="auto"/>
        <w:ind w:left="425" w:hanging="425"/>
        <w:rPr>
          <w:rFonts w:asciiTheme="majorBidi" w:hAnsiTheme="majorBidi" w:cstheme="majorBidi"/>
          <w:color w:val="000000" w:themeColor="text1"/>
          <w:sz w:val="24"/>
          <w:szCs w:val="24"/>
        </w:rPr>
      </w:pPr>
      <w:r w:rsidRPr="008A61FC">
        <w:rPr>
          <w:rFonts w:asciiTheme="majorBidi" w:hAnsiTheme="majorBidi" w:cstheme="majorBidi"/>
          <w:color w:val="000000" w:themeColor="text1"/>
          <w:sz w:val="24"/>
          <w:szCs w:val="24"/>
        </w:rPr>
        <w:t xml:space="preserve">Anonymous (2019b) </w:t>
      </w:r>
      <w:proofErr w:type="spellStart"/>
      <w:r w:rsidRPr="008A61FC">
        <w:rPr>
          <w:rFonts w:asciiTheme="majorBidi" w:hAnsiTheme="majorBidi" w:cstheme="majorBidi"/>
          <w:color w:val="000000" w:themeColor="text1"/>
          <w:sz w:val="24"/>
          <w:szCs w:val="24"/>
        </w:rPr>
        <w:t>Tavium</w:t>
      </w:r>
      <w:proofErr w:type="spellEnd"/>
      <w:r w:rsidRPr="008A61FC">
        <w:rPr>
          <w:rFonts w:asciiTheme="majorBidi" w:hAnsiTheme="majorBidi" w:cstheme="majorBidi"/>
          <w:color w:val="000000" w:themeColor="text1"/>
          <w:sz w:val="24"/>
          <w:szCs w:val="24"/>
        </w:rPr>
        <w:t xml:space="preserve">™ plus </w:t>
      </w:r>
      <w:proofErr w:type="spellStart"/>
      <w:r w:rsidRPr="008A61FC">
        <w:rPr>
          <w:rFonts w:asciiTheme="majorBidi" w:hAnsiTheme="majorBidi" w:cstheme="majorBidi"/>
          <w:color w:val="000000" w:themeColor="text1"/>
          <w:sz w:val="24"/>
          <w:szCs w:val="24"/>
        </w:rPr>
        <w:t>VaporGrip</w:t>
      </w:r>
      <w:proofErr w:type="spellEnd"/>
      <w:r w:rsidRPr="008A61FC">
        <w:rPr>
          <w:rFonts w:asciiTheme="majorBidi" w:hAnsiTheme="majorBidi" w:cstheme="majorBidi"/>
          <w:color w:val="000000" w:themeColor="text1"/>
          <w:sz w:val="24"/>
          <w:szCs w:val="24"/>
        </w:rPr>
        <w:t>® Technology herbicide. https://www.syngenta.ca/pdf/labels/Tavium_33268_en_pamphlet.pdf. Accessed</w:t>
      </w:r>
      <w:ins w:id="1521" w:author="copyeditor" w:date="2020-02-23T12:09:00Z">
        <w:r w:rsidR="00946F58">
          <w:rPr>
            <w:rFonts w:asciiTheme="majorBidi" w:hAnsiTheme="majorBidi" w:cstheme="majorBidi"/>
            <w:color w:val="000000" w:themeColor="text1"/>
            <w:sz w:val="24"/>
            <w:szCs w:val="24"/>
          </w:rPr>
          <w:t>:</w:t>
        </w:r>
      </w:ins>
      <w:r w:rsidRPr="008A61FC">
        <w:rPr>
          <w:rFonts w:asciiTheme="majorBidi" w:hAnsiTheme="majorBidi" w:cstheme="majorBidi"/>
          <w:color w:val="000000" w:themeColor="text1"/>
          <w:sz w:val="24"/>
          <w:szCs w:val="24"/>
        </w:rPr>
        <w:t xml:space="preserve"> July 17, 2019</w:t>
      </w:r>
    </w:p>
    <w:p w14:paraId="097A07CE" w14:textId="47EF70FF" w:rsidR="00B73E62" w:rsidRPr="008A61FC" w:rsidRDefault="00B73E62" w:rsidP="0031225F">
      <w:pPr>
        <w:spacing w:after="0" w:line="480" w:lineRule="auto"/>
        <w:ind w:left="425" w:hanging="425"/>
        <w:rPr>
          <w:rFonts w:asciiTheme="majorBidi" w:hAnsiTheme="majorBidi" w:cstheme="majorBidi"/>
          <w:color w:val="000000" w:themeColor="text1"/>
          <w:sz w:val="24"/>
          <w:szCs w:val="24"/>
          <w:lang w:val="en"/>
        </w:rPr>
      </w:pPr>
      <w:r w:rsidRPr="008A61FC">
        <w:rPr>
          <w:rFonts w:asciiTheme="majorBidi" w:hAnsiTheme="majorBidi" w:cstheme="majorBidi"/>
          <w:color w:val="000000" w:themeColor="text1"/>
          <w:sz w:val="24"/>
          <w:szCs w:val="24"/>
          <w:lang w:val="en"/>
        </w:rPr>
        <w:t xml:space="preserve">Behrens R, </w:t>
      </w:r>
      <w:proofErr w:type="spellStart"/>
      <w:r w:rsidRPr="008A61FC">
        <w:rPr>
          <w:rFonts w:asciiTheme="majorBidi" w:hAnsiTheme="majorBidi" w:cstheme="majorBidi"/>
          <w:color w:val="000000" w:themeColor="text1"/>
          <w:sz w:val="24"/>
          <w:szCs w:val="24"/>
          <w:lang w:val="en"/>
        </w:rPr>
        <w:t>Lueschen</w:t>
      </w:r>
      <w:proofErr w:type="spellEnd"/>
      <w:r w:rsidRPr="008A61FC">
        <w:rPr>
          <w:rFonts w:asciiTheme="majorBidi" w:hAnsiTheme="majorBidi" w:cstheme="majorBidi"/>
          <w:color w:val="000000" w:themeColor="text1"/>
          <w:sz w:val="24"/>
          <w:szCs w:val="24"/>
          <w:lang w:val="en"/>
        </w:rPr>
        <w:t xml:space="preserve"> WE (1979) Dicamba volatility. Weed Sci 27:486</w:t>
      </w:r>
      <w:del w:id="1522" w:author="copyeditor" w:date="2020-02-23T12:09:00Z">
        <w:r w:rsidRPr="008A61FC" w:rsidDel="0078776A">
          <w:rPr>
            <w:rFonts w:asciiTheme="majorBidi" w:hAnsiTheme="majorBidi" w:cstheme="majorBidi"/>
            <w:color w:val="000000" w:themeColor="text1"/>
            <w:sz w:val="24"/>
            <w:szCs w:val="24"/>
            <w:lang w:val="en"/>
          </w:rPr>
          <w:delText>-</w:delText>
        </w:r>
      </w:del>
      <w:ins w:id="1523" w:author="copyeditor" w:date="2020-02-23T12:09:00Z">
        <w:r w:rsidR="0078776A">
          <w:rPr>
            <w:rFonts w:asciiTheme="majorBidi" w:hAnsiTheme="majorBidi" w:cstheme="majorBidi"/>
            <w:color w:val="000000" w:themeColor="text1"/>
            <w:sz w:val="24"/>
            <w:szCs w:val="24"/>
            <w:lang w:val="en"/>
          </w:rPr>
          <w:t>–</w:t>
        </w:r>
      </w:ins>
      <w:r w:rsidRPr="008A61FC">
        <w:rPr>
          <w:rFonts w:asciiTheme="majorBidi" w:hAnsiTheme="majorBidi" w:cstheme="majorBidi"/>
          <w:color w:val="000000" w:themeColor="text1"/>
          <w:sz w:val="24"/>
          <w:szCs w:val="24"/>
          <w:lang w:val="en"/>
        </w:rPr>
        <w:t>493</w:t>
      </w:r>
    </w:p>
    <w:p w14:paraId="52A1FC34" w14:textId="0B6D7F47" w:rsidR="0031225F" w:rsidRPr="008A61FC" w:rsidRDefault="0031225F" w:rsidP="0031225F">
      <w:pPr>
        <w:spacing w:after="0" w:line="480" w:lineRule="auto"/>
        <w:ind w:left="425" w:hanging="425"/>
        <w:rPr>
          <w:rFonts w:asciiTheme="majorBidi" w:hAnsiTheme="majorBidi" w:cstheme="majorBidi"/>
          <w:color w:val="000000" w:themeColor="text1"/>
          <w:sz w:val="24"/>
          <w:szCs w:val="24"/>
        </w:rPr>
      </w:pPr>
      <w:r w:rsidRPr="008A61FC">
        <w:rPr>
          <w:rFonts w:asciiTheme="majorBidi" w:hAnsiTheme="majorBidi" w:cstheme="majorBidi"/>
          <w:color w:val="000000" w:themeColor="text1"/>
          <w:sz w:val="24"/>
          <w:szCs w:val="24"/>
        </w:rPr>
        <w:t>Behrens</w:t>
      </w:r>
      <w:r w:rsidR="009616EE" w:rsidRPr="008A61FC">
        <w:rPr>
          <w:rFonts w:asciiTheme="majorBidi" w:hAnsiTheme="majorBidi" w:cstheme="majorBidi"/>
          <w:color w:val="000000" w:themeColor="text1"/>
          <w:sz w:val="24"/>
          <w:szCs w:val="24"/>
        </w:rPr>
        <w:t xml:space="preserve"> </w:t>
      </w:r>
      <w:r w:rsidRPr="008A61FC">
        <w:rPr>
          <w:rFonts w:asciiTheme="majorBidi" w:hAnsiTheme="majorBidi" w:cstheme="majorBidi"/>
          <w:color w:val="000000" w:themeColor="text1"/>
          <w:sz w:val="24"/>
          <w:szCs w:val="24"/>
        </w:rPr>
        <w:t>MR</w:t>
      </w:r>
      <w:r w:rsidR="009616EE" w:rsidRPr="008A61FC">
        <w:rPr>
          <w:rFonts w:asciiTheme="majorBidi" w:hAnsiTheme="majorBidi" w:cstheme="majorBidi"/>
          <w:color w:val="000000" w:themeColor="text1"/>
          <w:sz w:val="24"/>
          <w:szCs w:val="24"/>
        </w:rPr>
        <w:t>,</w:t>
      </w:r>
      <w:r w:rsidRPr="008A61FC">
        <w:rPr>
          <w:rFonts w:asciiTheme="majorBidi" w:hAnsiTheme="majorBidi" w:cstheme="majorBidi"/>
          <w:color w:val="000000" w:themeColor="text1"/>
          <w:sz w:val="24"/>
          <w:szCs w:val="24"/>
        </w:rPr>
        <w:t xml:space="preserve"> </w:t>
      </w:r>
      <w:proofErr w:type="spellStart"/>
      <w:r w:rsidRPr="008A61FC">
        <w:rPr>
          <w:rFonts w:asciiTheme="majorBidi" w:hAnsiTheme="majorBidi" w:cstheme="majorBidi"/>
          <w:color w:val="000000" w:themeColor="text1"/>
          <w:sz w:val="24"/>
          <w:szCs w:val="24"/>
        </w:rPr>
        <w:t>Mutlu</w:t>
      </w:r>
      <w:proofErr w:type="spellEnd"/>
      <w:r w:rsidRPr="008A61FC">
        <w:rPr>
          <w:rFonts w:asciiTheme="majorBidi" w:hAnsiTheme="majorBidi" w:cstheme="majorBidi"/>
          <w:color w:val="000000" w:themeColor="text1"/>
          <w:sz w:val="24"/>
          <w:szCs w:val="24"/>
        </w:rPr>
        <w:t xml:space="preserve"> N</w:t>
      </w:r>
      <w:r w:rsidR="009616EE" w:rsidRPr="008A61FC">
        <w:rPr>
          <w:rFonts w:asciiTheme="majorBidi" w:hAnsiTheme="majorBidi" w:cstheme="majorBidi"/>
          <w:color w:val="000000" w:themeColor="text1"/>
          <w:sz w:val="24"/>
          <w:szCs w:val="24"/>
        </w:rPr>
        <w:t>,</w:t>
      </w:r>
      <w:r w:rsidRPr="008A61FC">
        <w:rPr>
          <w:rFonts w:asciiTheme="majorBidi" w:hAnsiTheme="majorBidi" w:cstheme="majorBidi"/>
          <w:color w:val="000000" w:themeColor="text1"/>
          <w:sz w:val="24"/>
          <w:szCs w:val="24"/>
        </w:rPr>
        <w:t xml:space="preserve"> Chakraborty S</w:t>
      </w:r>
      <w:r w:rsidR="009616EE" w:rsidRPr="008A61FC">
        <w:rPr>
          <w:rFonts w:asciiTheme="majorBidi" w:hAnsiTheme="majorBidi" w:cstheme="majorBidi"/>
          <w:color w:val="000000" w:themeColor="text1"/>
          <w:sz w:val="24"/>
          <w:szCs w:val="24"/>
        </w:rPr>
        <w:t>,</w:t>
      </w:r>
      <w:r w:rsidRPr="008A61FC">
        <w:rPr>
          <w:rFonts w:asciiTheme="majorBidi" w:hAnsiTheme="majorBidi" w:cstheme="majorBidi"/>
          <w:color w:val="000000" w:themeColor="text1"/>
          <w:sz w:val="24"/>
          <w:szCs w:val="24"/>
        </w:rPr>
        <w:t xml:space="preserve"> </w:t>
      </w:r>
      <w:proofErr w:type="spellStart"/>
      <w:r w:rsidRPr="008A61FC">
        <w:rPr>
          <w:rFonts w:asciiTheme="majorBidi" w:hAnsiTheme="majorBidi" w:cstheme="majorBidi"/>
          <w:color w:val="000000" w:themeColor="text1"/>
          <w:sz w:val="24"/>
          <w:szCs w:val="24"/>
        </w:rPr>
        <w:t>Dumitru</w:t>
      </w:r>
      <w:proofErr w:type="spellEnd"/>
      <w:r w:rsidRPr="008A61FC">
        <w:rPr>
          <w:rFonts w:asciiTheme="majorBidi" w:hAnsiTheme="majorBidi" w:cstheme="majorBidi"/>
          <w:color w:val="000000" w:themeColor="text1"/>
          <w:sz w:val="24"/>
          <w:szCs w:val="24"/>
        </w:rPr>
        <w:t xml:space="preserve"> R</w:t>
      </w:r>
      <w:r w:rsidR="009616EE" w:rsidRPr="008A61FC">
        <w:rPr>
          <w:rFonts w:asciiTheme="majorBidi" w:hAnsiTheme="majorBidi" w:cstheme="majorBidi"/>
          <w:color w:val="000000" w:themeColor="text1"/>
          <w:sz w:val="24"/>
          <w:szCs w:val="24"/>
        </w:rPr>
        <w:t>,</w:t>
      </w:r>
      <w:r w:rsidRPr="008A61FC">
        <w:rPr>
          <w:rFonts w:asciiTheme="majorBidi" w:hAnsiTheme="majorBidi" w:cstheme="majorBidi"/>
          <w:color w:val="000000" w:themeColor="text1"/>
          <w:sz w:val="24"/>
          <w:szCs w:val="24"/>
        </w:rPr>
        <w:t xml:space="preserve"> Jiang WZ</w:t>
      </w:r>
      <w:r w:rsidR="009616EE" w:rsidRPr="008A61FC">
        <w:rPr>
          <w:rFonts w:asciiTheme="majorBidi" w:hAnsiTheme="majorBidi" w:cstheme="majorBidi"/>
          <w:color w:val="000000" w:themeColor="text1"/>
          <w:sz w:val="24"/>
          <w:szCs w:val="24"/>
        </w:rPr>
        <w:t>,</w:t>
      </w:r>
      <w:r w:rsidRPr="008A61FC">
        <w:rPr>
          <w:rFonts w:asciiTheme="majorBidi" w:hAnsiTheme="majorBidi" w:cstheme="majorBidi"/>
          <w:color w:val="000000" w:themeColor="text1"/>
          <w:sz w:val="24"/>
          <w:szCs w:val="24"/>
        </w:rPr>
        <w:t xml:space="preserve"> Lavallee BJ</w:t>
      </w:r>
      <w:r w:rsidR="009616EE" w:rsidRPr="008A61FC">
        <w:rPr>
          <w:rFonts w:asciiTheme="majorBidi" w:hAnsiTheme="majorBidi" w:cstheme="majorBidi"/>
          <w:color w:val="000000" w:themeColor="text1"/>
          <w:sz w:val="24"/>
          <w:szCs w:val="24"/>
        </w:rPr>
        <w:t xml:space="preserve">, </w:t>
      </w:r>
      <w:r w:rsidRPr="008A61FC">
        <w:rPr>
          <w:rFonts w:asciiTheme="majorBidi" w:hAnsiTheme="majorBidi" w:cstheme="majorBidi"/>
          <w:color w:val="000000" w:themeColor="text1"/>
          <w:sz w:val="24"/>
          <w:szCs w:val="24"/>
        </w:rPr>
        <w:t>Herman</w:t>
      </w:r>
      <w:r w:rsidR="009616EE" w:rsidRPr="008A61FC">
        <w:rPr>
          <w:rFonts w:asciiTheme="majorBidi" w:hAnsiTheme="majorBidi" w:cstheme="majorBidi"/>
          <w:color w:val="000000" w:themeColor="text1"/>
          <w:sz w:val="24"/>
          <w:szCs w:val="24"/>
        </w:rPr>
        <w:t xml:space="preserve"> </w:t>
      </w:r>
      <w:r w:rsidRPr="008A61FC">
        <w:rPr>
          <w:rFonts w:asciiTheme="majorBidi" w:hAnsiTheme="majorBidi" w:cstheme="majorBidi"/>
          <w:color w:val="000000" w:themeColor="text1"/>
          <w:sz w:val="24"/>
          <w:szCs w:val="24"/>
        </w:rPr>
        <w:t>PL</w:t>
      </w:r>
      <w:r w:rsidR="009616EE" w:rsidRPr="008A61FC">
        <w:rPr>
          <w:rFonts w:asciiTheme="majorBidi" w:hAnsiTheme="majorBidi" w:cstheme="majorBidi"/>
          <w:color w:val="000000" w:themeColor="text1"/>
          <w:sz w:val="24"/>
          <w:szCs w:val="24"/>
        </w:rPr>
        <w:t xml:space="preserve">, </w:t>
      </w:r>
      <w:r w:rsidRPr="008A61FC">
        <w:rPr>
          <w:rFonts w:asciiTheme="majorBidi" w:hAnsiTheme="majorBidi" w:cstheme="majorBidi"/>
          <w:color w:val="000000" w:themeColor="text1"/>
          <w:sz w:val="24"/>
          <w:szCs w:val="24"/>
        </w:rPr>
        <w:t>Clemente</w:t>
      </w:r>
      <w:r w:rsidR="009616EE" w:rsidRPr="008A61FC">
        <w:rPr>
          <w:rFonts w:asciiTheme="majorBidi" w:hAnsiTheme="majorBidi" w:cstheme="majorBidi"/>
          <w:color w:val="000000" w:themeColor="text1"/>
          <w:sz w:val="24"/>
          <w:szCs w:val="24"/>
        </w:rPr>
        <w:t xml:space="preserve"> </w:t>
      </w:r>
      <w:r w:rsidRPr="008A61FC">
        <w:rPr>
          <w:rFonts w:asciiTheme="majorBidi" w:hAnsiTheme="majorBidi" w:cstheme="majorBidi"/>
          <w:color w:val="000000" w:themeColor="text1"/>
          <w:sz w:val="24"/>
          <w:szCs w:val="24"/>
        </w:rPr>
        <w:t>TE</w:t>
      </w:r>
      <w:r w:rsidR="009616EE" w:rsidRPr="008A61FC">
        <w:rPr>
          <w:rFonts w:asciiTheme="majorBidi" w:hAnsiTheme="majorBidi" w:cstheme="majorBidi"/>
          <w:color w:val="000000" w:themeColor="text1"/>
          <w:sz w:val="24"/>
          <w:szCs w:val="24"/>
        </w:rPr>
        <w:t>,</w:t>
      </w:r>
      <w:r w:rsidRPr="008A61FC">
        <w:rPr>
          <w:rFonts w:asciiTheme="majorBidi" w:hAnsiTheme="majorBidi" w:cstheme="majorBidi"/>
          <w:color w:val="000000" w:themeColor="text1"/>
          <w:sz w:val="24"/>
          <w:szCs w:val="24"/>
        </w:rPr>
        <w:t xml:space="preserve"> Weeks DP (2007)</w:t>
      </w:r>
      <w:r w:rsidR="009616EE" w:rsidRPr="008A61FC">
        <w:rPr>
          <w:rFonts w:asciiTheme="majorBidi" w:hAnsiTheme="majorBidi" w:cstheme="majorBidi"/>
          <w:color w:val="000000" w:themeColor="text1"/>
          <w:sz w:val="24"/>
          <w:szCs w:val="24"/>
        </w:rPr>
        <w:t xml:space="preserve"> </w:t>
      </w:r>
      <w:r w:rsidRPr="008A61FC">
        <w:rPr>
          <w:rFonts w:asciiTheme="majorBidi" w:hAnsiTheme="majorBidi" w:cstheme="majorBidi"/>
          <w:color w:val="000000" w:themeColor="text1"/>
          <w:sz w:val="24"/>
          <w:szCs w:val="24"/>
        </w:rPr>
        <w:t xml:space="preserve">Dicamba </w:t>
      </w:r>
      <w:r w:rsidR="00724AD5" w:rsidRPr="008A61FC">
        <w:rPr>
          <w:rFonts w:asciiTheme="majorBidi" w:hAnsiTheme="majorBidi" w:cstheme="majorBidi"/>
          <w:color w:val="000000" w:themeColor="text1"/>
          <w:sz w:val="24"/>
          <w:szCs w:val="24"/>
        </w:rPr>
        <w:t>r</w:t>
      </w:r>
      <w:r w:rsidRPr="008A61FC">
        <w:rPr>
          <w:rFonts w:asciiTheme="majorBidi" w:hAnsiTheme="majorBidi" w:cstheme="majorBidi"/>
          <w:color w:val="000000" w:themeColor="text1"/>
          <w:sz w:val="24"/>
          <w:szCs w:val="24"/>
        </w:rPr>
        <w:t xml:space="preserve">esistance: </w:t>
      </w:r>
      <w:r w:rsidR="007E6AC9" w:rsidRPr="008A61FC">
        <w:rPr>
          <w:rFonts w:asciiTheme="majorBidi" w:hAnsiTheme="majorBidi" w:cstheme="majorBidi"/>
          <w:color w:val="000000" w:themeColor="text1"/>
          <w:sz w:val="24"/>
          <w:szCs w:val="24"/>
        </w:rPr>
        <w:t>e</w:t>
      </w:r>
      <w:r w:rsidRPr="008A61FC">
        <w:rPr>
          <w:rFonts w:asciiTheme="majorBidi" w:hAnsiTheme="majorBidi" w:cstheme="majorBidi"/>
          <w:color w:val="000000" w:themeColor="text1"/>
          <w:sz w:val="24"/>
          <w:szCs w:val="24"/>
        </w:rPr>
        <w:t xml:space="preserve">nlarging and </w:t>
      </w:r>
      <w:r w:rsidR="00724AD5" w:rsidRPr="008A61FC">
        <w:rPr>
          <w:rFonts w:asciiTheme="majorBidi" w:hAnsiTheme="majorBidi" w:cstheme="majorBidi"/>
          <w:color w:val="000000" w:themeColor="text1"/>
          <w:sz w:val="24"/>
          <w:szCs w:val="24"/>
        </w:rPr>
        <w:t>p</w:t>
      </w:r>
      <w:r w:rsidRPr="008A61FC">
        <w:rPr>
          <w:rFonts w:asciiTheme="majorBidi" w:hAnsiTheme="majorBidi" w:cstheme="majorBidi"/>
          <w:color w:val="000000" w:themeColor="text1"/>
          <w:sz w:val="24"/>
          <w:szCs w:val="24"/>
        </w:rPr>
        <w:t xml:space="preserve">reserving </w:t>
      </w:r>
      <w:r w:rsidR="00724AD5" w:rsidRPr="008A61FC">
        <w:rPr>
          <w:rFonts w:asciiTheme="majorBidi" w:hAnsiTheme="majorBidi" w:cstheme="majorBidi"/>
          <w:color w:val="000000" w:themeColor="text1"/>
          <w:sz w:val="24"/>
          <w:szCs w:val="24"/>
        </w:rPr>
        <w:t>b</w:t>
      </w:r>
      <w:r w:rsidRPr="008A61FC">
        <w:rPr>
          <w:rFonts w:asciiTheme="majorBidi" w:hAnsiTheme="majorBidi" w:cstheme="majorBidi"/>
          <w:color w:val="000000" w:themeColor="text1"/>
          <w:sz w:val="24"/>
          <w:szCs w:val="24"/>
        </w:rPr>
        <w:t>iotechnology-</w:t>
      </w:r>
      <w:r w:rsidR="00724AD5" w:rsidRPr="008A61FC">
        <w:rPr>
          <w:rFonts w:asciiTheme="majorBidi" w:hAnsiTheme="majorBidi" w:cstheme="majorBidi"/>
          <w:color w:val="000000" w:themeColor="text1"/>
          <w:sz w:val="24"/>
          <w:szCs w:val="24"/>
        </w:rPr>
        <w:t>b</w:t>
      </w:r>
      <w:r w:rsidRPr="008A61FC">
        <w:rPr>
          <w:rFonts w:asciiTheme="majorBidi" w:hAnsiTheme="majorBidi" w:cstheme="majorBidi"/>
          <w:color w:val="000000" w:themeColor="text1"/>
          <w:sz w:val="24"/>
          <w:szCs w:val="24"/>
        </w:rPr>
        <w:t xml:space="preserve">ased </w:t>
      </w:r>
      <w:r w:rsidR="00724AD5" w:rsidRPr="008A61FC">
        <w:rPr>
          <w:rFonts w:asciiTheme="majorBidi" w:hAnsiTheme="majorBidi" w:cstheme="majorBidi"/>
          <w:color w:val="000000" w:themeColor="text1"/>
          <w:sz w:val="24"/>
          <w:szCs w:val="24"/>
        </w:rPr>
        <w:t>w</w:t>
      </w:r>
      <w:r w:rsidRPr="008A61FC">
        <w:rPr>
          <w:rFonts w:asciiTheme="majorBidi" w:hAnsiTheme="majorBidi" w:cstheme="majorBidi"/>
          <w:color w:val="000000" w:themeColor="text1"/>
          <w:sz w:val="24"/>
          <w:szCs w:val="24"/>
        </w:rPr>
        <w:t xml:space="preserve">eed </w:t>
      </w:r>
      <w:r w:rsidR="00724AD5" w:rsidRPr="008A61FC">
        <w:rPr>
          <w:rFonts w:asciiTheme="majorBidi" w:hAnsiTheme="majorBidi" w:cstheme="majorBidi"/>
          <w:color w:val="000000" w:themeColor="text1"/>
          <w:sz w:val="24"/>
          <w:szCs w:val="24"/>
        </w:rPr>
        <w:t>m</w:t>
      </w:r>
      <w:r w:rsidRPr="008A61FC">
        <w:rPr>
          <w:rFonts w:asciiTheme="majorBidi" w:hAnsiTheme="majorBidi" w:cstheme="majorBidi"/>
          <w:color w:val="000000" w:themeColor="text1"/>
          <w:sz w:val="24"/>
          <w:szCs w:val="24"/>
        </w:rPr>
        <w:t xml:space="preserve">anagement </w:t>
      </w:r>
      <w:r w:rsidR="00724AD5" w:rsidRPr="008A61FC">
        <w:rPr>
          <w:rFonts w:asciiTheme="majorBidi" w:hAnsiTheme="majorBidi" w:cstheme="majorBidi"/>
          <w:color w:val="000000" w:themeColor="text1"/>
          <w:sz w:val="24"/>
          <w:szCs w:val="24"/>
        </w:rPr>
        <w:t>s</w:t>
      </w:r>
      <w:r w:rsidRPr="008A61FC">
        <w:rPr>
          <w:rFonts w:asciiTheme="majorBidi" w:hAnsiTheme="majorBidi" w:cstheme="majorBidi"/>
          <w:color w:val="000000" w:themeColor="text1"/>
          <w:sz w:val="24"/>
          <w:szCs w:val="24"/>
        </w:rPr>
        <w:t>trategies. Science 316:1185</w:t>
      </w:r>
      <w:ins w:id="1524" w:author="copyeditor" w:date="2020-02-23T12:09:00Z">
        <w:r w:rsidR="0078776A">
          <w:rPr>
            <w:rFonts w:asciiTheme="majorBidi" w:hAnsiTheme="majorBidi" w:cstheme="majorBidi"/>
            <w:color w:val="000000" w:themeColor="text1"/>
            <w:sz w:val="24"/>
            <w:szCs w:val="24"/>
            <w:lang w:val="en"/>
          </w:rPr>
          <w:t>–</w:t>
        </w:r>
      </w:ins>
      <w:del w:id="1525" w:author="copyeditor" w:date="2020-02-23T12:09:00Z">
        <w:r w:rsidR="007E6AC9" w:rsidRPr="008A61FC" w:rsidDel="0078776A">
          <w:rPr>
            <w:rFonts w:asciiTheme="majorBidi" w:hAnsiTheme="majorBidi" w:cstheme="majorBidi"/>
            <w:color w:val="000000" w:themeColor="text1"/>
            <w:sz w:val="24"/>
            <w:szCs w:val="24"/>
          </w:rPr>
          <w:delText>-</w:delText>
        </w:r>
      </w:del>
      <w:r w:rsidR="007E6AC9" w:rsidRPr="008A61FC">
        <w:rPr>
          <w:rFonts w:asciiTheme="majorBidi" w:hAnsiTheme="majorBidi" w:cstheme="majorBidi"/>
          <w:color w:val="000000" w:themeColor="text1"/>
          <w:sz w:val="24"/>
          <w:szCs w:val="24"/>
        </w:rPr>
        <w:t>1188</w:t>
      </w:r>
    </w:p>
    <w:p w14:paraId="2D6325A1" w14:textId="6714FDB9" w:rsidR="00656CC1" w:rsidRPr="008A61FC" w:rsidRDefault="00656CC1" w:rsidP="00656CC1">
      <w:pPr>
        <w:spacing w:after="0" w:line="480" w:lineRule="auto"/>
        <w:ind w:left="425" w:hanging="425"/>
        <w:rPr>
          <w:rFonts w:asciiTheme="majorBidi" w:hAnsiTheme="majorBidi" w:cstheme="majorBidi"/>
          <w:color w:val="000000" w:themeColor="text1"/>
          <w:sz w:val="24"/>
          <w:szCs w:val="24"/>
          <w:lang w:val="en-CA"/>
        </w:rPr>
      </w:pPr>
      <w:bookmarkStart w:id="1526" w:name="_Hlk7540843"/>
      <w:proofErr w:type="spellStart"/>
      <w:r w:rsidRPr="008A61FC">
        <w:rPr>
          <w:rFonts w:asciiTheme="majorBidi" w:hAnsiTheme="majorBidi" w:cstheme="majorBidi"/>
          <w:color w:val="000000" w:themeColor="text1"/>
          <w:sz w:val="24"/>
          <w:szCs w:val="24"/>
          <w:lang w:val="en-CA"/>
        </w:rPr>
        <w:t>Bish</w:t>
      </w:r>
      <w:proofErr w:type="spellEnd"/>
      <w:r w:rsidRPr="008A61FC">
        <w:rPr>
          <w:rFonts w:asciiTheme="majorBidi" w:hAnsiTheme="majorBidi" w:cstheme="majorBidi"/>
          <w:color w:val="000000" w:themeColor="text1"/>
          <w:sz w:val="24"/>
          <w:szCs w:val="24"/>
          <w:lang w:val="en-CA"/>
        </w:rPr>
        <w:t xml:space="preserve"> MD, Guinan PE, Bradley KW (2019a) Inversion </w:t>
      </w:r>
      <w:r w:rsidR="00F4156D">
        <w:rPr>
          <w:rFonts w:asciiTheme="majorBidi" w:hAnsiTheme="majorBidi" w:cstheme="majorBidi"/>
          <w:color w:val="000000" w:themeColor="text1"/>
          <w:sz w:val="24"/>
          <w:szCs w:val="24"/>
          <w:lang w:val="en-CA"/>
        </w:rPr>
        <w:t>c</w:t>
      </w:r>
      <w:r w:rsidRPr="008A61FC">
        <w:rPr>
          <w:rFonts w:asciiTheme="majorBidi" w:hAnsiTheme="majorBidi" w:cstheme="majorBidi"/>
          <w:color w:val="000000" w:themeColor="text1"/>
          <w:sz w:val="24"/>
          <w:szCs w:val="24"/>
          <w:lang w:val="en-CA"/>
        </w:rPr>
        <w:t xml:space="preserve">limatology in </w:t>
      </w:r>
      <w:r w:rsidR="00F4156D">
        <w:rPr>
          <w:rFonts w:asciiTheme="majorBidi" w:hAnsiTheme="majorBidi" w:cstheme="majorBidi"/>
          <w:color w:val="000000" w:themeColor="text1"/>
          <w:sz w:val="24"/>
          <w:szCs w:val="24"/>
          <w:lang w:val="en-CA"/>
        </w:rPr>
        <w:t>h</w:t>
      </w:r>
      <w:r w:rsidRPr="008A61FC">
        <w:rPr>
          <w:rFonts w:asciiTheme="majorBidi" w:hAnsiTheme="majorBidi" w:cstheme="majorBidi"/>
          <w:color w:val="000000" w:themeColor="text1"/>
          <w:sz w:val="24"/>
          <w:szCs w:val="24"/>
          <w:lang w:val="en-CA"/>
        </w:rPr>
        <w:t>igh-</w:t>
      </w:r>
      <w:r w:rsidR="00F4156D">
        <w:rPr>
          <w:rFonts w:asciiTheme="majorBidi" w:hAnsiTheme="majorBidi" w:cstheme="majorBidi"/>
          <w:color w:val="000000" w:themeColor="text1"/>
          <w:sz w:val="24"/>
          <w:szCs w:val="24"/>
          <w:lang w:val="en-CA"/>
        </w:rPr>
        <w:t>p</w:t>
      </w:r>
      <w:r w:rsidRPr="008A61FC">
        <w:rPr>
          <w:rFonts w:asciiTheme="majorBidi" w:hAnsiTheme="majorBidi" w:cstheme="majorBidi"/>
          <w:color w:val="000000" w:themeColor="text1"/>
          <w:sz w:val="24"/>
          <w:szCs w:val="24"/>
          <w:lang w:val="en-CA"/>
        </w:rPr>
        <w:t xml:space="preserve">roduction </w:t>
      </w:r>
      <w:r w:rsidR="00F4156D">
        <w:rPr>
          <w:rFonts w:asciiTheme="majorBidi" w:hAnsiTheme="majorBidi" w:cstheme="majorBidi"/>
          <w:color w:val="000000" w:themeColor="text1"/>
          <w:sz w:val="24"/>
          <w:szCs w:val="24"/>
          <w:lang w:val="en-CA"/>
        </w:rPr>
        <w:t>a</w:t>
      </w:r>
      <w:r w:rsidRPr="008A61FC">
        <w:rPr>
          <w:rFonts w:asciiTheme="majorBidi" w:hAnsiTheme="majorBidi" w:cstheme="majorBidi"/>
          <w:color w:val="000000" w:themeColor="text1"/>
          <w:sz w:val="24"/>
          <w:szCs w:val="24"/>
          <w:lang w:val="en-CA"/>
        </w:rPr>
        <w:t xml:space="preserve">gricultural </w:t>
      </w:r>
      <w:r w:rsidR="00F4156D">
        <w:rPr>
          <w:rFonts w:asciiTheme="majorBidi" w:hAnsiTheme="majorBidi" w:cstheme="majorBidi"/>
          <w:color w:val="000000" w:themeColor="text1"/>
          <w:sz w:val="24"/>
          <w:szCs w:val="24"/>
          <w:lang w:val="en-CA"/>
        </w:rPr>
        <w:t>r</w:t>
      </w:r>
      <w:r w:rsidRPr="008A61FC">
        <w:rPr>
          <w:rFonts w:asciiTheme="majorBidi" w:hAnsiTheme="majorBidi" w:cstheme="majorBidi"/>
          <w:color w:val="000000" w:themeColor="text1"/>
          <w:sz w:val="24"/>
          <w:szCs w:val="24"/>
          <w:lang w:val="en-CA"/>
        </w:rPr>
        <w:t xml:space="preserve">egions of Missouri and </w:t>
      </w:r>
      <w:r w:rsidR="00F4156D">
        <w:rPr>
          <w:rFonts w:asciiTheme="majorBidi" w:hAnsiTheme="majorBidi" w:cstheme="majorBidi"/>
          <w:color w:val="000000" w:themeColor="text1"/>
          <w:sz w:val="24"/>
          <w:szCs w:val="24"/>
          <w:lang w:val="en-CA"/>
        </w:rPr>
        <w:t>i</w:t>
      </w:r>
      <w:r w:rsidRPr="008A61FC">
        <w:rPr>
          <w:rFonts w:asciiTheme="majorBidi" w:hAnsiTheme="majorBidi" w:cstheme="majorBidi"/>
          <w:color w:val="000000" w:themeColor="text1"/>
          <w:sz w:val="24"/>
          <w:szCs w:val="24"/>
          <w:lang w:val="en-CA"/>
        </w:rPr>
        <w:t xml:space="preserve">mplications for </w:t>
      </w:r>
      <w:r w:rsidR="00F4156D">
        <w:rPr>
          <w:rFonts w:asciiTheme="majorBidi" w:hAnsiTheme="majorBidi" w:cstheme="majorBidi"/>
          <w:color w:val="000000" w:themeColor="text1"/>
          <w:sz w:val="24"/>
          <w:szCs w:val="24"/>
          <w:lang w:val="en-CA"/>
        </w:rPr>
        <w:t>p</w:t>
      </w:r>
      <w:r w:rsidRPr="008A61FC">
        <w:rPr>
          <w:rFonts w:asciiTheme="majorBidi" w:hAnsiTheme="majorBidi" w:cstheme="majorBidi"/>
          <w:color w:val="000000" w:themeColor="text1"/>
          <w:sz w:val="24"/>
          <w:szCs w:val="24"/>
          <w:lang w:val="en-CA"/>
        </w:rPr>
        <w:t xml:space="preserve">esticide </w:t>
      </w:r>
      <w:r w:rsidR="00F4156D">
        <w:rPr>
          <w:rFonts w:asciiTheme="majorBidi" w:hAnsiTheme="majorBidi" w:cstheme="majorBidi"/>
          <w:color w:val="000000" w:themeColor="text1"/>
          <w:sz w:val="24"/>
          <w:szCs w:val="24"/>
          <w:lang w:val="en-CA"/>
        </w:rPr>
        <w:t>a</w:t>
      </w:r>
      <w:r w:rsidRPr="008A61FC">
        <w:rPr>
          <w:rFonts w:asciiTheme="majorBidi" w:hAnsiTheme="majorBidi" w:cstheme="majorBidi"/>
          <w:color w:val="000000" w:themeColor="text1"/>
          <w:sz w:val="24"/>
          <w:szCs w:val="24"/>
          <w:lang w:val="en-CA"/>
        </w:rPr>
        <w:t xml:space="preserve">pplications. J </w:t>
      </w:r>
      <w:del w:id="1527" w:author="copyeditor" w:date="2020-02-23T12:12:00Z">
        <w:r w:rsidRPr="008A61FC" w:rsidDel="00182032">
          <w:rPr>
            <w:rFonts w:asciiTheme="majorBidi" w:hAnsiTheme="majorBidi" w:cstheme="majorBidi"/>
            <w:color w:val="000000" w:themeColor="text1"/>
            <w:sz w:val="24"/>
            <w:szCs w:val="24"/>
            <w:lang w:val="en-CA"/>
          </w:rPr>
          <w:delText xml:space="preserve">of </w:delText>
        </w:r>
      </w:del>
      <w:proofErr w:type="spellStart"/>
      <w:r w:rsidRPr="008A61FC">
        <w:rPr>
          <w:rFonts w:asciiTheme="majorBidi" w:hAnsiTheme="majorBidi" w:cstheme="majorBidi"/>
          <w:color w:val="000000" w:themeColor="text1"/>
          <w:sz w:val="24"/>
          <w:szCs w:val="24"/>
          <w:lang w:val="en-CA"/>
        </w:rPr>
        <w:t>Appl</w:t>
      </w:r>
      <w:proofErr w:type="spellEnd"/>
      <w:del w:id="1528" w:author="copyeditor" w:date="2020-02-23T12:12:00Z">
        <w:r w:rsidRPr="008A61FC" w:rsidDel="00182032">
          <w:rPr>
            <w:rFonts w:asciiTheme="majorBidi" w:hAnsiTheme="majorBidi" w:cstheme="majorBidi"/>
            <w:color w:val="000000" w:themeColor="text1"/>
            <w:sz w:val="24"/>
            <w:szCs w:val="24"/>
            <w:lang w:val="en-CA"/>
          </w:rPr>
          <w:delText>ied</w:delText>
        </w:r>
      </w:del>
      <w:r w:rsidRPr="008A61FC">
        <w:rPr>
          <w:rFonts w:asciiTheme="majorBidi" w:hAnsiTheme="majorBidi" w:cstheme="majorBidi"/>
          <w:color w:val="000000" w:themeColor="text1"/>
          <w:sz w:val="24"/>
          <w:szCs w:val="24"/>
          <w:lang w:val="en-CA"/>
        </w:rPr>
        <w:t xml:space="preserve"> </w:t>
      </w:r>
      <w:proofErr w:type="spellStart"/>
      <w:r w:rsidRPr="008A61FC">
        <w:rPr>
          <w:rFonts w:asciiTheme="majorBidi" w:hAnsiTheme="majorBidi" w:cstheme="majorBidi"/>
          <w:color w:val="000000" w:themeColor="text1"/>
          <w:sz w:val="24"/>
          <w:szCs w:val="24"/>
          <w:lang w:val="en-CA"/>
        </w:rPr>
        <w:t>Meteorol</w:t>
      </w:r>
      <w:proofErr w:type="spellEnd"/>
      <w:del w:id="1529" w:author="copyeditor" w:date="2020-02-23T12:12:00Z">
        <w:r w:rsidRPr="008A61FC" w:rsidDel="00182032">
          <w:rPr>
            <w:rFonts w:asciiTheme="majorBidi" w:hAnsiTheme="majorBidi" w:cstheme="majorBidi"/>
            <w:color w:val="000000" w:themeColor="text1"/>
            <w:sz w:val="24"/>
            <w:szCs w:val="24"/>
            <w:lang w:val="en-CA"/>
          </w:rPr>
          <w:delText>ogy and</w:delText>
        </w:r>
      </w:del>
      <w:r w:rsidRPr="008A61FC">
        <w:rPr>
          <w:rFonts w:asciiTheme="majorBidi" w:hAnsiTheme="majorBidi" w:cstheme="majorBidi"/>
          <w:color w:val="000000" w:themeColor="text1"/>
          <w:sz w:val="24"/>
          <w:szCs w:val="24"/>
          <w:lang w:val="en-CA"/>
        </w:rPr>
        <w:t xml:space="preserve"> </w:t>
      </w:r>
      <w:proofErr w:type="spellStart"/>
      <w:r w:rsidRPr="008A61FC">
        <w:rPr>
          <w:rFonts w:asciiTheme="majorBidi" w:hAnsiTheme="majorBidi" w:cstheme="majorBidi"/>
          <w:color w:val="000000" w:themeColor="text1"/>
          <w:sz w:val="24"/>
          <w:szCs w:val="24"/>
          <w:lang w:val="en-CA"/>
        </w:rPr>
        <w:t>Clim</w:t>
      </w:r>
      <w:proofErr w:type="spellEnd"/>
      <w:del w:id="1530" w:author="copyeditor" w:date="2020-02-23T12:12:00Z">
        <w:r w:rsidRPr="008A61FC" w:rsidDel="00182032">
          <w:rPr>
            <w:rFonts w:asciiTheme="majorBidi" w:hAnsiTheme="majorBidi" w:cstheme="majorBidi"/>
            <w:color w:val="000000" w:themeColor="text1"/>
            <w:sz w:val="24"/>
            <w:szCs w:val="24"/>
            <w:lang w:val="en-CA"/>
          </w:rPr>
          <w:delText>atology</w:delText>
        </w:r>
      </w:del>
      <w:r w:rsidRPr="008A61FC">
        <w:rPr>
          <w:rFonts w:asciiTheme="majorBidi" w:hAnsiTheme="majorBidi" w:cstheme="majorBidi"/>
          <w:color w:val="000000" w:themeColor="text1"/>
          <w:sz w:val="24"/>
          <w:szCs w:val="24"/>
          <w:lang w:val="en-CA"/>
        </w:rPr>
        <w:t xml:space="preserve"> 58:1973</w:t>
      </w:r>
      <w:ins w:id="1531" w:author="copyeditor" w:date="2020-02-23T12:09:00Z">
        <w:r w:rsidR="0078776A">
          <w:rPr>
            <w:rFonts w:asciiTheme="majorBidi" w:hAnsiTheme="majorBidi" w:cstheme="majorBidi"/>
            <w:color w:val="000000" w:themeColor="text1"/>
            <w:sz w:val="24"/>
            <w:szCs w:val="24"/>
            <w:lang w:val="en"/>
          </w:rPr>
          <w:t>–</w:t>
        </w:r>
      </w:ins>
      <w:del w:id="1532" w:author="copyeditor" w:date="2020-02-23T12:09:00Z">
        <w:r w:rsidRPr="008A61FC" w:rsidDel="0078776A">
          <w:rPr>
            <w:rFonts w:asciiTheme="majorBidi" w:hAnsiTheme="majorBidi" w:cstheme="majorBidi"/>
            <w:color w:val="000000" w:themeColor="text1"/>
            <w:sz w:val="24"/>
            <w:szCs w:val="24"/>
            <w:lang w:val="en-CA"/>
          </w:rPr>
          <w:delText>-</w:delText>
        </w:r>
      </w:del>
      <w:r w:rsidRPr="008A61FC">
        <w:rPr>
          <w:rFonts w:asciiTheme="majorBidi" w:hAnsiTheme="majorBidi" w:cstheme="majorBidi"/>
          <w:color w:val="000000" w:themeColor="text1"/>
          <w:sz w:val="24"/>
          <w:szCs w:val="24"/>
          <w:lang w:val="en-CA"/>
        </w:rPr>
        <w:t>1992</w:t>
      </w:r>
    </w:p>
    <w:p w14:paraId="4FA76C3A" w14:textId="6F9715F2" w:rsidR="00656CC1" w:rsidRPr="008A61FC" w:rsidRDefault="00656CC1" w:rsidP="00656CC1">
      <w:pPr>
        <w:spacing w:after="0" w:line="480" w:lineRule="auto"/>
        <w:ind w:left="425" w:hanging="425"/>
        <w:rPr>
          <w:rFonts w:asciiTheme="majorBidi" w:hAnsiTheme="majorBidi" w:cstheme="majorBidi"/>
          <w:color w:val="000000" w:themeColor="text1"/>
          <w:sz w:val="24"/>
          <w:szCs w:val="24"/>
          <w:lang w:val="en-CA"/>
        </w:rPr>
      </w:pPr>
      <w:proofErr w:type="spellStart"/>
      <w:r w:rsidRPr="008A61FC">
        <w:rPr>
          <w:rFonts w:asciiTheme="majorBidi" w:hAnsiTheme="majorBidi" w:cstheme="majorBidi"/>
          <w:color w:val="000000" w:themeColor="text1"/>
          <w:sz w:val="24"/>
          <w:szCs w:val="24"/>
          <w:lang w:val="en-CA"/>
        </w:rPr>
        <w:t>Bish</w:t>
      </w:r>
      <w:proofErr w:type="spellEnd"/>
      <w:r w:rsidRPr="008A61FC">
        <w:rPr>
          <w:rFonts w:asciiTheme="majorBidi" w:hAnsiTheme="majorBidi" w:cstheme="majorBidi"/>
          <w:color w:val="000000" w:themeColor="text1"/>
          <w:sz w:val="24"/>
          <w:szCs w:val="24"/>
          <w:lang w:val="en-CA"/>
        </w:rPr>
        <w:t xml:space="preserve"> MD, Farrell ST, Lerch RN, Bradley KW (2019b). Dicamba losses to air after applications to soybean under stable and nonstable atmospheric conditions. J Environ </w:t>
      </w:r>
      <w:proofErr w:type="spellStart"/>
      <w:r w:rsidRPr="008A61FC">
        <w:rPr>
          <w:rFonts w:asciiTheme="majorBidi" w:hAnsiTheme="majorBidi" w:cstheme="majorBidi"/>
          <w:color w:val="000000" w:themeColor="text1"/>
          <w:sz w:val="24"/>
          <w:szCs w:val="24"/>
          <w:lang w:val="en-CA"/>
        </w:rPr>
        <w:t>Qual</w:t>
      </w:r>
      <w:proofErr w:type="spellEnd"/>
      <w:r w:rsidRPr="008A61FC">
        <w:rPr>
          <w:rFonts w:asciiTheme="majorBidi" w:hAnsiTheme="majorBidi" w:cstheme="majorBidi"/>
          <w:color w:val="000000" w:themeColor="text1"/>
          <w:sz w:val="24"/>
          <w:szCs w:val="24"/>
          <w:lang w:val="en-CA"/>
        </w:rPr>
        <w:t xml:space="preserve"> 48:1675</w:t>
      </w:r>
      <w:ins w:id="1533" w:author="copyeditor" w:date="2020-02-23T12:09:00Z">
        <w:r w:rsidR="0078776A">
          <w:rPr>
            <w:rFonts w:asciiTheme="majorBidi" w:hAnsiTheme="majorBidi" w:cstheme="majorBidi"/>
            <w:color w:val="000000" w:themeColor="text1"/>
            <w:sz w:val="24"/>
            <w:szCs w:val="24"/>
            <w:lang w:val="en"/>
          </w:rPr>
          <w:t>–</w:t>
        </w:r>
      </w:ins>
      <w:del w:id="1534" w:author="copyeditor" w:date="2020-02-23T12:09:00Z">
        <w:r w:rsidRPr="008A61FC" w:rsidDel="0078776A">
          <w:rPr>
            <w:rFonts w:asciiTheme="majorBidi" w:hAnsiTheme="majorBidi" w:cstheme="majorBidi"/>
            <w:color w:val="000000" w:themeColor="text1"/>
            <w:sz w:val="24"/>
            <w:szCs w:val="24"/>
            <w:lang w:val="en-CA"/>
          </w:rPr>
          <w:delText>-</w:delText>
        </w:r>
      </w:del>
      <w:r w:rsidRPr="008A61FC">
        <w:rPr>
          <w:rFonts w:asciiTheme="majorBidi" w:hAnsiTheme="majorBidi" w:cstheme="majorBidi"/>
          <w:color w:val="000000" w:themeColor="text1"/>
          <w:sz w:val="24"/>
          <w:szCs w:val="24"/>
          <w:lang w:val="en-CA"/>
        </w:rPr>
        <w:t>1682</w:t>
      </w:r>
    </w:p>
    <w:p w14:paraId="0461F129" w14:textId="5A493FCB" w:rsidR="00572990" w:rsidRPr="008A61FC" w:rsidRDefault="00572990">
      <w:pPr>
        <w:spacing w:after="0" w:line="480" w:lineRule="auto"/>
        <w:ind w:left="425" w:hanging="425"/>
        <w:rPr>
          <w:rFonts w:asciiTheme="majorBidi" w:hAnsiTheme="majorBidi" w:cstheme="majorBidi"/>
          <w:color w:val="000000" w:themeColor="text1"/>
          <w:sz w:val="24"/>
          <w:szCs w:val="24"/>
        </w:rPr>
      </w:pPr>
      <w:r w:rsidRPr="008A61FC">
        <w:rPr>
          <w:rFonts w:asciiTheme="majorBidi" w:hAnsiTheme="majorBidi" w:cstheme="majorBidi"/>
          <w:color w:val="000000" w:themeColor="text1"/>
          <w:sz w:val="24"/>
          <w:szCs w:val="24"/>
        </w:rPr>
        <w:lastRenderedPageBreak/>
        <w:t xml:space="preserve">Brabham C, Norsworthy JK, </w:t>
      </w:r>
      <w:proofErr w:type="spellStart"/>
      <w:r w:rsidRPr="008A61FC">
        <w:rPr>
          <w:rFonts w:asciiTheme="majorBidi" w:hAnsiTheme="majorBidi" w:cstheme="majorBidi"/>
          <w:color w:val="000000" w:themeColor="text1"/>
          <w:sz w:val="24"/>
          <w:szCs w:val="24"/>
        </w:rPr>
        <w:t>Zaccaro</w:t>
      </w:r>
      <w:proofErr w:type="spellEnd"/>
      <w:r w:rsidRPr="008A61FC">
        <w:rPr>
          <w:rFonts w:asciiTheme="majorBidi" w:hAnsiTheme="majorBidi" w:cstheme="majorBidi"/>
          <w:color w:val="000000" w:themeColor="text1"/>
          <w:sz w:val="24"/>
          <w:szCs w:val="24"/>
        </w:rPr>
        <w:t xml:space="preserve"> M, Varanasi VK, Mueller T (2019) Use of field evaluations to better understand dicamba volatility. </w:t>
      </w:r>
      <w:ins w:id="1535" w:author="copyeditor" w:date="2020-02-23T12:16:00Z">
        <w:r w:rsidR="001105A0">
          <w:rPr>
            <w:rFonts w:asciiTheme="majorBidi" w:hAnsiTheme="majorBidi" w:cstheme="majorBidi"/>
            <w:color w:val="000000" w:themeColor="text1"/>
            <w:sz w:val="24"/>
            <w:szCs w:val="24"/>
          </w:rPr>
          <w:t xml:space="preserve">Abstract no. </w:t>
        </w:r>
        <w:r w:rsidR="001105A0" w:rsidRPr="008A61FC">
          <w:rPr>
            <w:rFonts w:asciiTheme="majorBidi" w:hAnsiTheme="majorBidi" w:cstheme="majorBidi"/>
            <w:color w:val="000000" w:themeColor="text1"/>
            <w:sz w:val="24"/>
            <w:szCs w:val="24"/>
          </w:rPr>
          <w:t>336</w:t>
        </w:r>
        <w:r w:rsidR="001105A0">
          <w:rPr>
            <w:rFonts w:asciiTheme="majorBidi" w:hAnsiTheme="majorBidi" w:cstheme="majorBidi"/>
            <w:color w:val="000000" w:themeColor="text1"/>
            <w:sz w:val="24"/>
            <w:szCs w:val="24"/>
          </w:rPr>
          <w:t xml:space="preserve">. </w:t>
        </w:r>
      </w:ins>
      <w:ins w:id="1536" w:author="copyeditor" w:date="2020-02-23T12:15:00Z">
        <w:r w:rsidR="000B67A9">
          <w:rPr>
            <w:rFonts w:asciiTheme="majorBidi" w:hAnsiTheme="majorBidi" w:cstheme="majorBidi"/>
            <w:color w:val="000000" w:themeColor="text1"/>
            <w:sz w:val="24"/>
            <w:szCs w:val="24"/>
          </w:rPr>
          <w:t>Presented at 2019 WSSA Annual Meeting, New Orlean</w:t>
        </w:r>
      </w:ins>
      <w:ins w:id="1537" w:author="copyeditor" w:date="2020-02-23T12:28:00Z">
        <w:r w:rsidR="0000159B">
          <w:rPr>
            <w:rFonts w:asciiTheme="majorBidi" w:hAnsiTheme="majorBidi" w:cstheme="majorBidi"/>
            <w:color w:val="000000" w:themeColor="text1"/>
            <w:sz w:val="24"/>
            <w:szCs w:val="24"/>
          </w:rPr>
          <w:t>s</w:t>
        </w:r>
      </w:ins>
      <w:ins w:id="1538" w:author="copyeditor" w:date="2020-02-23T12:15:00Z">
        <w:r w:rsidR="000B67A9">
          <w:rPr>
            <w:rFonts w:asciiTheme="majorBidi" w:hAnsiTheme="majorBidi" w:cstheme="majorBidi"/>
            <w:color w:val="000000" w:themeColor="text1"/>
            <w:sz w:val="24"/>
            <w:szCs w:val="24"/>
          </w:rPr>
          <w:t>, LA, February 11–14, 2019</w:t>
        </w:r>
      </w:ins>
      <w:ins w:id="1539" w:author="copyeditor" w:date="2020-02-23T12:16:00Z">
        <w:r w:rsidR="001105A0">
          <w:rPr>
            <w:rFonts w:asciiTheme="majorBidi" w:hAnsiTheme="majorBidi" w:cstheme="majorBidi"/>
            <w:color w:val="000000" w:themeColor="text1"/>
            <w:sz w:val="24"/>
            <w:szCs w:val="24"/>
          </w:rPr>
          <w:t>.</w:t>
        </w:r>
      </w:ins>
      <w:del w:id="1540" w:author="copyeditor" w:date="2020-02-23T12:16:00Z">
        <w:r w:rsidRPr="008A61FC" w:rsidDel="001105A0">
          <w:rPr>
            <w:rFonts w:asciiTheme="majorBidi" w:hAnsiTheme="majorBidi" w:cstheme="majorBidi"/>
            <w:color w:val="000000" w:themeColor="text1"/>
            <w:sz w:val="24"/>
            <w:szCs w:val="24"/>
          </w:rPr>
          <w:delText>Weed Sci Soc Amer Abst #336. Available at:</w:delText>
        </w:r>
      </w:del>
      <w:commentRangeStart w:id="1541"/>
      <w:r w:rsidRPr="008A61FC">
        <w:rPr>
          <w:rFonts w:asciiTheme="majorBidi" w:hAnsiTheme="majorBidi" w:cstheme="majorBidi"/>
          <w:color w:val="000000" w:themeColor="text1"/>
          <w:sz w:val="24"/>
          <w:szCs w:val="24"/>
        </w:rPr>
        <w:t xml:space="preserve"> </w:t>
      </w:r>
      <w:ins w:id="1542" w:author="nader soltani" w:date="2020-03-10T09:47:00Z">
        <w:r w:rsidR="00006D23">
          <w:rPr>
            <w:rFonts w:asciiTheme="majorBidi" w:hAnsiTheme="majorBidi" w:cstheme="majorBidi"/>
            <w:color w:val="000000" w:themeColor="text1"/>
            <w:sz w:val="24"/>
            <w:szCs w:val="24"/>
          </w:rPr>
          <w:fldChar w:fldCharType="begin"/>
        </w:r>
        <w:r w:rsidR="00006D23">
          <w:rPr>
            <w:rFonts w:asciiTheme="majorBidi" w:hAnsiTheme="majorBidi" w:cstheme="majorBidi"/>
            <w:color w:val="000000" w:themeColor="text1"/>
            <w:sz w:val="24"/>
            <w:szCs w:val="24"/>
          </w:rPr>
          <w:instrText xml:space="preserve"> HYPERLINK "</w:instrText>
        </w:r>
      </w:ins>
      <w:r w:rsidR="00006D23" w:rsidRPr="008A61FC">
        <w:rPr>
          <w:rFonts w:asciiTheme="majorBidi" w:hAnsiTheme="majorBidi" w:cstheme="majorBidi"/>
          <w:color w:val="000000" w:themeColor="text1"/>
          <w:sz w:val="24"/>
          <w:szCs w:val="24"/>
        </w:rPr>
        <w:instrText>http://wssaabstracts.com/public/59/abstract-336.html</w:instrText>
      </w:r>
      <w:ins w:id="1543" w:author="nader soltani" w:date="2020-03-10T09:47:00Z">
        <w:r w:rsidR="00006D23">
          <w:rPr>
            <w:rFonts w:asciiTheme="majorBidi" w:hAnsiTheme="majorBidi" w:cstheme="majorBidi"/>
            <w:color w:val="000000" w:themeColor="text1"/>
            <w:sz w:val="24"/>
            <w:szCs w:val="24"/>
          </w:rPr>
          <w:instrText xml:space="preserve">" </w:instrText>
        </w:r>
        <w:r w:rsidR="00006D23">
          <w:rPr>
            <w:rFonts w:asciiTheme="majorBidi" w:hAnsiTheme="majorBidi" w:cstheme="majorBidi"/>
            <w:color w:val="000000" w:themeColor="text1"/>
            <w:sz w:val="24"/>
            <w:szCs w:val="24"/>
          </w:rPr>
          <w:fldChar w:fldCharType="separate"/>
        </w:r>
      </w:ins>
      <w:r w:rsidR="00006D23" w:rsidRPr="00980858">
        <w:rPr>
          <w:rStyle w:val="Hyperlink"/>
          <w:rFonts w:asciiTheme="majorBidi" w:hAnsiTheme="majorBidi" w:cstheme="majorBidi"/>
          <w:sz w:val="24"/>
          <w:szCs w:val="24"/>
        </w:rPr>
        <w:t>http://wssaabstracts.com/public/59/abstract-336.html</w:t>
      </w:r>
      <w:ins w:id="1544" w:author="nader soltani" w:date="2020-03-10T09:47:00Z">
        <w:r w:rsidR="00006D23">
          <w:rPr>
            <w:rFonts w:asciiTheme="majorBidi" w:hAnsiTheme="majorBidi" w:cstheme="majorBidi"/>
            <w:color w:val="000000" w:themeColor="text1"/>
            <w:sz w:val="24"/>
            <w:szCs w:val="24"/>
          </w:rPr>
          <w:fldChar w:fldCharType="end"/>
        </w:r>
      </w:ins>
      <w:commentRangeEnd w:id="1541"/>
      <w:r w:rsidR="001105A0">
        <w:rPr>
          <w:rStyle w:val="CommentReference"/>
        </w:rPr>
        <w:commentReference w:id="1541"/>
      </w:r>
      <w:ins w:id="1545" w:author="nader soltani" w:date="2020-03-10T09:47:00Z">
        <w:r w:rsidR="00006D23">
          <w:rPr>
            <w:rFonts w:asciiTheme="majorBidi" w:hAnsiTheme="majorBidi" w:cstheme="majorBidi"/>
            <w:color w:val="000000" w:themeColor="text1"/>
            <w:sz w:val="24"/>
            <w:szCs w:val="24"/>
          </w:rPr>
          <w:t xml:space="preserve">. </w:t>
        </w:r>
        <w:r w:rsidR="00006D23" w:rsidRPr="008A61FC">
          <w:rPr>
            <w:rFonts w:asciiTheme="majorBidi" w:hAnsiTheme="majorBidi" w:cstheme="majorBidi"/>
            <w:color w:val="000000" w:themeColor="text1"/>
            <w:sz w:val="24"/>
            <w:szCs w:val="24"/>
          </w:rPr>
          <w:t>Accessed</w:t>
        </w:r>
        <w:r w:rsidR="00006D23">
          <w:rPr>
            <w:rFonts w:asciiTheme="majorBidi" w:hAnsiTheme="majorBidi" w:cstheme="majorBidi"/>
            <w:color w:val="000000" w:themeColor="text1"/>
            <w:sz w:val="24"/>
            <w:szCs w:val="24"/>
          </w:rPr>
          <w:t>:</w:t>
        </w:r>
        <w:r w:rsidR="00006D23" w:rsidRPr="008A61FC">
          <w:rPr>
            <w:rFonts w:asciiTheme="majorBidi" w:hAnsiTheme="majorBidi" w:cstheme="majorBidi"/>
            <w:color w:val="000000" w:themeColor="text1"/>
            <w:sz w:val="24"/>
            <w:szCs w:val="24"/>
          </w:rPr>
          <w:t xml:space="preserve"> </w:t>
        </w:r>
        <w:r w:rsidR="00006D23">
          <w:rPr>
            <w:rFonts w:asciiTheme="majorBidi" w:hAnsiTheme="majorBidi" w:cstheme="majorBidi"/>
            <w:color w:val="000000" w:themeColor="text1"/>
            <w:sz w:val="24"/>
            <w:szCs w:val="24"/>
          </w:rPr>
          <w:t>March 9</w:t>
        </w:r>
        <w:r w:rsidR="00006D23" w:rsidRPr="008A61FC">
          <w:rPr>
            <w:rFonts w:asciiTheme="majorBidi" w:hAnsiTheme="majorBidi" w:cstheme="majorBidi"/>
            <w:color w:val="000000" w:themeColor="text1"/>
            <w:sz w:val="24"/>
            <w:szCs w:val="24"/>
          </w:rPr>
          <w:t>, 2019</w:t>
        </w:r>
      </w:ins>
    </w:p>
    <w:p w14:paraId="7ECDE102" w14:textId="2DDDA0CA" w:rsidR="00E87C22" w:rsidRPr="008A61FC" w:rsidRDefault="0071288F" w:rsidP="0071288F">
      <w:pPr>
        <w:spacing w:after="0" w:line="480" w:lineRule="auto"/>
        <w:ind w:left="425" w:hanging="425"/>
        <w:rPr>
          <w:rFonts w:asciiTheme="majorBidi" w:hAnsiTheme="majorBidi" w:cstheme="majorBidi"/>
          <w:color w:val="000000" w:themeColor="text1"/>
          <w:sz w:val="24"/>
          <w:szCs w:val="24"/>
        </w:rPr>
      </w:pPr>
      <w:r w:rsidRPr="008A61FC">
        <w:rPr>
          <w:rFonts w:asciiTheme="majorBidi" w:hAnsiTheme="majorBidi" w:cstheme="majorBidi"/>
          <w:color w:val="000000" w:themeColor="text1"/>
          <w:sz w:val="24"/>
          <w:szCs w:val="24"/>
          <w:lang w:val="en-CA"/>
        </w:rPr>
        <w:t xml:space="preserve">Bradley K (2017) </w:t>
      </w:r>
      <w:r w:rsidRPr="008A61FC">
        <w:rPr>
          <w:rFonts w:asciiTheme="majorBidi" w:hAnsiTheme="majorBidi" w:cstheme="majorBidi"/>
          <w:color w:val="000000" w:themeColor="text1"/>
          <w:sz w:val="24"/>
          <w:szCs w:val="24"/>
        </w:rPr>
        <w:t xml:space="preserve">A </w:t>
      </w:r>
      <w:r w:rsidR="007E6AC9" w:rsidRPr="008A61FC">
        <w:rPr>
          <w:rFonts w:asciiTheme="majorBidi" w:hAnsiTheme="majorBidi" w:cstheme="majorBidi"/>
          <w:color w:val="000000" w:themeColor="text1"/>
          <w:sz w:val="24"/>
          <w:szCs w:val="24"/>
        </w:rPr>
        <w:t>f</w:t>
      </w:r>
      <w:r w:rsidRPr="008A61FC">
        <w:rPr>
          <w:rFonts w:asciiTheme="majorBidi" w:hAnsiTheme="majorBidi" w:cstheme="majorBidi"/>
          <w:color w:val="000000" w:themeColor="text1"/>
          <w:sz w:val="24"/>
          <w:szCs w:val="24"/>
        </w:rPr>
        <w:t xml:space="preserve">inal </w:t>
      </w:r>
      <w:r w:rsidR="007E6AC9" w:rsidRPr="008A61FC">
        <w:rPr>
          <w:rFonts w:asciiTheme="majorBidi" w:hAnsiTheme="majorBidi" w:cstheme="majorBidi"/>
          <w:color w:val="000000" w:themeColor="text1"/>
          <w:sz w:val="24"/>
          <w:szCs w:val="24"/>
        </w:rPr>
        <w:t>r</w:t>
      </w:r>
      <w:r w:rsidRPr="008A61FC">
        <w:rPr>
          <w:rFonts w:asciiTheme="majorBidi" w:hAnsiTheme="majorBidi" w:cstheme="majorBidi"/>
          <w:color w:val="000000" w:themeColor="text1"/>
          <w:sz w:val="24"/>
          <w:szCs w:val="24"/>
        </w:rPr>
        <w:t xml:space="preserve">eport on </w:t>
      </w:r>
      <w:r w:rsidR="007E6AC9" w:rsidRPr="008A61FC">
        <w:rPr>
          <w:rFonts w:asciiTheme="majorBidi" w:hAnsiTheme="majorBidi" w:cstheme="majorBidi"/>
          <w:color w:val="000000" w:themeColor="text1"/>
          <w:sz w:val="24"/>
          <w:szCs w:val="24"/>
        </w:rPr>
        <w:t>d</w:t>
      </w:r>
      <w:r w:rsidRPr="008A61FC">
        <w:rPr>
          <w:rFonts w:asciiTheme="majorBidi" w:hAnsiTheme="majorBidi" w:cstheme="majorBidi"/>
          <w:color w:val="000000" w:themeColor="text1"/>
          <w:sz w:val="24"/>
          <w:szCs w:val="24"/>
        </w:rPr>
        <w:t xml:space="preserve">icamba-injured </w:t>
      </w:r>
      <w:r w:rsidR="007E6AC9" w:rsidRPr="008A61FC">
        <w:rPr>
          <w:rFonts w:asciiTheme="majorBidi" w:hAnsiTheme="majorBidi" w:cstheme="majorBidi"/>
          <w:color w:val="000000" w:themeColor="text1"/>
          <w:sz w:val="24"/>
          <w:szCs w:val="24"/>
        </w:rPr>
        <w:t>s</w:t>
      </w:r>
      <w:r w:rsidRPr="008A61FC">
        <w:rPr>
          <w:rFonts w:asciiTheme="majorBidi" w:hAnsiTheme="majorBidi" w:cstheme="majorBidi"/>
          <w:color w:val="000000" w:themeColor="text1"/>
          <w:sz w:val="24"/>
          <w:szCs w:val="24"/>
        </w:rPr>
        <w:t>oybean</w:t>
      </w:r>
      <w:r w:rsidR="007E6AC9" w:rsidRPr="008A61FC">
        <w:rPr>
          <w:rFonts w:asciiTheme="majorBidi" w:hAnsiTheme="majorBidi" w:cstheme="majorBidi"/>
          <w:color w:val="000000" w:themeColor="text1"/>
          <w:sz w:val="24"/>
          <w:szCs w:val="24"/>
        </w:rPr>
        <w:t xml:space="preserve"> a</w:t>
      </w:r>
      <w:r w:rsidRPr="008A61FC">
        <w:rPr>
          <w:rFonts w:asciiTheme="majorBidi" w:hAnsiTheme="majorBidi" w:cstheme="majorBidi"/>
          <w:color w:val="000000" w:themeColor="text1"/>
          <w:sz w:val="24"/>
          <w:szCs w:val="24"/>
        </w:rPr>
        <w:t xml:space="preserve">cres. </w:t>
      </w:r>
      <w:r w:rsidRPr="008A61FC">
        <w:rPr>
          <w:rFonts w:asciiTheme="majorBidi" w:hAnsiTheme="majorBidi" w:cstheme="majorBidi"/>
          <w:color w:val="000000" w:themeColor="text1"/>
          <w:sz w:val="24"/>
          <w:szCs w:val="24"/>
          <w:lang w:val="en-CA"/>
        </w:rPr>
        <w:t xml:space="preserve">https://ipm.missouri.edu/IPCM/2017/10/final_report_dicamba_injured_soybean/. </w:t>
      </w:r>
      <w:r w:rsidRPr="008A61FC">
        <w:rPr>
          <w:rFonts w:asciiTheme="majorBidi" w:hAnsiTheme="majorBidi" w:cstheme="majorBidi"/>
          <w:color w:val="000000" w:themeColor="text1"/>
          <w:sz w:val="24"/>
          <w:szCs w:val="24"/>
        </w:rPr>
        <w:t>Accessed</w:t>
      </w:r>
      <w:ins w:id="1546" w:author="copyeditor" w:date="2020-02-23T12:17:00Z">
        <w:r w:rsidR="001105A0">
          <w:rPr>
            <w:rFonts w:asciiTheme="majorBidi" w:hAnsiTheme="majorBidi" w:cstheme="majorBidi"/>
            <w:color w:val="000000" w:themeColor="text1"/>
            <w:sz w:val="24"/>
            <w:szCs w:val="24"/>
          </w:rPr>
          <w:t>:</w:t>
        </w:r>
      </w:ins>
      <w:r w:rsidRPr="008A61FC">
        <w:rPr>
          <w:rFonts w:asciiTheme="majorBidi" w:hAnsiTheme="majorBidi" w:cstheme="majorBidi"/>
          <w:color w:val="000000" w:themeColor="text1"/>
          <w:sz w:val="24"/>
          <w:szCs w:val="24"/>
        </w:rPr>
        <w:t xml:space="preserve"> April 23, 2019</w:t>
      </w:r>
    </w:p>
    <w:bookmarkEnd w:id="1526"/>
    <w:p w14:paraId="3B3DF71F" w14:textId="2AD5A53C" w:rsidR="0031225F" w:rsidRPr="008A61FC" w:rsidRDefault="0031225F" w:rsidP="0031225F">
      <w:pPr>
        <w:spacing w:after="0" w:line="480" w:lineRule="auto"/>
        <w:ind w:left="425" w:hanging="425"/>
        <w:rPr>
          <w:rFonts w:asciiTheme="majorBidi" w:hAnsiTheme="majorBidi" w:cstheme="majorBidi"/>
          <w:color w:val="000000" w:themeColor="text1"/>
          <w:sz w:val="24"/>
          <w:szCs w:val="24"/>
          <w:lang w:val="en-CA"/>
        </w:rPr>
      </w:pPr>
      <w:r w:rsidRPr="008A61FC">
        <w:rPr>
          <w:rFonts w:asciiTheme="majorBidi" w:hAnsiTheme="majorBidi" w:cstheme="majorBidi"/>
          <w:color w:val="000000" w:themeColor="text1"/>
          <w:sz w:val="24"/>
          <w:szCs w:val="24"/>
          <w:lang w:val="en-CA"/>
        </w:rPr>
        <w:t xml:space="preserve">Byker HP, </w:t>
      </w:r>
      <w:proofErr w:type="spellStart"/>
      <w:r w:rsidRPr="008A61FC">
        <w:rPr>
          <w:rFonts w:asciiTheme="majorBidi" w:hAnsiTheme="majorBidi" w:cstheme="majorBidi"/>
          <w:color w:val="000000" w:themeColor="text1"/>
          <w:sz w:val="24"/>
          <w:szCs w:val="24"/>
          <w:lang w:val="en-CA"/>
        </w:rPr>
        <w:t>Soltani</w:t>
      </w:r>
      <w:proofErr w:type="spellEnd"/>
      <w:r w:rsidRPr="008A61FC">
        <w:rPr>
          <w:rFonts w:asciiTheme="majorBidi" w:hAnsiTheme="majorBidi" w:cstheme="majorBidi"/>
          <w:color w:val="000000" w:themeColor="text1"/>
          <w:sz w:val="24"/>
          <w:szCs w:val="24"/>
          <w:lang w:val="en-CA"/>
        </w:rPr>
        <w:t xml:space="preserve"> N, Robinson DE, Tardif FJ, Lawton MB, </w:t>
      </w:r>
      <w:proofErr w:type="spellStart"/>
      <w:r w:rsidRPr="008A61FC">
        <w:rPr>
          <w:rFonts w:asciiTheme="majorBidi" w:hAnsiTheme="majorBidi" w:cstheme="majorBidi"/>
          <w:color w:val="000000" w:themeColor="text1"/>
          <w:sz w:val="24"/>
          <w:szCs w:val="24"/>
          <w:lang w:val="en-CA"/>
        </w:rPr>
        <w:t>Sikkema</w:t>
      </w:r>
      <w:proofErr w:type="spellEnd"/>
      <w:r w:rsidRPr="008A61FC">
        <w:rPr>
          <w:rFonts w:asciiTheme="majorBidi" w:hAnsiTheme="majorBidi" w:cstheme="majorBidi"/>
          <w:color w:val="000000" w:themeColor="text1"/>
          <w:sz w:val="24"/>
          <w:szCs w:val="24"/>
          <w:lang w:val="en-CA"/>
        </w:rPr>
        <w:t xml:space="preserve"> PH</w:t>
      </w:r>
      <w:r w:rsidR="0099043B" w:rsidRPr="008A61FC">
        <w:rPr>
          <w:rFonts w:asciiTheme="majorBidi" w:hAnsiTheme="majorBidi" w:cstheme="majorBidi"/>
          <w:color w:val="000000" w:themeColor="text1"/>
          <w:sz w:val="24"/>
          <w:szCs w:val="24"/>
          <w:lang w:val="en-CA"/>
        </w:rPr>
        <w:t xml:space="preserve"> (</w:t>
      </w:r>
      <w:r w:rsidRPr="008A61FC">
        <w:rPr>
          <w:rFonts w:asciiTheme="majorBidi" w:hAnsiTheme="majorBidi" w:cstheme="majorBidi"/>
          <w:color w:val="000000" w:themeColor="text1"/>
          <w:sz w:val="24"/>
          <w:szCs w:val="24"/>
          <w:lang w:val="en-CA"/>
        </w:rPr>
        <w:t>2013</w:t>
      </w:r>
      <w:r w:rsidR="0099043B" w:rsidRPr="008A61FC">
        <w:rPr>
          <w:rFonts w:asciiTheme="majorBidi" w:hAnsiTheme="majorBidi" w:cstheme="majorBidi"/>
          <w:color w:val="000000" w:themeColor="text1"/>
          <w:sz w:val="24"/>
          <w:szCs w:val="24"/>
          <w:lang w:val="en-CA"/>
        </w:rPr>
        <w:t>)</w:t>
      </w:r>
      <w:r w:rsidRPr="008A61FC">
        <w:rPr>
          <w:rFonts w:asciiTheme="majorBidi" w:hAnsiTheme="majorBidi" w:cstheme="majorBidi"/>
          <w:color w:val="000000" w:themeColor="text1"/>
          <w:sz w:val="24"/>
          <w:szCs w:val="24"/>
          <w:lang w:val="en-CA"/>
        </w:rPr>
        <w:t xml:space="preserve"> Control of glyphosate-resistant Canada fleabane </w:t>
      </w:r>
      <w:del w:id="1547" w:author="copyeditor" w:date="2020-02-23T12:18:00Z">
        <w:r w:rsidRPr="008A61FC" w:rsidDel="007B5FA2">
          <w:rPr>
            <w:rFonts w:asciiTheme="majorBidi" w:hAnsiTheme="majorBidi" w:cstheme="majorBidi"/>
            <w:color w:val="000000" w:themeColor="text1"/>
            <w:sz w:val="24"/>
            <w:szCs w:val="24"/>
            <w:lang w:val="en-CA"/>
          </w:rPr>
          <w:delText>(</w:delText>
        </w:r>
      </w:del>
      <w:ins w:id="1548" w:author="copyeditor" w:date="2020-02-23T12:18:00Z">
        <w:r w:rsidR="007B5FA2">
          <w:rPr>
            <w:rFonts w:asciiTheme="majorBidi" w:hAnsiTheme="majorBidi" w:cstheme="majorBidi"/>
            <w:color w:val="000000" w:themeColor="text1"/>
            <w:sz w:val="24"/>
            <w:szCs w:val="24"/>
            <w:lang w:val="en-CA"/>
          </w:rPr>
          <w:t>[</w:t>
        </w:r>
      </w:ins>
      <w:r w:rsidRPr="008A61FC">
        <w:rPr>
          <w:rFonts w:asciiTheme="majorBidi" w:hAnsiTheme="majorBidi" w:cstheme="majorBidi"/>
          <w:i/>
          <w:iCs/>
          <w:color w:val="000000" w:themeColor="text1"/>
          <w:sz w:val="24"/>
          <w:szCs w:val="24"/>
          <w:lang w:val="en-CA"/>
        </w:rPr>
        <w:t>Conyza canadensis</w:t>
      </w:r>
      <w:r w:rsidRPr="008A61FC">
        <w:rPr>
          <w:rFonts w:asciiTheme="majorBidi" w:hAnsiTheme="majorBidi" w:cstheme="majorBidi"/>
          <w:color w:val="000000" w:themeColor="text1"/>
          <w:sz w:val="24"/>
          <w:szCs w:val="24"/>
          <w:lang w:val="en-CA"/>
        </w:rPr>
        <w:t xml:space="preserve"> (L</w:t>
      </w:r>
      <w:ins w:id="1549" w:author="copyeditor" w:date="2020-02-23T12:17:00Z">
        <w:r w:rsidR="001105A0">
          <w:rPr>
            <w:rFonts w:asciiTheme="majorBidi" w:hAnsiTheme="majorBidi" w:cstheme="majorBidi"/>
            <w:color w:val="000000" w:themeColor="text1"/>
            <w:sz w:val="24"/>
            <w:szCs w:val="24"/>
            <w:lang w:val="en-CA"/>
          </w:rPr>
          <w:t>.</w:t>
        </w:r>
      </w:ins>
      <w:ins w:id="1550" w:author="copyeditor" w:date="2020-02-23T12:18:00Z">
        <w:r w:rsidR="007B5FA2">
          <w:rPr>
            <w:rFonts w:asciiTheme="majorBidi" w:hAnsiTheme="majorBidi" w:cstheme="majorBidi"/>
            <w:color w:val="000000" w:themeColor="text1"/>
            <w:sz w:val="24"/>
            <w:szCs w:val="24"/>
            <w:lang w:val="en-CA"/>
          </w:rPr>
          <w:t>)</w:t>
        </w:r>
      </w:ins>
      <w:r w:rsidRPr="008A61FC">
        <w:rPr>
          <w:rFonts w:asciiTheme="majorBidi" w:hAnsiTheme="majorBidi" w:cstheme="majorBidi"/>
          <w:color w:val="000000" w:themeColor="text1"/>
          <w:sz w:val="24"/>
          <w:szCs w:val="24"/>
          <w:lang w:val="en-CA"/>
        </w:rPr>
        <w:t xml:space="preserve"> </w:t>
      </w:r>
      <w:proofErr w:type="spellStart"/>
      <w:r w:rsidRPr="008A61FC">
        <w:rPr>
          <w:rFonts w:asciiTheme="majorBidi" w:hAnsiTheme="majorBidi" w:cstheme="majorBidi"/>
          <w:color w:val="000000" w:themeColor="text1"/>
          <w:sz w:val="24"/>
          <w:szCs w:val="24"/>
          <w:lang w:val="en-CA"/>
        </w:rPr>
        <w:t>Cronq</w:t>
      </w:r>
      <w:proofErr w:type="spellEnd"/>
      <w:r w:rsidRPr="008A61FC">
        <w:rPr>
          <w:rFonts w:asciiTheme="majorBidi" w:hAnsiTheme="majorBidi" w:cstheme="majorBidi"/>
          <w:color w:val="000000" w:themeColor="text1"/>
          <w:sz w:val="24"/>
          <w:szCs w:val="24"/>
          <w:lang w:val="en-CA"/>
        </w:rPr>
        <w:t>.</w:t>
      </w:r>
      <w:ins w:id="1551" w:author="copyeditor" w:date="2020-02-23T12:18:00Z">
        <w:r w:rsidR="007B5FA2">
          <w:rPr>
            <w:rFonts w:asciiTheme="majorBidi" w:hAnsiTheme="majorBidi" w:cstheme="majorBidi"/>
            <w:color w:val="000000" w:themeColor="text1"/>
            <w:sz w:val="24"/>
            <w:szCs w:val="24"/>
            <w:lang w:val="en-CA"/>
          </w:rPr>
          <w:t>]</w:t>
        </w:r>
      </w:ins>
      <w:del w:id="1552" w:author="copyeditor" w:date="2020-02-23T12:18:00Z">
        <w:r w:rsidRPr="008A61FC" w:rsidDel="007B5FA2">
          <w:rPr>
            <w:rFonts w:asciiTheme="majorBidi" w:hAnsiTheme="majorBidi" w:cstheme="majorBidi"/>
            <w:color w:val="000000" w:themeColor="text1"/>
            <w:sz w:val="24"/>
            <w:szCs w:val="24"/>
            <w:lang w:val="en-CA"/>
          </w:rPr>
          <w:delText>)</w:delText>
        </w:r>
      </w:del>
      <w:r w:rsidRPr="008A61FC">
        <w:rPr>
          <w:rFonts w:asciiTheme="majorBidi" w:hAnsiTheme="majorBidi" w:cstheme="majorBidi"/>
          <w:color w:val="000000" w:themeColor="text1"/>
          <w:sz w:val="24"/>
          <w:szCs w:val="24"/>
          <w:lang w:val="en-CA"/>
        </w:rPr>
        <w:t xml:space="preserve"> with preplant herbicide tank</w:t>
      </w:r>
      <w:r w:rsidR="00D96695" w:rsidRPr="008A61FC">
        <w:rPr>
          <w:rFonts w:asciiTheme="majorBidi" w:hAnsiTheme="majorBidi" w:cstheme="majorBidi"/>
          <w:color w:val="000000" w:themeColor="text1"/>
          <w:sz w:val="24"/>
          <w:szCs w:val="24"/>
          <w:lang w:val="en-CA"/>
        </w:rPr>
        <w:t xml:space="preserve"> </w:t>
      </w:r>
      <w:r w:rsidRPr="008A61FC">
        <w:rPr>
          <w:rFonts w:asciiTheme="majorBidi" w:hAnsiTheme="majorBidi" w:cstheme="majorBidi"/>
          <w:color w:val="000000" w:themeColor="text1"/>
          <w:sz w:val="24"/>
          <w:szCs w:val="24"/>
          <w:lang w:val="en-CA"/>
        </w:rPr>
        <w:t xml:space="preserve">mixes in soybean </w:t>
      </w:r>
      <w:ins w:id="1553" w:author="copyeditor" w:date="2020-02-23T12:18:00Z">
        <w:r w:rsidR="007B5FA2">
          <w:rPr>
            <w:rFonts w:asciiTheme="majorBidi" w:hAnsiTheme="majorBidi" w:cstheme="majorBidi"/>
            <w:color w:val="000000" w:themeColor="text1"/>
            <w:sz w:val="24"/>
            <w:szCs w:val="24"/>
            <w:lang w:val="en-CA"/>
          </w:rPr>
          <w:t>[</w:t>
        </w:r>
      </w:ins>
      <w:del w:id="1554" w:author="copyeditor" w:date="2020-02-23T12:18:00Z">
        <w:r w:rsidRPr="008A61FC" w:rsidDel="007B5FA2">
          <w:rPr>
            <w:rFonts w:asciiTheme="majorBidi" w:hAnsiTheme="majorBidi" w:cstheme="majorBidi"/>
            <w:color w:val="000000" w:themeColor="text1"/>
            <w:sz w:val="24"/>
            <w:szCs w:val="24"/>
            <w:lang w:val="en-CA"/>
          </w:rPr>
          <w:delText>(</w:delText>
        </w:r>
      </w:del>
      <w:r w:rsidRPr="008A61FC">
        <w:rPr>
          <w:rFonts w:asciiTheme="majorBidi" w:hAnsiTheme="majorBidi" w:cstheme="majorBidi"/>
          <w:i/>
          <w:iCs/>
          <w:color w:val="000000" w:themeColor="text1"/>
          <w:sz w:val="24"/>
          <w:szCs w:val="24"/>
          <w:lang w:val="en-CA"/>
        </w:rPr>
        <w:t>Glycine max</w:t>
      </w:r>
      <w:r w:rsidRPr="008A61FC">
        <w:rPr>
          <w:rFonts w:asciiTheme="majorBidi" w:hAnsiTheme="majorBidi" w:cstheme="majorBidi"/>
          <w:color w:val="000000" w:themeColor="text1"/>
          <w:sz w:val="24"/>
          <w:szCs w:val="24"/>
          <w:lang w:val="en-CA"/>
        </w:rPr>
        <w:t xml:space="preserve"> (L). Merr.</w:t>
      </w:r>
      <w:ins w:id="1555" w:author="copyeditor" w:date="2020-02-23T12:18:00Z">
        <w:r w:rsidR="007B5FA2">
          <w:rPr>
            <w:rFonts w:asciiTheme="majorBidi" w:hAnsiTheme="majorBidi" w:cstheme="majorBidi"/>
            <w:color w:val="000000" w:themeColor="text1"/>
            <w:sz w:val="24"/>
            <w:szCs w:val="24"/>
            <w:lang w:val="en-CA"/>
          </w:rPr>
          <w:t>]</w:t>
        </w:r>
      </w:ins>
      <w:del w:id="1556" w:author="copyeditor" w:date="2020-02-23T12:18:00Z">
        <w:r w:rsidRPr="008A61FC" w:rsidDel="007B5FA2">
          <w:rPr>
            <w:rFonts w:asciiTheme="majorBidi" w:hAnsiTheme="majorBidi" w:cstheme="majorBidi"/>
            <w:color w:val="000000" w:themeColor="text1"/>
            <w:sz w:val="24"/>
            <w:szCs w:val="24"/>
            <w:lang w:val="en-CA"/>
          </w:rPr>
          <w:delText>)</w:delText>
        </w:r>
      </w:del>
      <w:r w:rsidR="0099043B" w:rsidRPr="008A61FC">
        <w:rPr>
          <w:rFonts w:asciiTheme="majorBidi" w:hAnsiTheme="majorBidi" w:cstheme="majorBidi"/>
          <w:color w:val="000000" w:themeColor="text1"/>
          <w:sz w:val="24"/>
          <w:szCs w:val="24"/>
          <w:lang w:val="en-CA"/>
        </w:rPr>
        <w:t>.</w:t>
      </w:r>
      <w:r w:rsidRPr="008A61FC">
        <w:rPr>
          <w:rFonts w:asciiTheme="majorBidi" w:hAnsiTheme="majorBidi" w:cstheme="majorBidi"/>
          <w:color w:val="000000" w:themeColor="text1"/>
          <w:sz w:val="24"/>
          <w:szCs w:val="24"/>
          <w:lang w:val="en-CA"/>
        </w:rPr>
        <w:t xml:space="preserve"> Can J Plant Sci 93:659</w:t>
      </w:r>
      <w:ins w:id="1557" w:author="copyeditor" w:date="2020-02-23T12:09:00Z">
        <w:r w:rsidR="0078776A">
          <w:rPr>
            <w:rFonts w:asciiTheme="majorBidi" w:hAnsiTheme="majorBidi" w:cstheme="majorBidi"/>
            <w:color w:val="000000" w:themeColor="text1"/>
            <w:sz w:val="24"/>
            <w:szCs w:val="24"/>
            <w:lang w:val="en"/>
          </w:rPr>
          <w:t>–</w:t>
        </w:r>
      </w:ins>
      <w:del w:id="1558" w:author="copyeditor" w:date="2020-02-23T12:09:00Z">
        <w:r w:rsidRPr="008A61FC" w:rsidDel="0078776A">
          <w:rPr>
            <w:rFonts w:asciiTheme="majorBidi" w:hAnsiTheme="majorBidi" w:cstheme="majorBidi"/>
            <w:color w:val="000000" w:themeColor="text1"/>
            <w:sz w:val="24"/>
            <w:szCs w:val="24"/>
            <w:lang w:val="en-CA"/>
          </w:rPr>
          <w:delText>-</w:delText>
        </w:r>
      </w:del>
      <w:r w:rsidRPr="008A61FC">
        <w:rPr>
          <w:rFonts w:asciiTheme="majorBidi" w:hAnsiTheme="majorBidi" w:cstheme="majorBidi"/>
          <w:color w:val="000000" w:themeColor="text1"/>
          <w:sz w:val="24"/>
          <w:szCs w:val="24"/>
          <w:lang w:val="en-CA"/>
        </w:rPr>
        <w:t>667</w:t>
      </w:r>
    </w:p>
    <w:p w14:paraId="533E4198" w14:textId="7CB32165" w:rsidR="0031225F" w:rsidRPr="008A61FC" w:rsidRDefault="0031225F" w:rsidP="0031225F">
      <w:pPr>
        <w:spacing w:after="0" w:line="480" w:lineRule="auto"/>
        <w:ind w:left="425" w:hanging="425"/>
        <w:rPr>
          <w:rFonts w:asciiTheme="majorBidi" w:hAnsiTheme="majorBidi" w:cstheme="majorBidi"/>
          <w:color w:val="000000" w:themeColor="text1"/>
          <w:sz w:val="24"/>
          <w:szCs w:val="24"/>
          <w:lang w:val="en"/>
        </w:rPr>
      </w:pPr>
      <w:r w:rsidRPr="008A61FC">
        <w:rPr>
          <w:rFonts w:asciiTheme="majorBidi" w:hAnsiTheme="majorBidi" w:cstheme="majorBidi"/>
          <w:color w:val="000000" w:themeColor="text1"/>
          <w:sz w:val="24"/>
          <w:szCs w:val="24"/>
          <w:lang w:val="en"/>
        </w:rPr>
        <w:t>Cao M, Sato SJ, Behrens M, Jiang WZ, Clemente TE, Weeks DP (2011) Genetic engineering of maize (</w:t>
      </w:r>
      <w:r w:rsidRPr="008A61FC">
        <w:rPr>
          <w:rFonts w:asciiTheme="majorBidi" w:hAnsiTheme="majorBidi" w:cstheme="majorBidi"/>
          <w:i/>
          <w:iCs/>
          <w:color w:val="000000" w:themeColor="text1"/>
          <w:sz w:val="24"/>
          <w:szCs w:val="24"/>
          <w:lang w:val="en"/>
        </w:rPr>
        <w:t>Zea mays</w:t>
      </w:r>
      <w:r w:rsidRPr="008A61FC">
        <w:rPr>
          <w:rFonts w:asciiTheme="majorBidi" w:hAnsiTheme="majorBidi" w:cstheme="majorBidi"/>
          <w:color w:val="000000" w:themeColor="text1"/>
          <w:sz w:val="24"/>
          <w:szCs w:val="24"/>
          <w:lang w:val="en"/>
        </w:rPr>
        <w:t>) for high level tolerance to tr</w:t>
      </w:r>
      <w:r w:rsidR="00724AD5" w:rsidRPr="008A61FC">
        <w:rPr>
          <w:rFonts w:asciiTheme="majorBidi" w:hAnsiTheme="majorBidi" w:cstheme="majorBidi"/>
          <w:color w:val="000000" w:themeColor="text1"/>
          <w:sz w:val="24"/>
          <w:szCs w:val="24"/>
          <w:lang w:val="en"/>
        </w:rPr>
        <w:t>e</w:t>
      </w:r>
      <w:r w:rsidRPr="008A61FC">
        <w:rPr>
          <w:rFonts w:asciiTheme="majorBidi" w:hAnsiTheme="majorBidi" w:cstheme="majorBidi"/>
          <w:color w:val="000000" w:themeColor="text1"/>
          <w:sz w:val="24"/>
          <w:szCs w:val="24"/>
          <w:lang w:val="en"/>
        </w:rPr>
        <w:t xml:space="preserve">atment with herbicide dicamba. J Agric Food </w:t>
      </w:r>
      <w:proofErr w:type="spellStart"/>
      <w:r w:rsidRPr="008A61FC">
        <w:rPr>
          <w:rFonts w:asciiTheme="majorBidi" w:hAnsiTheme="majorBidi" w:cstheme="majorBidi"/>
          <w:color w:val="000000" w:themeColor="text1"/>
          <w:sz w:val="24"/>
          <w:szCs w:val="24"/>
          <w:lang w:val="en"/>
        </w:rPr>
        <w:t>Chem</w:t>
      </w:r>
      <w:proofErr w:type="spellEnd"/>
      <w:r w:rsidRPr="008A61FC">
        <w:rPr>
          <w:rFonts w:asciiTheme="majorBidi" w:hAnsiTheme="majorBidi" w:cstheme="majorBidi"/>
          <w:color w:val="000000" w:themeColor="text1"/>
          <w:sz w:val="24"/>
          <w:szCs w:val="24"/>
          <w:lang w:val="en"/>
        </w:rPr>
        <w:t xml:space="preserve"> 59:5830</w:t>
      </w:r>
      <w:ins w:id="1559" w:author="copyeditor" w:date="2020-02-23T12:09:00Z">
        <w:r w:rsidR="0078776A">
          <w:rPr>
            <w:rFonts w:asciiTheme="majorBidi" w:hAnsiTheme="majorBidi" w:cstheme="majorBidi"/>
            <w:color w:val="000000" w:themeColor="text1"/>
            <w:sz w:val="24"/>
            <w:szCs w:val="24"/>
            <w:lang w:val="en"/>
          </w:rPr>
          <w:t>–</w:t>
        </w:r>
      </w:ins>
      <w:del w:id="1560" w:author="copyeditor" w:date="2020-02-23T12:09:00Z">
        <w:r w:rsidRPr="008A61FC" w:rsidDel="0078776A">
          <w:rPr>
            <w:rFonts w:asciiTheme="majorBidi" w:hAnsiTheme="majorBidi" w:cstheme="majorBidi"/>
            <w:color w:val="000000" w:themeColor="text1"/>
            <w:sz w:val="24"/>
            <w:szCs w:val="24"/>
            <w:lang w:val="en"/>
          </w:rPr>
          <w:delText>-</w:delText>
        </w:r>
      </w:del>
      <w:r w:rsidRPr="008A61FC">
        <w:rPr>
          <w:rFonts w:asciiTheme="majorBidi" w:hAnsiTheme="majorBidi" w:cstheme="majorBidi"/>
          <w:color w:val="000000" w:themeColor="text1"/>
          <w:sz w:val="24"/>
          <w:szCs w:val="24"/>
          <w:lang w:val="en"/>
        </w:rPr>
        <w:t>5834</w:t>
      </w:r>
    </w:p>
    <w:p w14:paraId="16673C30" w14:textId="7F2543AF" w:rsidR="004074DF" w:rsidRPr="008A61FC" w:rsidRDefault="00254A44" w:rsidP="000D7053">
      <w:pPr>
        <w:spacing w:after="0" w:line="480" w:lineRule="auto"/>
        <w:ind w:left="425" w:hanging="425"/>
        <w:rPr>
          <w:rFonts w:asciiTheme="majorBidi" w:hAnsiTheme="majorBidi" w:cstheme="majorBidi"/>
          <w:color w:val="000000" w:themeColor="text1"/>
          <w:sz w:val="24"/>
          <w:szCs w:val="24"/>
        </w:rPr>
      </w:pPr>
      <w:ins w:id="1561" w:author="copyeditor" w:date="2020-02-21T16:18:00Z">
        <w:r>
          <w:rPr>
            <w:rFonts w:asciiTheme="majorBidi" w:hAnsiTheme="majorBidi" w:cstheme="majorBidi"/>
            <w:color w:val="000000" w:themeColor="text1"/>
            <w:sz w:val="24"/>
            <w:szCs w:val="24"/>
          </w:rPr>
          <w:t xml:space="preserve">[EPA] </w:t>
        </w:r>
      </w:ins>
      <w:r w:rsidR="004074DF" w:rsidRPr="008A61FC">
        <w:rPr>
          <w:rFonts w:asciiTheme="majorBidi" w:hAnsiTheme="majorBidi" w:cstheme="majorBidi"/>
          <w:color w:val="000000" w:themeColor="text1"/>
          <w:sz w:val="24"/>
          <w:szCs w:val="24"/>
        </w:rPr>
        <w:t>Environmental Protection Agency</w:t>
      </w:r>
      <w:del w:id="1562" w:author="copyeditor" w:date="2020-02-21T16:18:00Z">
        <w:r w:rsidR="004074DF" w:rsidRPr="008A61FC" w:rsidDel="00254A44">
          <w:rPr>
            <w:rFonts w:asciiTheme="majorBidi" w:hAnsiTheme="majorBidi" w:cstheme="majorBidi"/>
            <w:color w:val="000000" w:themeColor="text1"/>
            <w:sz w:val="24"/>
            <w:szCs w:val="24"/>
          </w:rPr>
          <w:delText xml:space="preserve"> (EPA)</w:delText>
        </w:r>
      </w:del>
      <w:r w:rsidR="004074DF" w:rsidRPr="008A61FC">
        <w:rPr>
          <w:rFonts w:asciiTheme="majorBidi" w:hAnsiTheme="majorBidi" w:cstheme="majorBidi"/>
          <w:color w:val="000000" w:themeColor="text1"/>
          <w:sz w:val="24"/>
          <w:szCs w:val="24"/>
        </w:rPr>
        <w:t xml:space="preserve"> (2018</w:t>
      </w:r>
      <w:r w:rsidR="00143C01" w:rsidRPr="008A61FC">
        <w:rPr>
          <w:rFonts w:asciiTheme="majorBidi" w:hAnsiTheme="majorBidi" w:cstheme="majorBidi"/>
          <w:color w:val="000000" w:themeColor="text1"/>
          <w:sz w:val="24"/>
          <w:szCs w:val="24"/>
        </w:rPr>
        <w:t>a</w:t>
      </w:r>
      <w:r w:rsidR="004074DF" w:rsidRPr="008A61FC">
        <w:rPr>
          <w:rFonts w:asciiTheme="majorBidi" w:hAnsiTheme="majorBidi" w:cstheme="majorBidi"/>
          <w:color w:val="000000" w:themeColor="text1"/>
          <w:sz w:val="24"/>
          <w:szCs w:val="24"/>
        </w:rPr>
        <w:t xml:space="preserve">) Registration of </w:t>
      </w:r>
      <w:r w:rsidR="007E6AC9" w:rsidRPr="008A61FC">
        <w:rPr>
          <w:rFonts w:asciiTheme="majorBidi" w:hAnsiTheme="majorBidi" w:cstheme="majorBidi"/>
          <w:color w:val="000000" w:themeColor="text1"/>
          <w:sz w:val="24"/>
          <w:szCs w:val="24"/>
        </w:rPr>
        <w:t>d</w:t>
      </w:r>
      <w:r w:rsidR="004074DF" w:rsidRPr="008A61FC">
        <w:rPr>
          <w:rFonts w:asciiTheme="majorBidi" w:hAnsiTheme="majorBidi" w:cstheme="majorBidi"/>
          <w:color w:val="000000" w:themeColor="text1"/>
          <w:sz w:val="24"/>
          <w:szCs w:val="24"/>
        </w:rPr>
        <w:t xml:space="preserve">icamba for </w:t>
      </w:r>
      <w:r w:rsidR="007E6AC9" w:rsidRPr="008A61FC">
        <w:rPr>
          <w:rFonts w:asciiTheme="majorBidi" w:hAnsiTheme="majorBidi" w:cstheme="majorBidi"/>
          <w:color w:val="000000" w:themeColor="text1"/>
          <w:sz w:val="24"/>
          <w:szCs w:val="24"/>
        </w:rPr>
        <w:t>u</w:t>
      </w:r>
      <w:r w:rsidR="004074DF" w:rsidRPr="008A61FC">
        <w:rPr>
          <w:rFonts w:asciiTheme="majorBidi" w:hAnsiTheme="majorBidi" w:cstheme="majorBidi"/>
          <w:color w:val="000000" w:themeColor="text1"/>
          <w:sz w:val="24"/>
          <w:szCs w:val="24"/>
        </w:rPr>
        <w:t xml:space="preserve">se on </w:t>
      </w:r>
      <w:r w:rsidR="007E6AC9" w:rsidRPr="008A61FC">
        <w:rPr>
          <w:rFonts w:asciiTheme="majorBidi" w:hAnsiTheme="majorBidi" w:cstheme="majorBidi"/>
          <w:color w:val="000000" w:themeColor="text1"/>
          <w:sz w:val="24"/>
          <w:szCs w:val="24"/>
        </w:rPr>
        <w:t>d</w:t>
      </w:r>
      <w:r w:rsidR="004074DF" w:rsidRPr="008A61FC">
        <w:rPr>
          <w:rFonts w:asciiTheme="majorBidi" w:hAnsiTheme="majorBidi" w:cstheme="majorBidi"/>
          <w:color w:val="000000" w:themeColor="text1"/>
          <w:sz w:val="24"/>
          <w:szCs w:val="24"/>
        </w:rPr>
        <w:t>icamba-</w:t>
      </w:r>
      <w:r w:rsidR="007E6AC9" w:rsidRPr="008A61FC">
        <w:rPr>
          <w:rFonts w:asciiTheme="majorBidi" w:hAnsiTheme="majorBidi" w:cstheme="majorBidi"/>
          <w:color w:val="000000" w:themeColor="text1"/>
          <w:sz w:val="24"/>
          <w:szCs w:val="24"/>
        </w:rPr>
        <w:t>t</w:t>
      </w:r>
      <w:r w:rsidR="004074DF" w:rsidRPr="008A61FC">
        <w:rPr>
          <w:rFonts w:asciiTheme="majorBidi" w:hAnsiTheme="majorBidi" w:cstheme="majorBidi"/>
          <w:color w:val="000000" w:themeColor="text1"/>
          <w:sz w:val="24"/>
          <w:szCs w:val="24"/>
        </w:rPr>
        <w:t xml:space="preserve">olerant </w:t>
      </w:r>
      <w:r w:rsidR="007E6AC9" w:rsidRPr="008A61FC">
        <w:rPr>
          <w:rFonts w:asciiTheme="majorBidi" w:hAnsiTheme="majorBidi" w:cstheme="majorBidi"/>
          <w:color w:val="000000" w:themeColor="text1"/>
          <w:sz w:val="24"/>
          <w:szCs w:val="24"/>
        </w:rPr>
        <w:t>c</w:t>
      </w:r>
      <w:r w:rsidR="004074DF" w:rsidRPr="008A61FC">
        <w:rPr>
          <w:rFonts w:asciiTheme="majorBidi" w:hAnsiTheme="majorBidi" w:cstheme="majorBidi"/>
          <w:color w:val="000000" w:themeColor="text1"/>
          <w:sz w:val="24"/>
          <w:szCs w:val="24"/>
        </w:rPr>
        <w:t xml:space="preserve">rops. </w:t>
      </w:r>
      <w:r w:rsidR="000D7053" w:rsidRPr="008A61FC">
        <w:rPr>
          <w:rFonts w:asciiTheme="majorBidi" w:hAnsiTheme="majorBidi" w:cstheme="majorBidi"/>
          <w:color w:val="000000" w:themeColor="text1"/>
          <w:sz w:val="24"/>
          <w:szCs w:val="24"/>
          <w:lang w:val="en"/>
        </w:rPr>
        <w:t>https://www.epa.gov/ingredients-used-pesticide-products/registration-dicamba-use-dicamba-tolerant-crops.</w:t>
      </w:r>
      <w:r w:rsidR="004074DF" w:rsidRPr="008A61FC">
        <w:rPr>
          <w:rFonts w:asciiTheme="majorBidi" w:hAnsiTheme="majorBidi" w:cstheme="majorBidi"/>
          <w:color w:val="000000" w:themeColor="text1"/>
          <w:sz w:val="24"/>
          <w:szCs w:val="24"/>
        </w:rPr>
        <w:t xml:space="preserve"> Accessed</w:t>
      </w:r>
      <w:ins w:id="1563" w:author="copyeditor" w:date="2020-02-23T12:18:00Z">
        <w:r w:rsidR="007B5FA2">
          <w:rPr>
            <w:rFonts w:asciiTheme="majorBidi" w:hAnsiTheme="majorBidi" w:cstheme="majorBidi"/>
            <w:color w:val="000000" w:themeColor="text1"/>
            <w:sz w:val="24"/>
            <w:szCs w:val="24"/>
          </w:rPr>
          <w:t>:</w:t>
        </w:r>
      </w:ins>
      <w:r w:rsidR="004074DF" w:rsidRPr="008A61FC">
        <w:rPr>
          <w:rFonts w:asciiTheme="majorBidi" w:hAnsiTheme="majorBidi" w:cstheme="majorBidi"/>
          <w:color w:val="000000" w:themeColor="text1"/>
          <w:sz w:val="24"/>
          <w:szCs w:val="24"/>
        </w:rPr>
        <w:t xml:space="preserve"> Jan</w:t>
      </w:r>
      <w:ins w:id="1564" w:author="copyeditor" w:date="2020-02-23T12:18:00Z">
        <w:r w:rsidR="007B5FA2">
          <w:rPr>
            <w:rFonts w:asciiTheme="majorBidi" w:hAnsiTheme="majorBidi" w:cstheme="majorBidi"/>
            <w:color w:val="000000" w:themeColor="text1"/>
            <w:sz w:val="24"/>
            <w:szCs w:val="24"/>
          </w:rPr>
          <w:t>uary</w:t>
        </w:r>
      </w:ins>
      <w:r w:rsidR="004074DF" w:rsidRPr="008A61FC">
        <w:rPr>
          <w:rFonts w:asciiTheme="majorBidi" w:hAnsiTheme="majorBidi" w:cstheme="majorBidi"/>
          <w:color w:val="000000" w:themeColor="text1"/>
          <w:sz w:val="24"/>
          <w:szCs w:val="24"/>
        </w:rPr>
        <w:t xml:space="preserve"> 10, 2019</w:t>
      </w:r>
    </w:p>
    <w:p w14:paraId="02141F81" w14:textId="1FAD84F4" w:rsidR="008301D0" w:rsidRPr="008A61FC" w:rsidRDefault="00254A44" w:rsidP="0031225F">
      <w:pPr>
        <w:spacing w:after="0" w:line="480" w:lineRule="auto"/>
        <w:ind w:left="425" w:hanging="425"/>
        <w:rPr>
          <w:rFonts w:asciiTheme="majorBidi" w:hAnsiTheme="majorBidi" w:cstheme="majorBidi"/>
          <w:color w:val="000000" w:themeColor="text1"/>
          <w:sz w:val="24"/>
          <w:szCs w:val="24"/>
        </w:rPr>
      </w:pPr>
      <w:ins w:id="1565" w:author="copyeditor" w:date="2020-02-21T16:18:00Z">
        <w:r>
          <w:rPr>
            <w:rFonts w:asciiTheme="majorBidi" w:hAnsiTheme="majorBidi" w:cstheme="majorBidi"/>
            <w:color w:val="000000" w:themeColor="text1"/>
            <w:sz w:val="24"/>
            <w:szCs w:val="24"/>
          </w:rPr>
          <w:t xml:space="preserve">[EPA] </w:t>
        </w:r>
      </w:ins>
      <w:r w:rsidR="008301D0" w:rsidRPr="008A61FC">
        <w:rPr>
          <w:rFonts w:asciiTheme="majorBidi" w:hAnsiTheme="majorBidi" w:cstheme="majorBidi"/>
          <w:color w:val="000000" w:themeColor="text1"/>
          <w:sz w:val="24"/>
          <w:szCs w:val="24"/>
        </w:rPr>
        <w:t xml:space="preserve">Environmental </w:t>
      </w:r>
      <w:r w:rsidR="00143C01" w:rsidRPr="008A61FC">
        <w:rPr>
          <w:rFonts w:asciiTheme="majorBidi" w:hAnsiTheme="majorBidi" w:cstheme="majorBidi"/>
          <w:color w:val="000000" w:themeColor="text1"/>
          <w:sz w:val="24"/>
          <w:szCs w:val="24"/>
        </w:rPr>
        <w:t>Protection Agency</w:t>
      </w:r>
      <w:del w:id="1566" w:author="copyeditor" w:date="2020-02-21T16:18:00Z">
        <w:r w:rsidR="00143C01" w:rsidRPr="008A61FC" w:rsidDel="00254A44">
          <w:rPr>
            <w:rFonts w:asciiTheme="majorBidi" w:hAnsiTheme="majorBidi" w:cstheme="majorBidi"/>
            <w:color w:val="000000" w:themeColor="text1"/>
            <w:sz w:val="24"/>
            <w:szCs w:val="24"/>
          </w:rPr>
          <w:delText xml:space="preserve"> (EPA)</w:delText>
        </w:r>
      </w:del>
      <w:r w:rsidR="00143C01" w:rsidRPr="008A61FC">
        <w:rPr>
          <w:rFonts w:asciiTheme="majorBidi" w:hAnsiTheme="majorBidi" w:cstheme="majorBidi"/>
          <w:color w:val="000000" w:themeColor="text1"/>
          <w:sz w:val="24"/>
          <w:szCs w:val="24"/>
        </w:rPr>
        <w:t xml:space="preserve"> (2018b) Additional </w:t>
      </w:r>
      <w:r w:rsidR="00C16484">
        <w:rPr>
          <w:rFonts w:asciiTheme="majorBidi" w:hAnsiTheme="majorBidi" w:cstheme="majorBidi"/>
          <w:color w:val="000000" w:themeColor="text1"/>
          <w:sz w:val="24"/>
          <w:szCs w:val="24"/>
        </w:rPr>
        <w:t>g</w:t>
      </w:r>
      <w:r w:rsidR="00143C01" w:rsidRPr="008A61FC">
        <w:rPr>
          <w:rFonts w:asciiTheme="majorBidi" w:hAnsiTheme="majorBidi" w:cstheme="majorBidi"/>
          <w:color w:val="000000" w:themeColor="text1"/>
          <w:sz w:val="24"/>
          <w:szCs w:val="24"/>
        </w:rPr>
        <w:t xml:space="preserve">uidance for </w:t>
      </w:r>
      <w:r w:rsidR="00C16484">
        <w:rPr>
          <w:rFonts w:asciiTheme="majorBidi" w:hAnsiTheme="majorBidi" w:cstheme="majorBidi"/>
          <w:color w:val="000000" w:themeColor="text1"/>
          <w:sz w:val="24"/>
          <w:szCs w:val="24"/>
        </w:rPr>
        <w:t>r</w:t>
      </w:r>
      <w:r w:rsidR="00143C01" w:rsidRPr="008A61FC">
        <w:rPr>
          <w:rFonts w:asciiTheme="majorBidi" w:hAnsiTheme="majorBidi" w:cstheme="majorBidi"/>
          <w:color w:val="000000" w:themeColor="text1"/>
          <w:sz w:val="24"/>
          <w:szCs w:val="24"/>
        </w:rPr>
        <w:t xml:space="preserve">eviewing </w:t>
      </w:r>
      <w:r w:rsidR="00C16484">
        <w:rPr>
          <w:rFonts w:asciiTheme="majorBidi" w:hAnsiTheme="majorBidi" w:cstheme="majorBidi"/>
          <w:color w:val="000000" w:themeColor="text1"/>
          <w:sz w:val="24"/>
          <w:szCs w:val="24"/>
        </w:rPr>
        <w:t>e</w:t>
      </w:r>
      <w:r w:rsidR="00143C01" w:rsidRPr="008A61FC">
        <w:rPr>
          <w:rFonts w:asciiTheme="majorBidi" w:hAnsiTheme="majorBidi" w:cstheme="majorBidi"/>
          <w:color w:val="000000" w:themeColor="text1"/>
          <w:sz w:val="24"/>
          <w:szCs w:val="24"/>
        </w:rPr>
        <w:t xml:space="preserve">nvironmental </w:t>
      </w:r>
      <w:r w:rsidR="00C16484">
        <w:rPr>
          <w:rFonts w:asciiTheme="majorBidi" w:hAnsiTheme="majorBidi" w:cstheme="majorBidi"/>
          <w:color w:val="000000" w:themeColor="text1"/>
          <w:sz w:val="24"/>
          <w:szCs w:val="24"/>
        </w:rPr>
        <w:t>f</w:t>
      </w:r>
      <w:r w:rsidR="00143C01" w:rsidRPr="008A61FC">
        <w:rPr>
          <w:rFonts w:asciiTheme="majorBidi" w:hAnsiTheme="majorBidi" w:cstheme="majorBidi"/>
          <w:color w:val="000000" w:themeColor="text1"/>
          <w:sz w:val="24"/>
          <w:szCs w:val="24"/>
        </w:rPr>
        <w:t xml:space="preserve">ate </w:t>
      </w:r>
      <w:r w:rsidR="00C16484">
        <w:rPr>
          <w:rFonts w:asciiTheme="majorBidi" w:hAnsiTheme="majorBidi" w:cstheme="majorBidi"/>
          <w:color w:val="000000" w:themeColor="text1"/>
          <w:sz w:val="24"/>
          <w:szCs w:val="24"/>
        </w:rPr>
        <w:t>s</w:t>
      </w:r>
      <w:r w:rsidR="00143C01" w:rsidRPr="008A61FC">
        <w:rPr>
          <w:rFonts w:asciiTheme="majorBidi" w:hAnsiTheme="majorBidi" w:cstheme="majorBidi"/>
          <w:color w:val="000000" w:themeColor="text1"/>
          <w:sz w:val="24"/>
          <w:szCs w:val="24"/>
        </w:rPr>
        <w:t>tudies. https://www.epa.gov/pesticide-science-and-assessing-pesticide-risks/guidance-reviewing-pesticide-environmental-fate. Accessed</w:t>
      </w:r>
      <w:ins w:id="1567" w:author="copyeditor" w:date="2020-02-23T12:18:00Z">
        <w:r w:rsidR="007B5FA2">
          <w:rPr>
            <w:rFonts w:asciiTheme="majorBidi" w:hAnsiTheme="majorBidi" w:cstheme="majorBidi"/>
            <w:color w:val="000000" w:themeColor="text1"/>
            <w:sz w:val="24"/>
            <w:szCs w:val="24"/>
          </w:rPr>
          <w:t>:</w:t>
        </w:r>
      </w:ins>
      <w:r w:rsidR="00143C01" w:rsidRPr="008A61FC">
        <w:rPr>
          <w:rFonts w:asciiTheme="majorBidi" w:hAnsiTheme="majorBidi" w:cstheme="majorBidi"/>
          <w:color w:val="000000" w:themeColor="text1"/>
          <w:sz w:val="24"/>
          <w:szCs w:val="24"/>
        </w:rPr>
        <w:t xml:space="preserve"> Nov</w:t>
      </w:r>
      <w:ins w:id="1568" w:author="copyeditor" w:date="2020-02-23T12:18:00Z">
        <w:r w:rsidR="007B5FA2">
          <w:rPr>
            <w:rFonts w:asciiTheme="majorBidi" w:hAnsiTheme="majorBidi" w:cstheme="majorBidi"/>
            <w:color w:val="000000" w:themeColor="text1"/>
            <w:sz w:val="24"/>
            <w:szCs w:val="24"/>
          </w:rPr>
          <w:t>ember</w:t>
        </w:r>
      </w:ins>
      <w:r w:rsidR="00143C01" w:rsidRPr="008A61FC">
        <w:rPr>
          <w:rFonts w:asciiTheme="majorBidi" w:hAnsiTheme="majorBidi" w:cstheme="majorBidi"/>
          <w:color w:val="000000" w:themeColor="text1"/>
          <w:sz w:val="24"/>
          <w:szCs w:val="24"/>
        </w:rPr>
        <w:t xml:space="preserve"> 19, 2018</w:t>
      </w:r>
    </w:p>
    <w:p w14:paraId="029E5738" w14:textId="33EB53FF" w:rsidR="005032BB" w:rsidRPr="008A61FC" w:rsidRDefault="005032BB" w:rsidP="0031225F">
      <w:pPr>
        <w:spacing w:after="0" w:line="480" w:lineRule="auto"/>
        <w:ind w:left="425" w:hanging="425"/>
        <w:rPr>
          <w:rFonts w:asciiTheme="majorBidi" w:hAnsiTheme="majorBidi" w:cstheme="majorBidi"/>
          <w:color w:val="000000" w:themeColor="text1"/>
          <w:sz w:val="24"/>
          <w:szCs w:val="24"/>
        </w:rPr>
      </w:pPr>
      <w:r w:rsidRPr="008A61FC">
        <w:rPr>
          <w:rFonts w:asciiTheme="majorBidi" w:hAnsiTheme="majorBidi" w:cstheme="majorBidi"/>
          <w:sz w:val="24"/>
          <w:szCs w:val="24"/>
        </w:rPr>
        <w:t xml:space="preserve">Fehr WR, </w:t>
      </w:r>
      <w:proofErr w:type="spellStart"/>
      <w:r w:rsidRPr="008A61FC">
        <w:rPr>
          <w:rFonts w:asciiTheme="majorBidi" w:hAnsiTheme="majorBidi" w:cstheme="majorBidi"/>
          <w:sz w:val="24"/>
          <w:szCs w:val="24"/>
        </w:rPr>
        <w:t>Caviness</w:t>
      </w:r>
      <w:proofErr w:type="spellEnd"/>
      <w:r w:rsidRPr="008A61FC">
        <w:rPr>
          <w:rFonts w:asciiTheme="majorBidi" w:hAnsiTheme="majorBidi" w:cstheme="majorBidi"/>
          <w:sz w:val="24"/>
          <w:szCs w:val="24"/>
        </w:rPr>
        <w:t xml:space="preserve"> CE</w:t>
      </w:r>
      <w:r w:rsidR="00B17841" w:rsidRPr="008A61FC">
        <w:rPr>
          <w:rFonts w:asciiTheme="majorBidi" w:hAnsiTheme="majorBidi" w:cstheme="majorBidi"/>
          <w:sz w:val="24"/>
          <w:szCs w:val="24"/>
        </w:rPr>
        <w:t xml:space="preserve"> (1977)</w:t>
      </w:r>
      <w:r w:rsidRPr="008A61FC">
        <w:rPr>
          <w:rFonts w:asciiTheme="majorBidi" w:hAnsiTheme="majorBidi" w:cstheme="majorBidi"/>
          <w:sz w:val="24"/>
          <w:szCs w:val="24"/>
        </w:rPr>
        <w:t xml:space="preserve"> Stages of soybean development. Special Report 80, Iowa Agriculture and Home Economics Experiment Station</w:t>
      </w:r>
      <w:ins w:id="1569" w:author="copyeditor" w:date="2020-02-23T12:20:00Z">
        <w:r w:rsidR="007B5FA2">
          <w:rPr>
            <w:rFonts w:asciiTheme="majorBidi" w:hAnsiTheme="majorBidi" w:cstheme="majorBidi"/>
            <w:sz w:val="24"/>
            <w:szCs w:val="24"/>
          </w:rPr>
          <w:t>.</w:t>
        </w:r>
      </w:ins>
      <w:del w:id="1570" w:author="copyeditor" w:date="2020-02-23T12:20:00Z">
        <w:r w:rsidRPr="008A61FC" w:rsidDel="007B5FA2">
          <w:rPr>
            <w:rFonts w:asciiTheme="majorBidi" w:hAnsiTheme="majorBidi" w:cstheme="majorBidi"/>
            <w:sz w:val="24"/>
            <w:szCs w:val="24"/>
          </w:rPr>
          <w:delText>,</w:delText>
        </w:r>
      </w:del>
      <w:r w:rsidRPr="008A61FC">
        <w:rPr>
          <w:rFonts w:asciiTheme="majorBidi" w:hAnsiTheme="majorBidi" w:cstheme="majorBidi"/>
          <w:sz w:val="24"/>
          <w:szCs w:val="24"/>
        </w:rPr>
        <w:t xml:space="preserve"> </w:t>
      </w:r>
      <w:ins w:id="1571" w:author="copyeditor" w:date="2020-02-23T12:20:00Z">
        <w:r w:rsidR="007B5FA2">
          <w:rPr>
            <w:rFonts w:asciiTheme="majorBidi" w:hAnsiTheme="majorBidi" w:cstheme="majorBidi"/>
            <w:sz w:val="24"/>
            <w:szCs w:val="24"/>
          </w:rPr>
          <w:t xml:space="preserve">Ames, IA: </w:t>
        </w:r>
      </w:ins>
      <w:r w:rsidRPr="008A61FC">
        <w:rPr>
          <w:rFonts w:asciiTheme="majorBidi" w:hAnsiTheme="majorBidi" w:cstheme="majorBidi"/>
          <w:sz w:val="24"/>
          <w:szCs w:val="24"/>
        </w:rPr>
        <w:t>Iowa State University. 11</w:t>
      </w:r>
      <w:ins w:id="1572" w:author="copyeditor" w:date="2020-02-23T12:19:00Z">
        <w:r w:rsidR="007B5FA2">
          <w:rPr>
            <w:rFonts w:asciiTheme="majorBidi" w:hAnsiTheme="majorBidi" w:cstheme="majorBidi"/>
            <w:sz w:val="24"/>
            <w:szCs w:val="24"/>
          </w:rPr>
          <w:t xml:space="preserve"> </w:t>
        </w:r>
      </w:ins>
      <w:r w:rsidRPr="008A61FC">
        <w:rPr>
          <w:rFonts w:asciiTheme="majorBidi" w:hAnsiTheme="majorBidi" w:cstheme="majorBidi"/>
          <w:sz w:val="24"/>
          <w:szCs w:val="24"/>
        </w:rPr>
        <w:t>p</w:t>
      </w:r>
    </w:p>
    <w:p w14:paraId="117CBA5B" w14:textId="7A1A140D" w:rsidR="0031225F" w:rsidRPr="008A61FC" w:rsidRDefault="0031225F" w:rsidP="0031225F">
      <w:pPr>
        <w:spacing w:after="0" w:line="480" w:lineRule="auto"/>
        <w:ind w:left="425" w:hanging="425"/>
        <w:rPr>
          <w:rFonts w:asciiTheme="majorBidi" w:hAnsiTheme="majorBidi" w:cstheme="majorBidi"/>
          <w:color w:val="000000" w:themeColor="text1"/>
          <w:sz w:val="24"/>
          <w:szCs w:val="24"/>
        </w:rPr>
      </w:pPr>
      <w:r w:rsidRPr="008A61FC">
        <w:rPr>
          <w:rFonts w:asciiTheme="majorBidi" w:hAnsiTheme="majorBidi" w:cstheme="majorBidi"/>
          <w:color w:val="000000" w:themeColor="text1"/>
          <w:sz w:val="24"/>
          <w:szCs w:val="24"/>
        </w:rPr>
        <w:lastRenderedPageBreak/>
        <w:t>Gray B (2017)</w:t>
      </w:r>
      <w:r w:rsidR="00F14878" w:rsidRPr="008A61FC">
        <w:rPr>
          <w:rFonts w:asciiTheme="majorBidi" w:hAnsiTheme="majorBidi" w:cstheme="majorBidi"/>
          <w:color w:val="000000" w:themeColor="text1"/>
          <w:sz w:val="24"/>
          <w:szCs w:val="24"/>
        </w:rPr>
        <w:t xml:space="preserve"> </w:t>
      </w:r>
      <w:r w:rsidRPr="008A61FC">
        <w:rPr>
          <w:rFonts w:asciiTheme="majorBidi" w:hAnsiTheme="majorBidi" w:cstheme="majorBidi"/>
          <w:color w:val="000000" w:themeColor="text1"/>
          <w:sz w:val="24"/>
          <w:szCs w:val="24"/>
        </w:rPr>
        <w:t xml:space="preserve">Missouri and Arkansas ban dicamba herbicide as complaints snowball. </w:t>
      </w:r>
      <w:ins w:id="1573" w:author="copyeditor" w:date="2020-02-23T12:21:00Z">
        <w:r w:rsidR="00D32234">
          <w:rPr>
            <w:rFonts w:asciiTheme="majorBidi" w:hAnsiTheme="majorBidi" w:cstheme="majorBidi"/>
            <w:color w:val="000000" w:themeColor="text1"/>
            <w:sz w:val="24"/>
            <w:szCs w:val="24"/>
          </w:rPr>
          <w:t xml:space="preserve">July 7, 2017. </w:t>
        </w:r>
      </w:ins>
      <w:r w:rsidRPr="00D32234">
        <w:rPr>
          <w:rFonts w:asciiTheme="majorBidi" w:hAnsiTheme="majorBidi" w:cstheme="majorBidi"/>
          <w:i/>
          <w:color w:val="000000" w:themeColor="text1"/>
          <w:sz w:val="24"/>
          <w:szCs w:val="24"/>
          <w:rPrChange w:id="1574" w:author="copyeditor" w:date="2020-02-23T12:20:00Z">
            <w:rPr>
              <w:rFonts w:asciiTheme="majorBidi" w:hAnsiTheme="majorBidi" w:cstheme="majorBidi"/>
              <w:color w:val="000000" w:themeColor="text1"/>
              <w:sz w:val="24"/>
              <w:szCs w:val="24"/>
            </w:rPr>
          </w:rPrChange>
        </w:rPr>
        <w:t>St. Louis Post-Dispatch</w:t>
      </w:r>
      <w:r w:rsidRPr="008A61FC">
        <w:rPr>
          <w:rFonts w:asciiTheme="majorBidi" w:hAnsiTheme="majorBidi" w:cstheme="majorBidi"/>
          <w:color w:val="000000" w:themeColor="text1"/>
          <w:sz w:val="24"/>
          <w:szCs w:val="24"/>
        </w:rPr>
        <w:t>.</w:t>
      </w:r>
      <w:commentRangeStart w:id="1575"/>
      <w:commentRangeStart w:id="1576"/>
      <w:r w:rsidRPr="008A61FC">
        <w:rPr>
          <w:rFonts w:asciiTheme="majorBidi" w:hAnsiTheme="majorBidi" w:cstheme="majorBidi"/>
          <w:color w:val="000000" w:themeColor="text1"/>
          <w:sz w:val="24"/>
          <w:szCs w:val="24"/>
        </w:rPr>
        <w:t xml:space="preserve"> Retrieved </w:t>
      </w:r>
      <w:r w:rsidR="00F14878" w:rsidRPr="008A61FC">
        <w:rPr>
          <w:rFonts w:asciiTheme="majorBidi" w:hAnsiTheme="majorBidi" w:cstheme="majorBidi"/>
          <w:color w:val="000000" w:themeColor="text1"/>
          <w:sz w:val="24"/>
          <w:szCs w:val="24"/>
        </w:rPr>
        <w:t>April</w:t>
      </w:r>
      <w:r w:rsidRPr="008A61FC">
        <w:rPr>
          <w:rFonts w:asciiTheme="majorBidi" w:hAnsiTheme="majorBidi" w:cstheme="majorBidi"/>
          <w:color w:val="000000" w:themeColor="text1"/>
          <w:sz w:val="24"/>
          <w:szCs w:val="24"/>
        </w:rPr>
        <w:t xml:space="preserve"> </w:t>
      </w:r>
      <w:r w:rsidR="00724AD5" w:rsidRPr="008A61FC">
        <w:rPr>
          <w:rFonts w:asciiTheme="majorBidi" w:hAnsiTheme="majorBidi" w:cstheme="majorBidi"/>
          <w:color w:val="000000" w:themeColor="text1"/>
          <w:sz w:val="24"/>
          <w:szCs w:val="24"/>
        </w:rPr>
        <w:t xml:space="preserve">23, </w:t>
      </w:r>
      <w:r w:rsidRPr="008A61FC">
        <w:rPr>
          <w:rFonts w:asciiTheme="majorBidi" w:hAnsiTheme="majorBidi" w:cstheme="majorBidi"/>
          <w:color w:val="000000" w:themeColor="text1"/>
          <w:sz w:val="24"/>
          <w:szCs w:val="24"/>
        </w:rPr>
        <w:t>201</w:t>
      </w:r>
      <w:r w:rsidR="00F14878" w:rsidRPr="008A61FC">
        <w:rPr>
          <w:rFonts w:asciiTheme="majorBidi" w:hAnsiTheme="majorBidi" w:cstheme="majorBidi"/>
          <w:color w:val="000000" w:themeColor="text1"/>
          <w:sz w:val="24"/>
          <w:szCs w:val="24"/>
        </w:rPr>
        <w:t>9</w:t>
      </w:r>
      <w:commentRangeEnd w:id="1575"/>
      <w:r w:rsidR="00D32234">
        <w:rPr>
          <w:rStyle w:val="CommentReference"/>
        </w:rPr>
        <w:commentReference w:id="1575"/>
      </w:r>
      <w:commentRangeEnd w:id="1576"/>
      <w:r w:rsidR="00006D23">
        <w:rPr>
          <w:rStyle w:val="CommentReference"/>
        </w:rPr>
        <w:commentReference w:id="1576"/>
      </w:r>
    </w:p>
    <w:p w14:paraId="769654D2" w14:textId="26169266" w:rsidR="00F222AE" w:rsidRPr="008A61FC" w:rsidRDefault="00F222AE" w:rsidP="00F222AE">
      <w:pPr>
        <w:spacing w:after="0" w:line="480" w:lineRule="auto"/>
        <w:ind w:left="425" w:hanging="425"/>
        <w:rPr>
          <w:rFonts w:asciiTheme="majorBidi" w:hAnsiTheme="majorBidi" w:cstheme="majorBidi"/>
          <w:color w:val="000000" w:themeColor="text1"/>
          <w:sz w:val="24"/>
          <w:szCs w:val="24"/>
        </w:rPr>
      </w:pPr>
      <w:r w:rsidRPr="008A61FC">
        <w:rPr>
          <w:rFonts w:asciiTheme="majorBidi" w:hAnsiTheme="majorBidi" w:cstheme="majorBidi"/>
          <w:color w:val="000000" w:themeColor="text1"/>
          <w:sz w:val="24"/>
          <w:szCs w:val="24"/>
        </w:rPr>
        <w:t>Hartzler B (2017)</w:t>
      </w:r>
      <w:r w:rsidRPr="008A61FC">
        <w:rPr>
          <w:rFonts w:asciiTheme="majorBidi" w:hAnsiTheme="majorBidi" w:cstheme="majorBidi"/>
          <w:color w:val="000000" w:themeColor="text1"/>
          <w:sz w:val="24"/>
          <w:szCs w:val="24"/>
          <w:lang w:val="en"/>
        </w:rPr>
        <w:t xml:space="preserve"> A historical perspective on dicamba. Iowa State University Extension and Outreach. https://crops.extension.iastate.edu/blog/bob-hartzler/historical-perspective-dicamba.</w:t>
      </w:r>
      <w:r w:rsidRPr="008A61FC">
        <w:rPr>
          <w:rFonts w:asciiTheme="majorBidi" w:hAnsiTheme="majorBidi" w:cstheme="majorBidi"/>
          <w:color w:val="000000" w:themeColor="text1"/>
          <w:sz w:val="24"/>
          <w:szCs w:val="24"/>
        </w:rPr>
        <w:t xml:space="preserve"> Accessed</w:t>
      </w:r>
      <w:ins w:id="1577" w:author="copyeditor" w:date="2020-02-23T12:21:00Z">
        <w:r w:rsidR="00D32234">
          <w:rPr>
            <w:rFonts w:asciiTheme="majorBidi" w:hAnsiTheme="majorBidi" w:cstheme="majorBidi"/>
            <w:color w:val="000000" w:themeColor="text1"/>
            <w:sz w:val="24"/>
            <w:szCs w:val="24"/>
          </w:rPr>
          <w:t>:</w:t>
        </w:r>
      </w:ins>
      <w:r w:rsidRPr="008A61FC">
        <w:rPr>
          <w:rFonts w:asciiTheme="majorBidi" w:hAnsiTheme="majorBidi" w:cstheme="majorBidi"/>
          <w:color w:val="000000" w:themeColor="text1"/>
          <w:sz w:val="24"/>
          <w:szCs w:val="24"/>
        </w:rPr>
        <w:t xml:space="preserve"> Jan</w:t>
      </w:r>
      <w:ins w:id="1578" w:author="copyeditor" w:date="2020-02-23T12:21:00Z">
        <w:r w:rsidR="00D32234">
          <w:rPr>
            <w:rFonts w:asciiTheme="majorBidi" w:hAnsiTheme="majorBidi" w:cstheme="majorBidi"/>
            <w:color w:val="000000" w:themeColor="text1"/>
            <w:sz w:val="24"/>
            <w:szCs w:val="24"/>
          </w:rPr>
          <w:t>uary</w:t>
        </w:r>
      </w:ins>
      <w:del w:id="1579" w:author="copyeditor" w:date="2020-02-23T12:21:00Z">
        <w:r w:rsidRPr="008A61FC" w:rsidDel="00D32234">
          <w:rPr>
            <w:rFonts w:asciiTheme="majorBidi" w:hAnsiTheme="majorBidi" w:cstheme="majorBidi"/>
            <w:color w:val="000000" w:themeColor="text1"/>
            <w:sz w:val="24"/>
            <w:szCs w:val="24"/>
          </w:rPr>
          <w:delText>.</w:delText>
        </w:r>
      </w:del>
      <w:r w:rsidRPr="008A61FC">
        <w:rPr>
          <w:rFonts w:asciiTheme="majorBidi" w:hAnsiTheme="majorBidi" w:cstheme="majorBidi"/>
          <w:color w:val="000000" w:themeColor="text1"/>
          <w:sz w:val="24"/>
          <w:szCs w:val="24"/>
        </w:rPr>
        <w:t xml:space="preserve"> 10, 2019</w:t>
      </w:r>
    </w:p>
    <w:p w14:paraId="0040F9CC" w14:textId="58A1C91D" w:rsidR="0031225F" w:rsidRPr="008A61FC" w:rsidRDefault="0031225F" w:rsidP="0031225F">
      <w:pPr>
        <w:spacing w:after="0" w:line="480" w:lineRule="auto"/>
        <w:ind w:left="425" w:hanging="425"/>
        <w:contextualSpacing/>
        <w:rPr>
          <w:rFonts w:asciiTheme="majorBidi" w:hAnsiTheme="majorBidi" w:cstheme="majorBidi"/>
          <w:color w:val="000000" w:themeColor="text1"/>
          <w:sz w:val="24"/>
          <w:szCs w:val="24"/>
        </w:rPr>
      </w:pPr>
      <w:r w:rsidRPr="008A61FC">
        <w:rPr>
          <w:rFonts w:asciiTheme="majorBidi" w:hAnsiTheme="majorBidi" w:cstheme="majorBidi"/>
          <w:color w:val="000000" w:themeColor="text1"/>
          <w:sz w:val="24"/>
          <w:szCs w:val="24"/>
        </w:rPr>
        <w:t>Heap I</w:t>
      </w:r>
      <w:r w:rsidR="0058017B" w:rsidRPr="008A61FC">
        <w:rPr>
          <w:rFonts w:asciiTheme="majorBidi" w:hAnsiTheme="majorBidi" w:cstheme="majorBidi"/>
          <w:color w:val="000000" w:themeColor="text1"/>
          <w:sz w:val="24"/>
          <w:szCs w:val="24"/>
        </w:rPr>
        <w:t xml:space="preserve"> (</w:t>
      </w:r>
      <w:r w:rsidRPr="008A61FC">
        <w:rPr>
          <w:rFonts w:asciiTheme="majorBidi" w:hAnsiTheme="majorBidi" w:cstheme="majorBidi"/>
          <w:color w:val="000000" w:themeColor="text1"/>
          <w:sz w:val="24"/>
          <w:szCs w:val="24"/>
        </w:rPr>
        <w:t>2019</w:t>
      </w:r>
      <w:r w:rsidR="0058017B" w:rsidRPr="008A61FC">
        <w:rPr>
          <w:rFonts w:asciiTheme="majorBidi" w:hAnsiTheme="majorBidi" w:cstheme="majorBidi"/>
          <w:color w:val="000000" w:themeColor="text1"/>
          <w:sz w:val="24"/>
          <w:szCs w:val="24"/>
        </w:rPr>
        <w:t>)</w:t>
      </w:r>
      <w:r w:rsidRPr="008A61FC">
        <w:rPr>
          <w:rFonts w:asciiTheme="majorBidi" w:hAnsiTheme="majorBidi" w:cstheme="majorBidi"/>
          <w:color w:val="000000" w:themeColor="text1"/>
          <w:sz w:val="24"/>
          <w:szCs w:val="24"/>
        </w:rPr>
        <w:t xml:space="preserve"> The international survey of herbicide resistant weeds. http://www.weedscience.org. </w:t>
      </w:r>
      <w:r w:rsidR="00724AD5" w:rsidRPr="008A61FC">
        <w:rPr>
          <w:rFonts w:asciiTheme="majorBidi" w:hAnsiTheme="majorBidi" w:cstheme="majorBidi"/>
          <w:color w:val="000000" w:themeColor="text1"/>
          <w:sz w:val="24"/>
          <w:szCs w:val="24"/>
        </w:rPr>
        <w:t>Accessed</w:t>
      </w:r>
      <w:ins w:id="1580" w:author="copyeditor" w:date="2020-02-23T12:22:00Z">
        <w:r w:rsidR="00D84E6E">
          <w:rPr>
            <w:rFonts w:asciiTheme="majorBidi" w:hAnsiTheme="majorBidi" w:cstheme="majorBidi"/>
            <w:color w:val="000000" w:themeColor="text1"/>
            <w:sz w:val="24"/>
            <w:szCs w:val="24"/>
          </w:rPr>
          <w:t>:</w:t>
        </w:r>
      </w:ins>
      <w:r w:rsidR="00724AD5" w:rsidRPr="008A61FC">
        <w:rPr>
          <w:rFonts w:asciiTheme="majorBidi" w:hAnsiTheme="majorBidi" w:cstheme="majorBidi"/>
          <w:color w:val="000000" w:themeColor="text1"/>
          <w:sz w:val="24"/>
          <w:szCs w:val="24"/>
        </w:rPr>
        <w:t xml:space="preserve"> Jan</w:t>
      </w:r>
      <w:ins w:id="1581" w:author="copyeditor" w:date="2020-02-23T12:22:00Z">
        <w:r w:rsidR="00D84E6E">
          <w:rPr>
            <w:rFonts w:asciiTheme="majorBidi" w:hAnsiTheme="majorBidi" w:cstheme="majorBidi"/>
            <w:color w:val="000000" w:themeColor="text1"/>
            <w:sz w:val="24"/>
            <w:szCs w:val="24"/>
          </w:rPr>
          <w:t>uary</w:t>
        </w:r>
      </w:ins>
      <w:del w:id="1582" w:author="copyeditor" w:date="2020-02-23T12:22:00Z">
        <w:r w:rsidR="00724AD5" w:rsidRPr="008A61FC" w:rsidDel="00D84E6E">
          <w:rPr>
            <w:rFonts w:asciiTheme="majorBidi" w:hAnsiTheme="majorBidi" w:cstheme="majorBidi"/>
            <w:color w:val="000000" w:themeColor="text1"/>
            <w:sz w:val="24"/>
            <w:szCs w:val="24"/>
          </w:rPr>
          <w:delText>.</w:delText>
        </w:r>
      </w:del>
      <w:r w:rsidR="00724AD5" w:rsidRPr="008A61FC">
        <w:rPr>
          <w:rFonts w:asciiTheme="majorBidi" w:hAnsiTheme="majorBidi" w:cstheme="majorBidi"/>
          <w:color w:val="000000" w:themeColor="text1"/>
          <w:sz w:val="24"/>
          <w:szCs w:val="24"/>
        </w:rPr>
        <w:t xml:space="preserve"> </w:t>
      </w:r>
      <w:r w:rsidRPr="008A61FC">
        <w:rPr>
          <w:rFonts w:asciiTheme="majorBidi" w:hAnsiTheme="majorBidi" w:cstheme="majorBidi"/>
          <w:color w:val="000000" w:themeColor="text1"/>
          <w:sz w:val="24"/>
          <w:szCs w:val="24"/>
        </w:rPr>
        <w:t>10</w:t>
      </w:r>
      <w:r w:rsidR="00724AD5" w:rsidRPr="008A61FC">
        <w:rPr>
          <w:rFonts w:asciiTheme="majorBidi" w:hAnsiTheme="majorBidi" w:cstheme="majorBidi"/>
          <w:color w:val="000000" w:themeColor="text1"/>
          <w:sz w:val="24"/>
          <w:szCs w:val="24"/>
        </w:rPr>
        <w:t>,</w:t>
      </w:r>
      <w:r w:rsidRPr="008A61FC">
        <w:rPr>
          <w:rFonts w:asciiTheme="majorBidi" w:hAnsiTheme="majorBidi" w:cstheme="majorBidi"/>
          <w:color w:val="000000" w:themeColor="text1"/>
          <w:sz w:val="24"/>
          <w:szCs w:val="24"/>
        </w:rPr>
        <w:t xml:space="preserve"> 2019</w:t>
      </w:r>
    </w:p>
    <w:p w14:paraId="57BBC42D" w14:textId="72B83C41" w:rsidR="0031225F" w:rsidRPr="008A61FC" w:rsidRDefault="0031225F" w:rsidP="0031225F">
      <w:pPr>
        <w:spacing w:after="0" w:line="480" w:lineRule="auto"/>
        <w:ind w:left="425" w:hanging="425"/>
        <w:rPr>
          <w:rFonts w:asciiTheme="majorBidi" w:hAnsiTheme="majorBidi" w:cstheme="majorBidi"/>
          <w:color w:val="000000" w:themeColor="text1"/>
          <w:sz w:val="24"/>
          <w:szCs w:val="24"/>
          <w:lang w:val="en"/>
        </w:rPr>
      </w:pPr>
      <w:r w:rsidRPr="008A61FC">
        <w:rPr>
          <w:rFonts w:asciiTheme="majorBidi" w:hAnsiTheme="majorBidi" w:cstheme="majorBidi"/>
          <w:color w:val="000000" w:themeColor="text1"/>
          <w:sz w:val="24"/>
          <w:szCs w:val="24"/>
          <w:lang w:val="en"/>
        </w:rPr>
        <w:t xml:space="preserve">Johnson WG, Young B, Matthews J, Marquardt P, Slack C, Bradley K, York A, Culpepper S, Hager A, Al-Khatib K, Steckel L, </w:t>
      </w:r>
      <w:proofErr w:type="spellStart"/>
      <w:r w:rsidRPr="008A61FC">
        <w:rPr>
          <w:rFonts w:asciiTheme="majorBidi" w:hAnsiTheme="majorBidi" w:cstheme="majorBidi"/>
          <w:color w:val="000000" w:themeColor="text1"/>
          <w:sz w:val="24"/>
          <w:szCs w:val="24"/>
          <w:lang w:val="en"/>
        </w:rPr>
        <w:t>Moechnig</w:t>
      </w:r>
      <w:proofErr w:type="spellEnd"/>
      <w:r w:rsidRPr="008A61FC">
        <w:rPr>
          <w:rFonts w:asciiTheme="majorBidi" w:hAnsiTheme="majorBidi" w:cstheme="majorBidi"/>
          <w:color w:val="000000" w:themeColor="text1"/>
          <w:sz w:val="24"/>
          <w:szCs w:val="24"/>
          <w:lang w:val="en"/>
        </w:rPr>
        <w:t xml:space="preserve"> M, Loux M, Bernards M, Smeda R (2010) Weed control in dicamba-resistant soybeans. </w:t>
      </w:r>
      <w:del w:id="1583" w:author="copyeditor" w:date="2020-02-23T12:24:00Z">
        <w:r w:rsidR="004E59CE" w:rsidRPr="008A61FC" w:rsidDel="00B73059">
          <w:rPr>
            <w:rStyle w:val="mixed-citation"/>
            <w:rFonts w:asciiTheme="majorBidi" w:hAnsiTheme="majorBidi" w:cstheme="majorBidi"/>
            <w:color w:val="333333"/>
            <w:sz w:val="24"/>
            <w:szCs w:val="24"/>
            <w:lang w:val="en"/>
          </w:rPr>
          <w:delText xml:space="preserve">Online. </w:delText>
        </w:r>
      </w:del>
      <w:r w:rsidR="004E59CE" w:rsidRPr="008A61FC">
        <w:rPr>
          <w:rStyle w:val="mixed-citation"/>
          <w:rFonts w:asciiTheme="majorBidi" w:hAnsiTheme="majorBidi" w:cstheme="majorBidi"/>
          <w:color w:val="333333"/>
          <w:sz w:val="24"/>
          <w:szCs w:val="24"/>
          <w:lang w:val="en"/>
        </w:rPr>
        <w:t xml:space="preserve">Crop </w:t>
      </w:r>
      <w:proofErr w:type="spellStart"/>
      <w:r w:rsidR="004E59CE" w:rsidRPr="008A61FC">
        <w:rPr>
          <w:rStyle w:val="mixed-citation"/>
          <w:rFonts w:asciiTheme="majorBidi" w:hAnsiTheme="majorBidi" w:cstheme="majorBidi"/>
          <w:color w:val="333333"/>
          <w:sz w:val="24"/>
          <w:szCs w:val="24"/>
          <w:lang w:val="en"/>
        </w:rPr>
        <w:t>Manag</w:t>
      </w:r>
      <w:proofErr w:type="spellEnd"/>
      <w:r w:rsidR="004E59CE" w:rsidRPr="008A61FC">
        <w:rPr>
          <w:rStyle w:val="mixed-citation"/>
          <w:rFonts w:asciiTheme="majorBidi" w:hAnsiTheme="majorBidi" w:cstheme="majorBidi"/>
          <w:color w:val="333333"/>
          <w:sz w:val="24"/>
          <w:szCs w:val="24"/>
          <w:lang w:val="en"/>
        </w:rPr>
        <w:t xml:space="preserve"> 9:10.1094/CM-2010-0920-01 RS. </w:t>
      </w:r>
      <w:hyperlink r:id="rId12" w:history="1">
        <w:r w:rsidR="004E59CE" w:rsidRPr="008A61FC">
          <w:rPr>
            <w:rStyle w:val="Hyperlink"/>
            <w:rFonts w:asciiTheme="majorBidi" w:hAnsiTheme="majorBidi" w:cstheme="majorBidi"/>
            <w:sz w:val="24"/>
            <w:szCs w:val="24"/>
            <w:lang w:val="en"/>
          </w:rPr>
          <w:t>http://www.plantmanagementnetwork.org</w:t>
        </w:r>
      </w:hyperlink>
      <w:r w:rsidRPr="008A61FC">
        <w:rPr>
          <w:rFonts w:asciiTheme="majorBidi" w:hAnsiTheme="majorBidi" w:cstheme="majorBidi"/>
          <w:color w:val="000000" w:themeColor="text1"/>
          <w:sz w:val="24"/>
          <w:szCs w:val="24"/>
          <w:lang w:val="en"/>
        </w:rPr>
        <w:t>. Accessed</w:t>
      </w:r>
      <w:ins w:id="1584" w:author="copyeditor" w:date="2020-02-23T12:26:00Z">
        <w:r w:rsidR="00BF2DA3">
          <w:rPr>
            <w:rFonts w:asciiTheme="majorBidi" w:hAnsiTheme="majorBidi" w:cstheme="majorBidi"/>
            <w:color w:val="000000" w:themeColor="text1"/>
            <w:sz w:val="24"/>
            <w:szCs w:val="24"/>
            <w:lang w:val="en"/>
          </w:rPr>
          <w:t>:</w:t>
        </w:r>
      </w:ins>
      <w:r w:rsidRPr="008A61FC">
        <w:rPr>
          <w:rFonts w:asciiTheme="majorBidi" w:hAnsiTheme="majorBidi" w:cstheme="majorBidi"/>
          <w:color w:val="000000" w:themeColor="text1"/>
          <w:sz w:val="24"/>
          <w:szCs w:val="24"/>
          <w:lang w:val="en"/>
        </w:rPr>
        <w:t xml:space="preserve"> </w:t>
      </w:r>
      <w:r w:rsidR="0058017B" w:rsidRPr="008A61FC">
        <w:rPr>
          <w:rFonts w:asciiTheme="majorBidi" w:hAnsiTheme="majorBidi" w:cstheme="majorBidi"/>
          <w:color w:val="000000" w:themeColor="text1"/>
          <w:sz w:val="24"/>
          <w:szCs w:val="24"/>
          <w:lang w:val="en"/>
        </w:rPr>
        <w:t>April</w:t>
      </w:r>
      <w:r w:rsidRPr="008A61FC">
        <w:rPr>
          <w:rFonts w:asciiTheme="majorBidi" w:hAnsiTheme="majorBidi" w:cstheme="majorBidi"/>
          <w:color w:val="000000" w:themeColor="text1"/>
          <w:sz w:val="24"/>
          <w:szCs w:val="24"/>
          <w:lang w:val="en"/>
        </w:rPr>
        <w:t xml:space="preserve"> </w:t>
      </w:r>
      <w:r w:rsidR="0058017B" w:rsidRPr="008A61FC">
        <w:rPr>
          <w:rFonts w:asciiTheme="majorBidi" w:hAnsiTheme="majorBidi" w:cstheme="majorBidi"/>
          <w:color w:val="000000" w:themeColor="text1"/>
          <w:sz w:val="24"/>
          <w:szCs w:val="24"/>
          <w:lang w:val="en"/>
        </w:rPr>
        <w:t>23</w:t>
      </w:r>
      <w:r w:rsidRPr="008A61FC">
        <w:rPr>
          <w:rFonts w:asciiTheme="majorBidi" w:hAnsiTheme="majorBidi" w:cstheme="majorBidi"/>
          <w:color w:val="000000" w:themeColor="text1"/>
          <w:sz w:val="24"/>
          <w:szCs w:val="24"/>
          <w:lang w:val="en"/>
        </w:rPr>
        <w:t>, 201</w:t>
      </w:r>
      <w:r w:rsidR="0058017B" w:rsidRPr="008A61FC">
        <w:rPr>
          <w:rFonts w:asciiTheme="majorBidi" w:hAnsiTheme="majorBidi" w:cstheme="majorBidi"/>
          <w:color w:val="000000" w:themeColor="text1"/>
          <w:sz w:val="24"/>
          <w:szCs w:val="24"/>
          <w:lang w:val="en"/>
        </w:rPr>
        <w:t>9</w:t>
      </w:r>
    </w:p>
    <w:p w14:paraId="6492A689" w14:textId="4EE9D5DD" w:rsidR="001D6BF8" w:rsidRPr="008A61FC" w:rsidRDefault="001D6BF8" w:rsidP="001D6BF8">
      <w:pPr>
        <w:spacing w:after="0" w:line="480" w:lineRule="auto"/>
        <w:ind w:left="425" w:hanging="425"/>
        <w:rPr>
          <w:rFonts w:asciiTheme="majorBidi" w:hAnsiTheme="majorBidi" w:cstheme="majorBidi"/>
          <w:color w:val="000000" w:themeColor="text1"/>
          <w:sz w:val="24"/>
          <w:szCs w:val="24"/>
        </w:rPr>
      </w:pPr>
      <w:r w:rsidRPr="008A61FC">
        <w:rPr>
          <w:rFonts w:asciiTheme="majorBidi" w:hAnsiTheme="majorBidi" w:cstheme="majorBidi"/>
          <w:color w:val="000000" w:themeColor="text1"/>
          <w:sz w:val="24"/>
          <w:szCs w:val="24"/>
          <w:lang w:val="en"/>
        </w:rPr>
        <w:t xml:space="preserve">Jones GT, Norsworthy JK, Barber T, </w:t>
      </w:r>
      <w:proofErr w:type="spellStart"/>
      <w:r w:rsidRPr="008A61FC">
        <w:rPr>
          <w:rFonts w:asciiTheme="majorBidi" w:hAnsiTheme="majorBidi" w:cstheme="majorBidi"/>
          <w:color w:val="000000" w:themeColor="text1"/>
          <w:sz w:val="24"/>
          <w:szCs w:val="24"/>
          <w:lang w:val="en"/>
        </w:rPr>
        <w:t>Gbur</w:t>
      </w:r>
      <w:proofErr w:type="spellEnd"/>
      <w:r w:rsidRPr="008A61FC">
        <w:rPr>
          <w:rFonts w:asciiTheme="majorBidi" w:hAnsiTheme="majorBidi" w:cstheme="majorBidi"/>
          <w:color w:val="000000" w:themeColor="text1"/>
          <w:sz w:val="24"/>
          <w:szCs w:val="24"/>
          <w:lang w:val="en"/>
        </w:rPr>
        <w:t xml:space="preserve"> E, Kruger GR (2019) Off-target movement of DGA and BAPMA dicamba to sensitive soybean. Weed Technol 33:51–65</w:t>
      </w:r>
    </w:p>
    <w:p w14:paraId="25397536" w14:textId="48280BC0" w:rsidR="0065132B" w:rsidRPr="008A61FC" w:rsidDel="009A363E" w:rsidRDefault="0065132B" w:rsidP="001D6BF8">
      <w:pPr>
        <w:spacing w:after="0" w:line="480" w:lineRule="auto"/>
        <w:ind w:left="425" w:hanging="425"/>
        <w:rPr>
          <w:del w:id="1585" w:author="nader soltani" w:date="2020-03-09T15:13:00Z"/>
          <w:rFonts w:asciiTheme="majorBidi" w:hAnsiTheme="majorBidi" w:cstheme="majorBidi"/>
          <w:color w:val="000000" w:themeColor="text1"/>
          <w:sz w:val="24"/>
          <w:szCs w:val="24"/>
          <w:lang w:val="en"/>
        </w:rPr>
      </w:pPr>
      <w:del w:id="1586" w:author="nader soltani" w:date="2020-03-09T15:13:00Z">
        <w:r w:rsidRPr="008A61FC" w:rsidDel="009A363E">
          <w:rPr>
            <w:rFonts w:asciiTheme="majorBidi" w:hAnsiTheme="majorBidi" w:cstheme="majorBidi"/>
            <w:sz w:val="24"/>
            <w:szCs w:val="24"/>
          </w:rPr>
          <w:delText>Kniss AR</w:delText>
        </w:r>
        <w:r w:rsidR="00D96695" w:rsidRPr="008A61FC" w:rsidDel="009A363E">
          <w:rPr>
            <w:rFonts w:asciiTheme="majorBidi" w:hAnsiTheme="majorBidi" w:cstheme="majorBidi"/>
            <w:sz w:val="24"/>
            <w:szCs w:val="24"/>
          </w:rPr>
          <w:delText xml:space="preserve"> (2018)</w:delText>
        </w:r>
        <w:r w:rsidRPr="008A61FC" w:rsidDel="009A363E">
          <w:rPr>
            <w:rFonts w:asciiTheme="majorBidi" w:hAnsiTheme="majorBidi" w:cstheme="majorBidi"/>
            <w:sz w:val="24"/>
            <w:szCs w:val="24"/>
          </w:rPr>
          <w:delText xml:space="preserve"> Soybean response to dicamba: a meta-analysis. Weed Technol</w:delText>
        </w:r>
        <w:r w:rsidR="00D96695" w:rsidRPr="008A61FC" w:rsidDel="009A363E">
          <w:rPr>
            <w:rFonts w:asciiTheme="majorBidi" w:hAnsiTheme="majorBidi" w:cstheme="majorBidi"/>
            <w:sz w:val="24"/>
            <w:szCs w:val="24"/>
          </w:rPr>
          <w:delText xml:space="preserve"> </w:delText>
        </w:r>
        <w:r w:rsidRPr="008A61FC" w:rsidDel="009A363E">
          <w:rPr>
            <w:rFonts w:asciiTheme="majorBidi" w:hAnsiTheme="majorBidi" w:cstheme="majorBidi"/>
            <w:sz w:val="24"/>
            <w:szCs w:val="24"/>
          </w:rPr>
          <w:delText>32</w:delText>
        </w:r>
        <w:r w:rsidR="00D96695" w:rsidRPr="008A61FC" w:rsidDel="009A363E">
          <w:rPr>
            <w:rFonts w:asciiTheme="majorBidi" w:hAnsiTheme="majorBidi" w:cstheme="majorBidi"/>
            <w:sz w:val="24"/>
            <w:szCs w:val="24"/>
          </w:rPr>
          <w:delText>:</w:delText>
        </w:r>
        <w:r w:rsidRPr="008A61FC" w:rsidDel="009A363E">
          <w:rPr>
            <w:rFonts w:asciiTheme="majorBidi" w:hAnsiTheme="majorBidi" w:cstheme="majorBidi"/>
            <w:sz w:val="24"/>
            <w:szCs w:val="24"/>
          </w:rPr>
          <w:delText>507</w:delText>
        </w:r>
      </w:del>
      <w:ins w:id="1587" w:author="copyeditor" w:date="2020-02-23T12:10:00Z">
        <w:del w:id="1588" w:author="nader soltani" w:date="2020-03-09T15:13:00Z">
          <w:r w:rsidR="0078776A" w:rsidDel="009A363E">
            <w:rPr>
              <w:rFonts w:asciiTheme="majorBidi" w:hAnsiTheme="majorBidi" w:cstheme="majorBidi"/>
              <w:color w:val="000000" w:themeColor="text1"/>
              <w:sz w:val="24"/>
              <w:szCs w:val="24"/>
              <w:lang w:val="en"/>
            </w:rPr>
            <w:delText>–</w:delText>
          </w:r>
        </w:del>
      </w:ins>
      <w:del w:id="1589" w:author="nader soltani" w:date="2020-03-09T15:13:00Z">
        <w:r w:rsidRPr="008A61FC" w:rsidDel="009A363E">
          <w:rPr>
            <w:rFonts w:asciiTheme="majorBidi" w:hAnsiTheme="majorBidi" w:cstheme="majorBidi"/>
            <w:sz w:val="24"/>
            <w:szCs w:val="24"/>
          </w:rPr>
          <w:delText>-512</w:delText>
        </w:r>
      </w:del>
    </w:p>
    <w:p w14:paraId="3ABDF3D7" w14:textId="7FD4E160" w:rsidR="00D819AF" w:rsidRPr="008A61FC" w:rsidRDefault="00D819AF" w:rsidP="00D819AF">
      <w:pPr>
        <w:spacing w:after="0" w:line="480" w:lineRule="auto"/>
        <w:ind w:left="425" w:hanging="425"/>
        <w:rPr>
          <w:rFonts w:asciiTheme="majorBidi" w:hAnsiTheme="majorBidi" w:cstheme="majorBidi"/>
          <w:color w:val="000000" w:themeColor="text1"/>
          <w:sz w:val="24"/>
          <w:szCs w:val="24"/>
          <w:lang w:val="en"/>
        </w:rPr>
      </w:pPr>
      <w:commentRangeStart w:id="1590"/>
      <w:commentRangeStart w:id="1591"/>
      <w:r w:rsidRPr="008A61FC">
        <w:rPr>
          <w:rFonts w:asciiTheme="majorBidi" w:hAnsiTheme="majorBidi" w:cstheme="majorBidi"/>
          <w:sz w:val="24"/>
          <w:szCs w:val="24"/>
        </w:rPr>
        <w:t xml:space="preserve">Majewski MS, </w:t>
      </w:r>
      <w:proofErr w:type="spellStart"/>
      <w:r w:rsidRPr="008A61FC">
        <w:rPr>
          <w:rFonts w:asciiTheme="majorBidi" w:hAnsiTheme="majorBidi" w:cstheme="majorBidi"/>
          <w:sz w:val="24"/>
          <w:szCs w:val="24"/>
        </w:rPr>
        <w:t>Glotfelty</w:t>
      </w:r>
      <w:proofErr w:type="spellEnd"/>
      <w:r w:rsidRPr="008A61FC">
        <w:rPr>
          <w:rFonts w:asciiTheme="majorBidi" w:hAnsiTheme="majorBidi" w:cstheme="majorBidi"/>
          <w:sz w:val="24"/>
          <w:szCs w:val="24"/>
        </w:rPr>
        <w:t xml:space="preserve"> DE,</w:t>
      </w:r>
      <w:commentRangeEnd w:id="1590"/>
      <w:r w:rsidR="00DB37B9">
        <w:rPr>
          <w:rStyle w:val="CommentReference"/>
        </w:rPr>
        <w:commentReference w:id="1590"/>
      </w:r>
      <w:commentRangeEnd w:id="1591"/>
      <w:r w:rsidR="00006D23">
        <w:rPr>
          <w:rStyle w:val="CommentReference"/>
        </w:rPr>
        <w:commentReference w:id="1591"/>
      </w:r>
      <w:r w:rsidRPr="008A61FC">
        <w:rPr>
          <w:rFonts w:asciiTheme="majorBidi" w:hAnsiTheme="majorBidi" w:cstheme="majorBidi"/>
          <w:sz w:val="24"/>
          <w:szCs w:val="24"/>
        </w:rPr>
        <w:t xml:space="preserve"> Paw KT, </w:t>
      </w:r>
      <w:proofErr w:type="spellStart"/>
      <w:r w:rsidRPr="008A61FC">
        <w:rPr>
          <w:rFonts w:asciiTheme="majorBidi" w:hAnsiTheme="majorBidi" w:cstheme="majorBidi"/>
          <w:sz w:val="24"/>
          <w:szCs w:val="24"/>
        </w:rPr>
        <w:t>Seiber</w:t>
      </w:r>
      <w:proofErr w:type="spellEnd"/>
      <w:r w:rsidRPr="008A61FC">
        <w:rPr>
          <w:rFonts w:asciiTheme="majorBidi" w:hAnsiTheme="majorBidi" w:cstheme="majorBidi"/>
          <w:sz w:val="24"/>
          <w:szCs w:val="24"/>
        </w:rPr>
        <w:t xml:space="preserve"> JN (1990) A field comparison of several methods for measuring pesticide evaporation rates from soil. Environ Sci Technol 24:1490</w:t>
      </w:r>
      <w:ins w:id="1592" w:author="copyeditor" w:date="2020-02-23T12:10:00Z">
        <w:r w:rsidR="0078776A">
          <w:rPr>
            <w:rFonts w:asciiTheme="majorBidi" w:hAnsiTheme="majorBidi" w:cstheme="majorBidi"/>
            <w:color w:val="000000" w:themeColor="text1"/>
            <w:sz w:val="24"/>
            <w:szCs w:val="24"/>
            <w:lang w:val="en"/>
          </w:rPr>
          <w:t>–</w:t>
        </w:r>
      </w:ins>
      <w:r w:rsidRPr="008A61FC">
        <w:rPr>
          <w:rFonts w:asciiTheme="majorBidi" w:hAnsiTheme="majorBidi" w:cstheme="majorBidi"/>
          <w:sz w:val="24"/>
          <w:szCs w:val="24"/>
        </w:rPr>
        <w:t>-1497</w:t>
      </w:r>
    </w:p>
    <w:p w14:paraId="1BCF242E" w14:textId="1593CA2E" w:rsidR="004653FA" w:rsidRPr="008A61FC" w:rsidRDefault="004653FA" w:rsidP="001D6BF8">
      <w:pPr>
        <w:spacing w:after="0" w:line="480" w:lineRule="auto"/>
        <w:ind w:left="425" w:hanging="425"/>
        <w:rPr>
          <w:rFonts w:asciiTheme="majorBidi" w:hAnsiTheme="majorBidi" w:cstheme="majorBidi"/>
          <w:color w:val="000000" w:themeColor="text1"/>
          <w:sz w:val="24"/>
          <w:szCs w:val="24"/>
          <w:lang w:val="en"/>
        </w:rPr>
      </w:pPr>
      <w:r w:rsidRPr="008A61FC">
        <w:rPr>
          <w:rFonts w:asciiTheme="majorBidi" w:hAnsiTheme="majorBidi" w:cstheme="majorBidi"/>
          <w:color w:val="000000" w:themeColor="text1"/>
          <w:sz w:val="24"/>
          <w:szCs w:val="24"/>
          <w:lang w:val="en"/>
        </w:rPr>
        <w:t xml:space="preserve">Mayer DG, Butler DG (1993) Statistical validation. </w:t>
      </w:r>
      <w:proofErr w:type="spellStart"/>
      <w:r w:rsidRPr="008A61FC">
        <w:rPr>
          <w:rFonts w:asciiTheme="majorBidi" w:hAnsiTheme="majorBidi" w:cstheme="majorBidi"/>
          <w:color w:val="000000" w:themeColor="text1"/>
          <w:sz w:val="24"/>
          <w:szCs w:val="24"/>
          <w:lang w:val="en"/>
        </w:rPr>
        <w:t>Ecol</w:t>
      </w:r>
      <w:proofErr w:type="spellEnd"/>
      <w:r w:rsidRPr="008A61FC">
        <w:rPr>
          <w:rFonts w:asciiTheme="majorBidi" w:hAnsiTheme="majorBidi" w:cstheme="majorBidi"/>
          <w:color w:val="000000" w:themeColor="text1"/>
          <w:sz w:val="24"/>
          <w:szCs w:val="24"/>
          <w:lang w:val="en"/>
        </w:rPr>
        <w:t xml:space="preserve"> Model 68</w:t>
      </w:r>
      <w:ins w:id="1593" w:author="copyeditor" w:date="2020-02-23T12:26:00Z">
        <w:r w:rsidR="00BF2DA3">
          <w:rPr>
            <w:rFonts w:asciiTheme="majorBidi" w:hAnsiTheme="majorBidi" w:cstheme="majorBidi"/>
            <w:color w:val="000000" w:themeColor="text1"/>
            <w:sz w:val="24"/>
            <w:szCs w:val="24"/>
            <w:lang w:val="en"/>
          </w:rPr>
          <w:t>:</w:t>
        </w:r>
      </w:ins>
      <w:del w:id="1594" w:author="copyeditor" w:date="2020-02-23T12:26:00Z">
        <w:r w:rsidRPr="008A61FC" w:rsidDel="00BF2DA3">
          <w:rPr>
            <w:rFonts w:asciiTheme="majorBidi" w:hAnsiTheme="majorBidi" w:cstheme="majorBidi"/>
            <w:color w:val="000000" w:themeColor="text1"/>
            <w:sz w:val="24"/>
            <w:szCs w:val="24"/>
            <w:lang w:val="en"/>
          </w:rPr>
          <w:delText xml:space="preserve">, </w:delText>
        </w:r>
      </w:del>
      <w:r w:rsidRPr="008A61FC">
        <w:rPr>
          <w:rFonts w:asciiTheme="majorBidi" w:hAnsiTheme="majorBidi" w:cstheme="majorBidi"/>
          <w:color w:val="000000" w:themeColor="text1"/>
          <w:sz w:val="24"/>
          <w:szCs w:val="24"/>
          <w:lang w:val="en"/>
        </w:rPr>
        <w:t>21</w:t>
      </w:r>
      <w:ins w:id="1595" w:author="copyeditor" w:date="2020-02-23T12:10:00Z">
        <w:r w:rsidR="0078776A">
          <w:rPr>
            <w:rFonts w:asciiTheme="majorBidi" w:hAnsiTheme="majorBidi" w:cstheme="majorBidi"/>
            <w:color w:val="000000" w:themeColor="text1"/>
            <w:sz w:val="24"/>
            <w:szCs w:val="24"/>
            <w:lang w:val="en"/>
          </w:rPr>
          <w:t>–</w:t>
        </w:r>
      </w:ins>
      <w:del w:id="1596" w:author="copyeditor" w:date="2020-02-23T12:10:00Z">
        <w:r w:rsidRPr="008A61FC" w:rsidDel="0078776A">
          <w:rPr>
            <w:rFonts w:asciiTheme="majorBidi" w:hAnsiTheme="majorBidi" w:cstheme="majorBidi"/>
            <w:color w:val="000000" w:themeColor="text1"/>
            <w:sz w:val="24"/>
            <w:szCs w:val="24"/>
            <w:lang w:val="en"/>
          </w:rPr>
          <w:delText>-</w:delText>
        </w:r>
      </w:del>
      <w:r w:rsidRPr="008A61FC">
        <w:rPr>
          <w:rFonts w:asciiTheme="majorBidi" w:hAnsiTheme="majorBidi" w:cstheme="majorBidi"/>
          <w:color w:val="000000" w:themeColor="text1"/>
          <w:sz w:val="24"/>
          <w:szCs w:val="24"/>
          <w:lang w:val="en"/>
        </w:rPr>
        <w:t>32</w:t>
      </w:r>
    </w:p>
    <w:p w14:paraId="4144A72D" w14:textId="06389CC6" w:rsidR="00F901E2" w:rsidRPr="008A61FC" w:rsidRDefault="00F901E2" w:rsidP="00F901E2">
      <w:pPr>
        <w:spacing w:after="0" w:line="480" w:lineRule="auto"/>
        <w:ind w:left="425" w:hanging="425"/>
        <w:rPr>
          <w:rFonts w:asciiTheme="majorBidi" w:hAnsiTheme="majorBidi" w:cstheme="majorBidi"/>
          <w:color w:val="000000" w:themeColor="text1"/>
          <w:sz w:val="24"/>
          <w:szCs w:val="24"/>
          <w:lang w:val="en-CA"/>
        </w:rPr>
      </w:pPr>
      <w:r w:rsidRPr="008A61FC">
        <w:rPr>
          <w:rFonts w:asciiTheme="majorBidi" w:hAnsiTheme="majorBidi" w:cstheme="majorBidi"/>
          <w:color w:val="000000" w:themeColor="text1"/>
          <w:sz w:val="24"/>
          <w:szCs w:val="24"/>
          <w:lang w:val="en-CA"/>
        </w:rPr>
        <w:t>McCown S, Barber T, Norsworthy JK (2018) Response of non–dicamba-resistant soybean to dicamba as influenced by growth stage and herbicide rate. Weed Technol 5:513</w:t>
      </w:r>
      <w:ins w:id="1597" w:author="copyeditor" w:date="2020-02-23T12:10:00Z">
        <w:r w:rsidR="0078776A">
          <w:rPr>
            <w:rFonts w:asciiTheme="majorBidi" w:hAnsiTheme="majorBidi" w:cstheme="majorBidi"/>
            <w:color w:val="000000" w:themeColor="text1"/>
            <w:sz w:val="24"/>
            <w:szCs w:val="24"/>
            <w:lang w:val="en"/>
          </w:rPr>
          <w:t>–</w:t>
        </w:r>
      </w:ins>
      <w:del w:id="1598" w:author="copyeditor" w:date="2020-02-23T12:10:00Z">
        <w:r w:rsidRPr="008A61FC" w:rsidDel="0078776A">
          <w:rPr>
            <w:rFonts w:asciiTheme="majorBidi" w:hAnsiTheme="majorBidi" w:cstheme="majorBidi"/>
            <w:color w:val="000000" w:themeColor="text1"/>
            <w:sz w:val="24"/>
            <w:szCs w:val="24"/>
            <w:lang w:val="en-CA"/>
          </w:rPr>
          <w:delText>-</w:delText>
        </w:r>
      </w:del>
      <w:r w:rsidRPr="008A61FC">
        <w:rPr>
          <w:rFonts w:asciiTheme="majorBidi" w:hAnsiTheme="majorBidi" w:cstheme="majorBidi"/>
          <w:color w:val="000000" w:themeColor="text1"/>
          <w:sz w:val="24"/>
          <w:szCs w:val="24"/>
          <w:lang w:val="en-CA"/>
        </w:rPr>
        <w:t>517</w:t>
      </w:r>
    </w:p>
    <w:p w14:paraId="7C045195" w14:textId="1E818A03" w:rsidR="00E653A0" w:rsidRPr="008A61FC" w:rsidRDefault="00E653A0" w:rsidP="00A27E34">
      <w:pPr>
        <w:spacing w:after="0" w:line="480" w:lineRule="auto"/>
        <w:ind w:left="425" w:hanging="425"/>
        <w:rPr>
          <w:rFonts w:asciiTheme="majorBidi" w:hAnsiTheme="majorBidi" w:cstheme="majorBidi"/>
          <w:color w:val="000000" w:themeColor="text1"/>
          <w:sz w:val="24"/>
          <w:szCs w:val="24"/>
          <w:lang w:val="en"/>
        </w:rPr>
      </w:pPr>
      <w:r w:rsidRPr="008A61FC">
        <w:rPr>
          <w:rFonts w:asciiTheme="majorBidi" w:hAnsiTheme="majorBidi" w:cstheme="majorBidi"/>
          <w:sz w:val="24"/>
          <w:szCs w:val="24"/>
        </w:rPr>
        <w:t xml:space="preserve">Miller PCH, Stoughton TE (2000) Response of spray drift from aerial application at a forest edge to atmospheric stability. </w:t>
      </w:r>
      <w:proofErr w:type="spellStart"/>
      <w:r w:rsidRPr="008A61FC">
        <w:rPr>
          <w:rFonts w:asciiTheme="majorBidi" w:hAnsiTheme="majorBidi" w:cstheme="majorBidi"/>
          <w:sz w:val="24"/>
          <w:szCs w:val="24"/>
        </w:rPr>
        <w:t>Agr</w:t>
      </w:r>
      <w:proofErr w:type="spellEnd"/>
      <w:r w:rsidRPr="008A61FC">
        <w:rPr>
          <w:rFonts w:asciiTheme="majorBidi" w:hAnsiTheme="majorBidi" w:cstheme="majorBidi"/>
          <w:sz w:val="24"/>
          <w:szCs w:val="24"/>
        </w:rPr>
        <w:t xml:space="preserve"> Forest </w:t>
      </w:r>
      <w:proofErr w:type="spellStart"/>
      <w:r w:rsidRPr="008A61FC">
        <w:rPr>
          <w:rFonts w:asciiTheme="majorBidi" w:hAnsiTheme="majorBidi" w:cstheme="majorBidi"/>
          <w:sz w:val="24"/>
          <w:szCs w:val="24"/>
        </w:rPr>
        <w:t>Meteorol</w:t>
      </w:r>
      <w:proofErr w:type="spellEnd"/>
      <w:r w:rsidRPr="008A61FC">
        <w:rPr>
          <w:rFonts w:asciiTheme="majorBidi" w:hAnsiTheme="majorBidi" w:cstheme="majorBidi"/>
          <w:sz w:val="24"/>
          <w:szCs w:val="24"/>
        </w:rPr>
        <w:t xml:space="preserve"> 100:49</w:t>
      </w:r>
      <w:ins w:id="1599" w:author="copyeditor" w:date="2020-02-23T12:10:00Z">
        <w:r w:rsidR="0078776A">
          <w:rPr>
            <w:rFonts w:asciiTheme="majorBidi" w:hAnsiTheme="majorBidi" w:cstheme="majorBidi"/>
            <w:color w:val="000000" w:themeColor="text1"/>
            <w:sz w:val="24"/>
            <w:szCs w:val="24"/>
            <w:lang w:val="en"/>
          </w:rPr>
          <w:t>–</w:t>
        </w:r>
      </w:ins>
      <w:del w:id="1600" w:author="copyeditor" w:date="2020-02-23T12:10:00Z">
        <w:r w:rsidRPr="008A61FC" w:rsidDel="0078776A">
          <w:rPr>
            <w:rFonts w:asciiTheme="majorBidi" w:hAnsiTheme="majorBidi" w:cstheme="majorBidi"/>
            <w:sz w:val="24"/>
            <w:szCs w:val="24"/>
          </w:rPr>
          <w:delText>-</w:delText>
        </w:r>
      </w:del>
      <w:r w:rsidRPr="008A61FC">
        <w:rPr>
          <w:rFonts w:asciiTheme="majorBidi" w:hAnsiTheme="majorBidi" w:cstheme="majorBidi"/>
          <w:sz w:val="24"/>
          <w:szCs w:val="24"/>
        </w:rPr>
        <w:t>58</w:t>
      </w:r>
    </w:p>
    <w:p w14:paraId="75ABB25F" w14:textId="3D828CB4" w:rsidR="0080140D" w:rsidRPr="008A61FC" w:rsidRDefault="0080140D" w:rsidP="00A27E34">
      <w:pPr>
        <w:spacing w:after="0" w:line="480" w:lineRule="auto"/>
        <w:ind w:left="425" w:hanging="425"/>
        <w:rPr>
          <w:rFonts w:asciiTheme="majorBidi" w:hAnsiTheme="majorBidi" w:cstheme="majorBidi"/>
          <w:color w:val="000000" w:themeColor="text1"/>
          <w:sz w:val="24"/>
          <w:szCs w:val="24"/>
          <w:lang w:val="en"/>
        </w:rPr>
      </w:pPr>
      <w:r w:rsidRPr="008A61FC">
        <w:rPr>
          <w:rFonts w:asciiTheme="majorBidi" w:hAnsiTheme="majorBidi" w:cstheme="majorBidi"/>
          <w:color w:val="000000" w:themeColor="text1"/>
          <w:sz w:val="24"/>
          <w:szCs w:val="24"/>
          <w:lang w:val="en"/>
        </w:rPr>
        <w:t xml:space="preserve">Mueller TC, Steckel LE (2019a) Dicamba volatility in </w:t>
      </w:r>
      <w:proofErr w:type="spellStart"/>
      <w:r w:rsidRPr="008A61FC">
        <w:rPr>
          <w:rFonts w:asciiTheme="majorBidi" w:hAnsiTheme="majorBidi" w:cstheme="majorBidi"/>
          <w:color w:val="000000" w:themeColor="text1"/>
          <w:sz w:val="24"/>
          <w:szCs w:val="24"/>
          <w:lang w:val="en"/>
        </w:rPr>
        <w:t>humidomes</w:t>
      </w:r>
      <w:proofErr w:type="spellEnd"/>
      <w:r w:rsidRPr="008A61FC">
        <w:rPr>
          <w:rFonts w:asciiTheme="majorBidi" w:hAnsiTheme="majorBidi" w:cstheme="majorBidi"/>
          <w:color w:val="000000" w:themeColor="text1"/>
          <w:sz w:val="24"/>
          <w:szCs w:val="24"/>
          <w:lang w:val="en"/>
        </w:rPr>
        <w:t xml:space="preserve"> as affected by temperature and herbicide treatment. Weed Technol </w:t>
      </w:r>
      <w:r w:rsidR="00A57BE0" w:rsidRPr="008A61FC">
        <w:rPr>
          <w:rFonts w:asciiTheme="majorBidi" w:hAnsiTheme="majorBidi" w:cstheme="majorBidi"/>
          <w:color w:val="000000" w:themeColor="text1"/>
          <w:sz w:val="24"/>
          <w:szCs w:val="24"/>
          <w:lang w:val="en"/>
        </w:rPr>
        <w:t>33:541</w:t>
      </w:r>
      <w:ins w:id="1601" w:author="copyeditor" w:date="2020-02-23T12:10:00Z">
        <w:r w:rsidR="0078776A">
          <w:rPr>
            <w:rFonts w:asciiTheme="majorBidi" w:hAnsiTheme="majorBidi" w:cstheme="majorBidi"/>
            <w:color w:val="000000" w:themeColor="text1"/>
            <w:sz w:val="24"/>
            <w:szCs w:val="24"/>
            <w:lang w:val="en"/>
          </w:rPr>
          <w:t>–</w:t>
        </w:r>
      </w:ins>
      <w:del w:id="1602" w:author="copyeditor" w:date="2020-02-23T12:10:00Z">
        <w:r w:rsidR="00A57BE0" w:rsidRPr="008A61FC" w:rsidDel="0078776A">
          <w:rPr>
            <w:rFonts w:asciiTheme="majorBidi" w:hAnsiTheme="majorBidi" w:cstheme="majorBidi"/>
            <w:color w:val="000000" w:themeColor="text1"/>
            <w:sz w:val="24"/>
            <w:szCs w:val="24"/>
            <w:lang w:val="en"/>
          </w:rPr>
          <w:delText>-</w:delText>
        </w:r>
      </w:del>
      <w:r w:rsidR="00A57BE0" w:rsidRPr="008A61FC">
        <w:rPr>
          <w:rFonts w:asciiTheme="majorBidi" w:hAnsiTheme="majorBidi" w:cstheme="majorBidi"/>
          <w:color w:val="000000" w:themeColor="text1"/>
          <w:sz w:val="24"/>
          <w:szCs w:val="24"/>
          <w:lang w:val="en"/>
        </w:rPr>
        <w:t>546</w:t>
      </w:r>
    </w:p>
    <w:p w14:paraId="3AAD0D48" w14:textId="41C32E65" w:rsidR="002E184A" w:rsidRPr="008A61FC" w:rsidRDefault="00FC6B79" w:rsidP="0031225F">
      <w:pPr>
        <w:spacing w:after="0" w:line="480" w:lineRule="auto"/>
        <w:ind w:left="425" w:hanging="425"/>
        <w:rPr>
          <w:rFonts w:asciiTheme="majorBidi" w:hAnsiTheme="majorBidi" w:cstheme="majorBidi"/>
          <w:color w:val="000000" w:themeColor="text1"/>
          <w:sz w:val="24"/>
          <w:szCs w:val="24"/>
          <w:lang w:val="en"/>
        </w:rPr>
      </w:pPr>
      <w:r w:rsidRPr="008A61FC">
        <w:rPr>
          <w:rFonts w:asciiTheme="majorBidi" w:hAnsiTheme="majorBidi" w:cstheme="majorBidi"/>
          <w:color w:val="000000" w:themeColor="text1"/>
          <w:sz w:val="24"/>
          <w:szCs w:val="24"/>
          <w:lang w:val="en"/>
        </w:rPr>
        <w:lastRenderedPageBreak/>
        <w:t>Mueller TC, Steckel LE (2019</w:t>
      </w:r>
      <w:r w:rsidR="0080140D" w:rsidRPr="008A61FC">
        <w:rPr>
          <w:rFonts w:asciiTheme="majorBidi" w:hAnsiTheme="majorBidi" w:cstheme="majorBidi"/>
          <w:color w:val="000000" w:themeColor="text1"/>
          <w:sz w:val="24"/>
          <w:szCs w:val="24"/>
          <w:lang w:val="en"/>
        </w:rPr>
        <w:t>b</w:t>
      </w:r>
      <w:r w:rsidRPr="008A61FC">
        <w:rPr>
          <w:rFonts w:asciiTheme="majorBidi" w:hAnsiTheme="majorBidi" w:cstheme="majorBidi"/>
          <w:color w:val="000000" w:themeColor="text1"/>
          <w:sz w:val="24"/>
          <w:szCs w:val="24"/>
          <w:lang w:val="en"/>
        </w:rPr>
        <w:t xml:space="preserve">) Spray mixture pH as affected by dicamba, glyphosate, and spray additives. Weed Technol </w:t>
      </w:r>
      <w:r w:rsidR="002214C9" w:rsidRPr="008A61FC">
        <w:rPr>
          <w:rFonts w:asciiTheme="majorBidi" w:hAnsiTheme="majorBidi" w:cstheme="majorBidi"/>
          <w:color w:val="000000" w:themeColor="text1"/>
          <w:sz w:val="24"/>
          <w:szCs w:val="24"/>
          <w:lang w:val="en"/>
        </w:rPr>
        <w:t>33:547</w:t>
      </w:r>
      <w:ins w:id="1603" w:author="copyeditor" w:date="2020-02-23T12:10:00Z">
        <w:r w:rsidR="0078776A">
          <w:rPr>
            <w:rFonts w:asciiTheme="majorBidi" w:hAnsiTheme="majorBidi" w:cstheme="majorBidi"/>
            <w:color w:val="000000" w:themeColor="text1"/>
            <w:sz w:val="24"/>
            <w:szCs w:val="24"/>
            <w:lang w:val="en"/>
          </w:rPr>
          <w:t>–</w:t>
        </w:r>
      </w:ins>
      <w:del w:id="1604" w:author="copyeditor" w:date="2020-02-23T12:10:00Z">
        <w:r w:rsidR="002214C9" w:rsidRPr="008A61FC" w:rsidDel="0078776A">
          <w:rPr>
            <w:rFonts w:asciiTheme="majorBidi" w:hAnsiTheme="majorBidi" w:cstheme="majorBidi"/>
            <w:color w:val="000000" w:themeColor="text1"/>
            <w:sz w:val="24"/>
            <w:szCs w:val="24"/>
            <w:lang w:val="en"/>
          </w:rPr>
          <w:delText>-</w:delText>
        </w:r>
      </w:del>
      <w:r w:rsidR="002214C9" w:rsidRPr="008A61FC">
        <w:rPr>
          <w:rFonts w:asciiTheme="majorBidi" w:hAnsiTheme="majorBidi" w:cstheme="majorBidi"/>
          <w:color w:val="000000" w:themeColor="text1"/>
          <w:sz w:val="24"/>
          <w:szCs w:val="24"/>
          <w:lang w:val="en"/>
        </w:rPr>
        <w:t>554</w:t>
      </w:r>
    </w:p>
    <w:p w14:paraId="7AEFC0C1" w14:textId="64A08DFA" w:rsidR="00724AD5" w:rsidRPr="008A61FC" w:rsidRDefault="00724AD5">
      <w:pPr>
        <w:spacing w:after="0" w:line="480" w:lineRule="auto"/>
        <w:ind w:left="425" w:hanging="425"/>
        <w:rPr>
          <w:rFonts w:asciiTheme="majorBidi" w:hAnsiTheme="majorBidi" w:cstheme="majorBidi"/>
          <w:color w:val="000000" w:themeColor="text1"/>
          <w:sz w:val="24"/>
          <w:szCs w:val="24"/>
          <w:lang w:val="en"/>
        </w:rPr>
      </w:pPr>
      <w:r w:rsidRPr="008A61FC">
        <w:rPr>
          <w:rFonts w:asciiTheme="majorBidi" w:hAnsiTheme="majorBidi" w:cstheme="majorBidi"/>
          <w:color w:val="000000" w:themeColor="text1"/>
          <w:sz w:val="24"/>
          <w:szCs w:val="24"/>
          <w:lang w:val="en"/>
        </w:rPr>
        <w:t xml:space="preserve">Norsworthy J, </w:t>
      </w:r>
      <w:commentRangeStart w:id="1605"/>
      <w:commentRangeStart w:id="1606"/>
      <w:r w:rsidRPr="008A61FC">
        <w:rPr>
          <w:rFonts w:asciiTheme="majorBidi" w:hAnsiTheme="majorBidi" w:cstheme="majorBidi"/>
          <w:color w:val="000000" w:themeColor="text1"/>
          <w:sz w:val="24"/>
          <w:szCs w:val="24"/>
          <w:lang w:val="en"/>
        </w:rPr>
        <w:t>Barber</w:t>
      </w:r>
      <w:commentRangeEnd w:id="1605"/>
      <w:r w:rsidR="00BF2DA3">
        <w:rPr>
          <w:rStyle w:val="CommentReference"/>
        </w:rPr>
        <w:commentReference w:id="1605"/>
      </w:r>
      <w:commentRangeEnd w:id="1606"/>
      <w:r w:rsidR="00006D23">
        <w:rPr>
          <w:rStyle w:val="CommentReference"/>
        </w:rPr>
        <w:commentReference w:id="1606"/>
      </w:r>
      <w:r w:rsidRPr="008A61FC">
        <w:rPr>
          <w:rFonts w:asciiTheme="majorBidi" w:hAnsiTheme="majorBidi" w:cstheme="majorBidi"/>
          <w:color w:val="000000" w:themeColor="text1"/>
          <w:sz w:val="24"/>
          <w:szCs w:val="24"/>
          <w:lang w:val="en"/>
        </w:rPr>
        <w:t xml:space="preserve"> T, Kruger G, Reynolds DB, Steckel L, Young B, Bradley K (2018) Secondary movement of Xtendimax and Engenia in drift trials: </w:t>
      </w:r>
      <w:del w:id="1607" w:author="copyeditor" w:date="2020-02-23T12:26:00Z">
        <w:r w:rsidRPr="008A61FC" w:rsidDel="00BF2DA3">
          <w:rPr>
            <w:rFonts w:asciiTheme="majorBidi" w:hAnsiTheme="majorBidi" w:cstheme="majorBidi"/>
            <w:color w:val="000000" w:themeColor="text1"/>
            <w:sz w:val="24"/>
            <w:szCs w:val="24"/>
            <w:lang w:val="en"/>
          </w:rPr>
          <w:delText>I</w:delText>
        </w:r>
      </w:del>
      <w:ins w:id="1608" w:author="copyeditor" w:date="2020-02-23T12:26:00Z">
        <w:r w:rsidR="00BF2DA3">
          <w:rPr>
            <w:rFonts w:asciiTheme="majorBidi" w:hAnsiTheme="majorBidi" w:cstheme="majorBidi"/>
            <w:color w:val="000000" w:themeColor="text1"/>
            <w:sz w:val="24"/>
            <w:szCs w:val="24"/>
            <w:lang w:val="en"/>
          </w:rPr>
          <w:t>i</w:t>
        </w:r>
      </w:ins>
      <w:r w:rsidRPr="008A61FC">
        <w:rPr>
          <w:rFonts w:asciiTheme="majorBidi" w:hAnsiTheme="majorBidi" w:cstheme="majorBidi"/>
          <w:color w:val="000000" w:themeColor="text1"/>
          <w:sz w:val="24"/>
          <w:szCs w:val="24"/>
          <w:lang w:val="en"/>
        </w:rPr>
        <w:t xml:space="preserve">s this volatility? </w:t>
      </w:r>
      <w:ins w:id="1609" w:author="copyeditor" w:date="2020-02-23T12:27:00Z">
        <w:r w:rsidR="00BF2DA3">
          <w:rPr>
            <w:rFonts w:asciiTheme="majorBidi" w:hAnsiTheme="majorBidi" w:cstheme="majorBidi"/>
            <w:color w:val="000000" w:themeColor="text1"/>
            <w:sz w:val="24"/>
            <w:szCs w:val="24"/>
            <w:lang w:val="en"/>
          </w:rPr>
          <w:t xml:space="preserve">Abstract no. 206. </w:t>
        </w:r>
        <w:r w:rsidR="00BF2DA3">
          <w:rPr>
            <w:rFonts w:asciiTheme="majorBidi" w:hAnsiTheme="majorBidi" w:cstheme="majorBidi"/>
            <w:color w:val="000000" w:themeColor="text1"/>
            <w:sz w:val="24"/>
            <w:szCs w:val="24"/>
          </w:rPr>
          <w:t>Presented at 2019 WSSA Annual Meeting, New Orlean</w:t>
        </w:r>
      </w:ins>
      <w:ins w:id="1610" w:author="copyeditor" w:date="2020-02-23T12:28:00Z">
        <w:r w:rsidR="00BF2DA3">
          <w:rPr>
            <w:rFonts w:asciiTheme="majorBidi" w:hAnsiTheme="majorBidi" w:cstheme="majorBidi"/>
            <w:color w:val="000000" w:themeColor="text1"/>
            <w:sz w:val="24"/>
            <w:szCs w:val="24"/>
          </w:rPr>
          <w:t>s</w:t>
        </w:r>
      </w:ins>
      <w:ins w:id="1611" w:author="copyeditor" w:date="2020-02-23T12:27:00Z">
        <w:r w:rsidR="00BF2DA3">
          <w:rPr>
            <w:rFonts w:asciiTheme="majorBidi" w:hAnsiTheme="majorBidi" w:cstheme="majorBidi"/>
            <w:color w:val="000000" w:themeColor="text1"/>
            <w:sz w:val="24"/>
            <w:szCs w:val="24"/>
          </w:rPr>
          <w:t>, LA, February 11–14, 2019</w:t>
        </w:r>
      </w:ins>
      <w:del w:id="1612" w:author="copyeditor" w:date="2020-02-23T12:27:00Z">
        <w:r w:rsidRPr="008A61FC" w:rsidDel="00BF2DA3">
          <w:rPr>
            <w:rFonts w:asciiTheme="majorBidi" w:hAnsiTheme="majorBidi" w:cstheme="majorBidi"/>
            <w:color w:val="000000" w:themeColor="text1"/>
            <w:sz w:val="24"/>
            <w:szCs w:val="24"/>
            <w:lang w:val="en"/>
          </w:rPr>
          <w:delText>WSSA Abstract #206. Available at</w:delText>
        </w:r>
      </w:del>
      <w:ins w:id="1613" w:author="copyeditor" w:date="2020-02-23T12:27:00Z">
        <w:r w:rsidR="00BF2DA3">
          <w:rPr>
            <w:rFonts w:asciiTheme="majorBidi" w:hAnsiTheme="majorBidi" w:cstheme="majorBidi"/>
            <w:color w:val="000000" w:themeColor="text1"/>
            <w:sz w:val="24"/>
            <w:szCs w:val="24"/>
            <w:lang w:val="en"/>
          </w:rPr>
          <w:t>.</w:t>
        </w:r>
      </w:ins>
      <w:r w:rsidRPr="008A61FC">
        <w:rPr>
          <w:rFonts w:asciiTheme="majorBidi" w:hAnsiTheme="majorBidi" w:cstheme="majorBidi"/>
          <w:color w:val="000000" w:themeColor="text1"/>
          <w:sz w:val="24"/>
          <w:szCs w:val="24"/>
          <w:lang w:val="en"/>
        </w:rPr>
        <w:t xml:space="preserve"> </w:t>
      </w:r>
      <w:r w:rsidR="00204593">
        <w:fldChar w:fldCharType="begin"/>
      </w:r>
      <w:r w:rsidR="00204593">
        <w:instrText xml:space="preserve"> HYPERLINK "http://www.wssaabstracts.com/public/54/proceedings.html%20Accessed%20May%208" </w:instrText>
      </w:r>
      <w:r w:rsidR="00204593">
        <w:fldChar w:fldCharType="separate"/>
      </w:r>
      <w:r w:rsidRPr="008A61FC">
        <w:rPr>
          <w:rStyle w:val="Hyperlink"/>
          <w:rFonts w:asciiTheme="majorBidi" w:hAnsiTheme="majorBidi" w:cstheme="majorBidi"/>
          <w:color w:val="000000" w:themeColor="text1"/>
          <w:sz w:val="24"/>
          <w:szCs w:val="24"/>
          <w:u w:val="none"/>
          <w:lang w:val="en"/>
        </w:rPr>
        <w:t>http://www.wssaabstracts.com/public/54/proceedings.html</w:t>
      </w:r>
      <w:ins w:id="1614" w:author="copyeditor" w:date="2020-02-23T12:27:00Z">
        <w:r w:rsidR="00BF2DA3">
          <w:rPr>
            <w:rStyle w:val="Hyperlink"/>
            <w:rFonts w:asciiTheme="majorBidi" w:hAnsiTheme="majorBidi" w:cstheme="majorBidi"/>
            <w:color w:val="000000" w:themeColor="text1"/>
            <w:sz w:val="24"/>
            <w:szCs w:val="24"/>
            <w:u w:val="none"/>
            <w:lang w:val="en"/>
          </w:rPr>
          <w:t>.</w:t>
        </w:r>
      </w:ins>
      <w:r w:rsidRPr="008A61FC">
        <w:rPr>
          <w:rStyle w:val="Hyperlink"/>
          <w:rFonts w:asciiTheme="majorBidi" w:hAnsiTheme="majorBidi" w:cstheme="majorBidi"/>
          <w:color w:val="000000" w:themeColor="text1"/>
          <w:sz w:val="24"/>
          <w:szCs w:val="24"/>
          <w:u w:val="none"/>
          <w:lang w:val="en"/>
        </w:rPr>
        <w:t xml:space="preserve"> Accessed</w:t>
      </w:r>
      <w:ins w:id="1615" w:author="copyeditor" w:date="2020-02-23T12:27:00Z">
        <w:r w:rsidR="00BF2DA3">
          <w:rPr>
            <w:rStyle w:val="Hyperlink"/>
            <w:rFonts w:asciiTheme="majorBidi" w:hAnsiTheme="majorBidi" w:cstheme="majorBidi"/>
            <w:color w:val="000000" w:themeColor="text1"/>
            <w:sz w:val="24"/>
            <w:szCs w:val="24"/>
            <w:u w:val="none"/>
            <w:lang w:val="en"/>
          </w:rPr>
          <w:t>:</w:t>
        </w:r>
      </w:ins>
      <w:r w:rsidRPr="008A61FC">
        <w:rPr>
          <w:rStyle w:val="Hyperlink"/>
          <w:rFonts w:asciiTheme="majorBidi" w:hAnsiTheme="majorBidi" w:cstheme="majorBidi"/>
          <w:color w:val="000000" w:themeColor="text1"/>
          <w:sz w:val="24"/>
          <w:szCs w:val="24"/>
          <w:u w:val="none"/>
          <w:lang w:val="en"/>
        </w:rPr>
        <w:t xml:space="preserve"> May 8</w:t>
      </w:r>
      <w:r w:rsidR="00204593">
        <w:rPr>
          <w:rStyle w:val="Hyperlink"/>
          <w:rFonts w:asciiTheme="majorBidi" w:hAnsiTheme="majorBidi" w:cstheme="majorBidi"/>
          <w:color w:val="000000" w:themeColor="text1"/>
          <w:sz w:val="24"/>
          <w:szCs w:val="24"/>
          <w:u w:val="none"/>
          <w:lang w:val="en"/>
        </w:rPr>
        <w:fldChar w:fldCharType="end"/>
      </w:r>
      <w:r w:rsidRPr="008A61FC">
        <w:rPr>
          <w:rFonts w:asciiTheme="majorBidi" w:hAnsiTheme="majorBidi" w:cstheme="majorBidi"/>
          <w:color w:val="000000" w:themeColor="text1"/>
          <w:sz w:val="24"/>
          <w:szCs w:val="24"/>
          <w:lang w:val="en"/>
        </w:rPr>
        <w:t>, 2019.</w:t>
      </w:r>
    </w:p>
    <w:p w14:paraId="34267A50" w14:textId="4D3C5089" w:rsidR="0030314B" w:rsidRPr="008A61FC" w:rsidRDefault="0030314B">
      <w:pPr>
        <w:spacing w:after="0" w:line="480" w:lineRule="auto"/>
        <w:ind w:left="425" w:hanging="425"/>
        <w:rPr>
          <w:rFonts w:asciiTheme="majorBidi" w:hAnsiTheme="majorBidi" w:cstheme="majorBidi"/>
          <w:color w:val="000000" w:themeColor="text1"/>
          <w:sz w:val="24"/>
          <w:szCs w:val="24"/>
          <w:lang w:val="en"/>
        </w:rPr>
      </w:pPr>
      <w:proofErr w:type="spellStart"/>
      <w:r w:rsidRPr="008A61FC">
        <w:rPr>
          <w:rFonts w:asciiTheme="majorBidi" w:hAnsiTheme="majorBidi" w:cstheme="majorBidi"/>
          <w:color w:val="000000" w:themeColor="text1"/>
          <w:sz w:val="24"/>
          <w:szCs w:val="24"/>
          <w:lang w:val="en"/>
        </w:rPr>
        <w:t>Prueger</w:t>
      </w:r>
      <w:proofErr w:type="spellEnd"/>
      <w:r w:rsidRPr="008A61FC">
        <w:rPr>
          <w:rFonts w:asciiTheme="majorBidi" w:hAnsiTheme="majorBidi" w:cstheme="majorBidi"/>
          <w:color w:val="000000" w:themeColor="text1"/>
          <w:sz w:val="24"/>
          <w:szCs w:val="24"/>
          <w:lang w:val="en"/>
        </w:rPr>
        <w:t xml:space="preserve"> JH, Alfieri J, Gish TJ, </w:t>
      </w:r>
      <w:proofErr w:type="spellStart"/>
      <w:r w:rsidRPr="008A61FC">
        <w:rPr>
          <w:rFonts w:asciiTheme="majorBidi" w:hAnsiTheme="majorBidi" w:cstheme="majorBidi"/>
          <w:color w:val="000000" w:themeColor="text1"/>
          <w:sz w:val="24"/>
          <w:szCs w:val="24"/>
          <w:lang w:val="en"/>
        </w:rPr>
        <w:t>Kustas</w:t>
      </w:r>
      <w:proofErr w:type="spellEnd"/>
      <w:r w:rsidRPr="008A61FC">
        <w:rPr>
          <w:rFonts w:asciiTheme="majorBidi" w:hAnsiTheme="majorBidi" w:cstheme="majorBidi"/>
          <w:color w:val="000000" w:themeColor="text1"/>
          <w:sz w:val="24"/>
          <w:szCs w:val="24"/>
          <w:lang w:val="en"/>
        </w:rPr>
        <w:t xml:space="preserve"> WP, Daughtry CST, Hatfield JL, McKee LG (2017) Multi-year measurements of field-scale metolachlor volatilization. Water Air Soil Poll</w:t>
      </w:r>
      <w:del w:id="1616" w:author="copyeditor" w:date="2020-02-23T12:29:00Z">
        <w:r w:rsidRPr="008A61FC" w:rsidDel="0000159B">
          <w:rPr>
            <w:rFonts w:asciiTheme="majorBidi" w:hAnsiTheme="majorBidi" w:cstheme="majorBidi"/>
            <w:color w:val="000000" w:themeColor="text1"/>
            <w:sz w:val="24"/>
            <w:szCs w:val="24"/>
            <w:lang w:val="en"/>
          </w:rPr>
          <w:delText>ut</w:delText>
        </w:r>
        <w:r w:rsidR="007E090A" w:rsidRPr="008A61FC" w:rsidDel="0000159B">
          <w:rPr>
            <w:rFonts w:asciiTheme="majorBidi" w:hAnsiTheme="majorBidi" w:cstheme="majorBidi"/>
            <w:color w:val="000000" w:themeColor="text1"/>
            <w:sz w:val="24"/>
            <w:szCs w:val="24"/>
            <w:lang w:val="en"/>
          </w:rPr>
          <w:delText>ion</w:delText>
        </w:r>
      </w:del>
      <w:r w:rsidRPr="008A61FC">
        <w:rPr>
          <w:rFonts w:asciiTheme="majorBidi" w:hAnsiTheme="majorBidi" w:cstheme="majorBidi"/>
          <w:color w:val="000000" w:themeColor="text1"/>
          <w:sz w:val="24"/>
          <w:szCs w:val="24"/>
          <w:lang w:val="en"/>
        </w:rPr>
        <w:t xml:space="preserve"> 228:84</w:t>
      </w:r>
      <w:ins w:id="1617" w:author="copyeditor" w:date="2020-02-23T12:10:00Z">
        <w:r w:rsidR="0078776A">
          <w:rPr>
            <w:rFonts w:asciiTheme="majorBidi" w:hAnsiTheme="majorBidi" w:cstheme="majorBidi"/>
            <w:color w:val="000000" w:themeColor="text1"/>
            <w:sz w:val="24"/>
            <w:szCs w:val="24"/>
            <w:lang w:val="en"/>
          </w:rPr>
          <w:t>–</w:t>
        </w:r>
      </w:ins>
      <w:del w:id="1618" w:author="copyeditor" w:date="2020-02-23T12:10:00Z">
        <w:r w:rsidR="00E445D2" w:rsidRPr="008A61FC" w:rsidDel="0078776A">
          <w:rPr>
            <w:rFonts w:asciiTheme="majorBidi" w:hAnsiTheme="majorBidi" w:cstheme="majorBidi"/>
            <w:color w:val="000000" w:themeColor="text1"/>
            <w:sz w:val="24"/>
            <w:szCs w:val="24"/>
            <w:lang w:val="en"/>
          </w:rPr>
          <w:delText>-</w:delText>
        </w:r>
      </w:del>
      <w:r w:rsidR="00E445D2" w:rsidRPr="008A61FC">
        <w:rPr>
          <w:rFonts w:asciiTheme="majorBidi" w:hAnsiTheme="majorBidi" w:cstheme="majorBidi"/>
          <w:color w:val="000000" w:themeColor="text1"/>
          <w:sz w:val="24"/>
          <w:szCs w:val="24"/>
          <w:lang w:val="en"/>
        </w:rPr>
        <w:t>95</w:t>
      </w:r>
    </w:p>
    <w:p w14:paraId="198858A5" w14:textId="4B8342A9" w:rsidR="00FB0EDB" w:rsidRPr="008A61FC" w:rsidRDefault="00FB0EDB" w:rsidP="0031225F">
      <w:pPr>
        <w:spacing w:after="0" w:line="480" w:lineRule="auto"/>
        <w:ind w:left="425" w:hanging="425"/>
        <w:rPr>
          <w:rFonts w:asciiTheme="majorBidi" w:hAnsiTheme="majorBidi" w:cstheme="majorBidi"/>
          <w:color w:val="000000" w:themeColor="text1"/>
          <w:sz w:val="24"/>
          <w:szCs w:val="24"/>
          <w:lang w:val="en"/>
        </w:rPr>
      </w:pPr>
      <w:r w:rsidRPr="008A61FC">
        <w:rPr>
          <w:rFonts w:asciiTheme="majorBidi" w:hAnsiTheme="majorBidi" w:cstheme="majorBidi"/>
          <w:color w:val="000000" w:themeColor="text1"/>
          <w:sz w:val="24"/>
          <w:szCs w:val="24"/>
          <w:lang w:val="en"/>
        </w:rPr>
        <w:t xml:space="preserve">Ritz C, </w:t>
      </w:r>
      <w:proofErr w:type="spellStart"/>
      <w:r w:rsidRPr="008A61FC">
        <w:rPr>
          <w:rFonts w:asciiTheme="majorBidi" w:hAnsiTheme="majorBidi" w:cstheme="majorBidi"/>
          <w:color w:val="000000" w:themeColor="text1"/>
          <w:sz w:val="24"/>
          <w:szCs w:val="24"/>
          <w:lang w:val="en"/>
        </w:rPr>
        <w:t>Baty</w:t>
      </w:r>
      <w:proofErr w:type="spellEnd"/>
      <w:r w:rsidRPr="008A61FC">
        <w:rPr>
          <w:rFonts w:asciiTheme="majorBidi" w:hAnsiTheme="majorBidi" w:cstheme="majorBidi"/>
          <w:color w:val="000000" w:themeColor="text1"/>
          <w:sz w:val="24"/>
          <w:szCs w:val="24"/>
          <w:lang w:val="en"/>
        </w:rPr>
        <w:t xml:space="preserve"> F, Streibig JC, Gerhard D (2015) Dose-</w:t>
      </w:r>
      <w:r w:rsidR="00724AD5" w:rsidRPr="008A61FC">
        <w:rPr>
          <w:rFonts w:asciiTheme="majorBidi" w:hAnsiTheme="majorBidi" w:cstheme="majorBidi"/>
          <w:color w:val="000000" w:themeColor="text1"/>
          <w:sz w:val="24"/>
          <w:szCs w:val="24"/>
          <w:lang w:val="en"/>
        </w:rPr>
        <w:t>r</w:t>
      </w:r>
      <w:r w:rsidRPr="008A61FC">
        <w:rPr>
          <w:rFonts w:asciiTheme="majorBidi" w:hAnsiTheme="majorBidi" w:cstheme="majorBidi"/>
          <w:color w:val="000000" w:themeColor="text1"/>
          <w:sz w:val="24"/>
          <w:szCs w:val="24"/>
          <w:lang w:val="en"/>
        </w:rPr>
        <w:t xml:space="preserve">esponse </w:t>
      </w:r>
      <w:r w:rsidR="00724AD5" w:rsidRPr="008A61FC">
        <w:rPr>
          <w:rFonts w:asciiTheme="majorBidi" w:hAnsiTheme="majorBidi" w:cstheme="majorBidi"/>
          <w:color w:val="000000" w:themeColor="text1"/>
          <w:sz w:val="24"/>
          <w:szCs w:val="24"/>
          <w:lang w:val="en"/>
        </w:rPr>
        <w:t>a</w:t>
      </w:r>
      <w:r w:rsidRPr="008A61FC">
        <w:rPr>
          <w:rFonts w:asciiTheme="majorBidi" w:hAnsiTheme="majorBidi" w:cstheme="majorBidi"/>
          <w:color w:val="000000" w:themeColor="text1"/>
          <w:sz w:val="24"/>
          <w:szCs w:val="24"/>
          <w:lang w:val="en"/>
        </w:rPr>
        <w:t xml:space="preserve">nalysis </w:t>
      </w:r>
      <w:r w:rsidR="00724AD5" w:rsidRPr="008A61FC">
        <w:rPr>
          <w:rFonts w:asciiTheme="majorBidi" w:hAnsiTheme="majorBidi" w:cstheme="majorBidi"/>
          <w:color w:val="000000" w:themeColor="text1"/>
          <w:sz w:val="24"/>
          <w:szCs w:val="24"/>
          <w:lang w:val="en"/>
        </w:rPr>
        <w:t>u</w:t>
      </w:r>
      <w:r w:rsidRPr="008A61FC">
        <w:rPr>
          <w:rFonts w:asciiTheme="majorBidi" w:hAnsiTheme="majorBidi" w:cstheme="majorBidi"/>
          <w:color w:val="000000" w:themeColor="text1"/>
          <w:sz w:val="24"/>
          <w:szCs w:val="24"/>
          <w:lang w:val="en"/>
        </w:rPr>
        <w:t xml:space="preserve">sing R. </w:t>
      </w:r>
      <w:proofErr w:type="spellStart"/>
      <w:r w:rsidRPr="008A61FC">
        <w:rPr>
          <w:rFonts w:asciiTheme="majorBidi" w:hAnsiTheme="majorBidi" w:cstheme="majorBidi"/>
          <w:color w:val="000000" w:themeColor="text1"/>
          <w:sz w:val="24"/>
          <w:szCs w:val="24"/>
          <w:lang w:val="en"/>
        </w:rPr>
        <w:t>P</w:t>
      </w:r>
      <w:ins w:id="1619" w:author="copyeditor" w:date="2020-02-23T12:10:00Z">
        <w:r w:rsidR="0078776A">
          <w:rPr>
            <w:rFonts w:asciiTheme="majorBidi" w:hAnsiTheme="majorBidi" w:cstheme="majorBidi"/>
            <w:color w:val="000000" w:themeColor="text1"/>
            <w:sz w:val="24"/>
            <w:szCs w:val="24"/>
            <w:lang w:val="en"/>
          </w:rPr>
          <w:t>L</w:t>
        </w:r>
      </w:ins>
      <w:del w:id="1620" w:author="copyeditor" w:date="2020-02-23T12:10:00Z">
        <w:r w:rsidRPr="008A61FC" w:rsidDel="0078776A">
          <w:rPr>
            <w:rFonts w:asciiTheme="majorBidi" w:hAnsiTheme="majorBidi" w:cstheme="majorBidi"/>
            <w:color w:val="000000" w:themeColor="text1"/>
            <w:sz w:val="24"/>
            <w:szCs w:val="24"/>
            <w:lang w:val="en"/>
          </w:rPr>
          <w:delText>l</w:delText>
        </w:r>
      </w:del>
      <w:r w:rsidRPr="008A61FC">
        <w:rPr>
          <w:rFonts w:asciiTheme="majorBidi" w:hAnsiTheme="majorBidi" w:cstheme="majorBidi"/>
          <w:color w:val="000000" w:themeColor="text1"/>
          <w:sz w:val="24"/>
          <w:szCs w:val="24"/>
          <w:lang w:val="en"/>
        </w:rPr>
        <w:t>oS</w:t>
      </w:r>
      <w:proofErr w:type="spellEnd"/>
      <w:r w:rsidRPr="008A61FC">
        <w:rPr>
          <w:rFonts w:asciiTheme="majorBidi" w:hAnsiTheme="majorBidi" w:cstheme="majorBidi"/>
          <w:color w:val="000000" w:themeColor="text1"/>
          <w:sz w:val="24"/>
          <w:szCs w:val="24"/>
          <w:lang w:val="en"/>
        </w:rPr>
        <w:t xml:space="preserve"> O</w:t>
      </w:r>
      <w:r w:rsidR="0078776A" w:rsidRPr="008A61FC">
        <w:rPr>
          <w:rFonts w:asciiTheme="majorBidi" w:hAnsiTheme="majorBidi" w:cstheme="majorBidi"/>
          <w:color w:val="000000" w:themeColor="text1"/>
          <w:sz w:val="24"/>
          <w:szCs w:val="24"/>
          <w:lang w:val="en"/>
        </w:rPr>
        <w:t>ne</w:t>
      </w:r>
      <w:r w:rsidRPr="008A61FC">
        <w:rPr>
          <w:rFonts w:asciiTheme="majorBidi" w:hAnsiTheme="majorBidi" w:cstheme="majorBidi"/>
          <w:color w:val="000000" w:themeColor="text1"/>
          <w:sz w:val="24"/>
          <w:szCs w:val="24"/>
          <w:lang w:val="en"/>
        </w:rPr>
        <w:t xml:space="preserve"> 10:</w:t>
      </w:r>
      <w:del w:id="1621" w:author="copyeditor" w:date="2020-02-23T12:31:00Z">
        <w:r w:rsidR="00000E82" w:rsidRPr="008A61FC" w:rsidDel="00007D52">
          <w:rPr>
            <w:rFonts w:asciiTheme="majorBidi" w:hAnsiTheme="majorBidi" w:cstheme="majorBidi"/>
            <w:color w:val="000000" w:themeColor="text1"/>
            <w:sz w:val="24"/>
            <w:szCs w:val="24"/>
            <w:lang w:val="en"/>
          </w:rPr>
          <w:delText xml:space="preserve"> </w:delText>
        </w:r>
      </w:del>
      <w:r w:rsidRPr="008A61FC">
        <w:rPr>
          <w:rFonts w:asciiTheme="majorBidi" w:hAnsiTheme="majorBidi" w:cstheme="majorBidi"/>
          <w:color w:val="000000" w:themeColor="text1"/>
          <w:sz w:val="24"/>
          <w:szCs w:val="24"/>
          <w:lang w:val="en"/>
        </w:rPr>
        <w:t>e0146021</w:t>
      </w:r>
    </w:p>
    <w:p w14:paraId="5306A50F" w14:textId="4F586D56" w:rsidR="001D6BF8" w:rsidRPr="008A61FC" w:rsidRDefault="004653FA" w:rsidP="00F21D43">
      <w:pPr>
        <w:spacing w:after="0" w:line="480" w:lineRule="auto"/>
        <w:ind w:left="425" w:hanging="425"/>
        <w:rPr>
          <w:rFonts w:asciiTheme="majorBidi" w:hAnsiTheme="majorBidi" w:cstheme="majorBidi"/>
          <w:color w:val="000000" w:themeColor="text1"/>
          <w:sz w:val="24"/>
          <w:szCs w:val="24"/>
          <w:lang w:val="en"/>
        </w:rPr>
      </w:pPr>
      <w:r w:rsidRPr="008A61FC">
        <w:rPr>
          <w:rFonts w:asciiTheme="majorBidi" w:hAnsiTheme="majorBidi" w:cstheme="majorBidi"/>
          <w:color w:val="000000" w:themeColor="text1"/>
          <w:sz w:val="24"/>
          <w:szCs w:val="24"/>
          <w:lang w:val="en"/>
        </w:rPr>
        <w:t>Ritz C, Streibig JC (</w:t>
      </w:r>
      <w:r w:rsidR="00E0551E" w:rsidRPr="008A61FC">
        <w:rPr>
          <w:rFonts w:asciiTheme="majorBidi" w:hAnsiTheme="majorBidi" w:cstheme="majorBidi"/>
          <w:color w:val="000000" w:themeColor="text1"/>
          <w:sz w:val="24"/>
          <w:szCs w:val="24"/>
          <w:lang w:val="en"/>
        </w:rPr>
        <w:t>2008</w:t>
      </w:r>
      <w:r w:rsidRPr="008A61FC">
        <w:rPr>
          <w:rFonts w:asciiTheme="majorBidi" w:hAnsiTheme="majorBidi" w:cstheme="majorBidi"/>
          <w:color w:val="000000" w:themeColor="text1"/>
          <w:sz w:val="24"/>
          <w:szCs w:val="24"/>
          <w:lang w:val="en"/>
        </w:rPr>
        <w:t xml:space="preserve">) </w:t>
      </w:r>
      <w:r w:rsidRPr="00FB5C1F">
        <w:rPr>
          <w:rFonts w:asciiTheme="majorBidi" w:hAnsiTheme="majorBidi" w:cstheme="majorBidi"/>
          <w:i/>
          <w:color w:val="000000" w:themeColor="text1"/>
          <w:sz w:val="24"/>
          <w:szCs w:val="24"/>
          <w:lang w:val="en"/>
          <w:rPrChange w:id="1622" w:author="copyeditor" w:date="2020-02-23T12:33:00Z">
            <w:rPr>
              <w:rFonts w:asciiTheme="majorBidi" w:hAnsiTheme="majorBidi" w:cstheme="majorBidi"/>
              <w:color w:val="000000" w:themeColor="text1"/>
              <w:sz w:val="24"/>
              <w:szCs w:val="24"/>
              <w:lang w:val="en"/>
            </w:rPr>
          </w:rPrChange>
        </w:rPr>
        <w:t xml:space="preserve">Nonlinear </w:t>
      </w:r>
      <w:del w:id="1623" w:author="copyeditor" w:date="2020-02-23T12:33:00Z">
        <w:r w:rsidRPr="00FB5C1F" w:rsidDel="00FB5C1F">
          <w:rPr>
            <w:rFonts w:asciiTheme="majorBidi" w:hAnsiTheme="majorBidi" w:cstheme="majorBidi"/>
            <w:i/>
            <w:color w:val="000000" w:themeColor="text1"/>
            <w:sz w:val="24"/>
            <w:szCs w:val="24"/>
            <w:lang w:val="en"/>
            <w:rPrChange w:id="1624" w:author="copyeditor" w:date="2020-02-23T12:33:00Z">
              <w:rPr>
                <w:rFonts w:asciiTheme="majorBidi" w:hAnsiTheme="majorBidi" w:cstheme="majorBidi"/>
                <w:color w:val="000000" w:themeColor="text1"/>
                <w:sz w:val="24"/>
                <w:szCs w:val="24"/>
                <w:lang w:val="en"/>
              </w:rPr>
            </w:rPrChange>
          </w:rPr>
          <w:delText>r</w:delText>
        </w:r>
      </w:del>
      <w:ins w:id="1625" w:author="copyeditor" w:date="2020-02-23T12:33:00Z">
        <w:r w:rsidR="00FB5C1F" w:rsidRPr="00FB5C1F">
          <w:rPr>
            <w:rFonts w:asciiTheme="majorBidi" w:hAnsiTheme="majorBidi" w:cstheme="majorBidi"/>
            <w:i/>
            <w:color w:val="000000" w:themeColor="text1"/>
            <w:sz w:val="24"/>
            <w:szCs w:val="24"/>
            <w:lang w:val="en"/>
            <w:rPrChange w:id="1626" w:author="copyeditor" w:date="2020-02-23T12:33:00Z">
              <w:rPr>
                <w:rFonts w:asciiTheme="majorBidi" w:hAnsiTheme="majorBidi" w:cstheme="majorBidi"/>
                <w:color w:val="000000" w:themeColor="text1"/>
                <w:sz w:val="24"/>
                <w:szCs w:val="24"/>
                <w:lang w:val="en"/>
              </w:rPr>
            </w:rPrChange>
          </w:rPr>
          <w:t>R</w:t>
        </w:r>
      </w:ins>
      <w:r w:rsidRPr="00FB5C1F">
        <w:rPr>
          <w:rFonts w:asciiTheme="majorBidi" w:hAnsiTheme="majorBidi" w:cstheme="majorBidi"/>
          <w:i/>
          <w:color w:val="000000" w:themeColor="text1"/>
          <w:sz w:val="24"/>
          <w:szCs w:val="24"/>
          <w:lang w:val="en"/>
          <w:rPrChange w:id="1627" w:author="copyeditor" w:date="2020-02-23T12:33:00Z">
            <w:rPr>
              <w:rFonts w:asciiTheme="majorBidi" w:hAnsiTheme="majorBidi" w:cstheme="majorBidi"/>
              <w:color w:val="000000" w:themeColor="text1"/>
              <w:sz w:val="24"/>
              <w:szCs w:val="24"/>
              <w:lang w:val="en"/>
            </w:rPr>
          </w:rPrChange>
        </w:rPr>
        <w:t xml:space="preserve">egression </w:t>
      </w:r>
      <w:del w:id="1628" w:author="copyeditor" w:date="2020-02-23T12:33:00Z">
        <w:r w:rsidRPr="00FB5C1F" w:rsidDel="00FB5C1F">
          <w:rPr>
            <w:rFonts w:asciiTheme="majorBidi" w:hAnsiTheme="majorBidi" w:cstheme="majorBidi"/>
            <w:i/>
            <w:color w:val="000000" w:themeColor="text1"/>
            <w:sz w:val="24"/>
            <w:szCs w:val="24"/>
            <w:lang w:val="en"/>
            <w:rPrChange w:id="1629" w:author="copyeditor" w:date="2020-02-23T12:33:00Z">
              <w:rPr>
                <w:rFonts w:asciiTheme="majorBidi" w:hAnsiTheme="majorBidi" w:cstheme="majorBidi"/>
                <w:color w:val="000000" w:themeColor="text1"/>
                <w:sz w:val="24"/>
                <w:szCs w:val="24"/>
                <w:lang w:val="en"/>
              </w:rPr>
            </w:rPrChange>
          </w:rPr>
          <w:delText>w</w:delText>
        </w:r>
      </w:del>
      <w:ins w:id="1630" w:author="copyeditor" w:date="2020-02-23T12:33:00Z">
        <w:r w:rsidR="00FB5C1F" w:rsidRPr="00FB5C1F">
          <w:rPr>
            <w:rFonts w:asciiTheme="majorBidi" w:hAnsiTheme="majorBidi" w:cstheme="majorBidi"/>
            <w:i/>
            <w:color w:val="000000" w:themeColor="text1"/>
            <w:sz w:val="24"/>
            <w:szCs w:val="24"/>
            <w:lang w:val="en"/>
            <w:rPrChange w:id="1631" w:author="copyeditor" w:date="2020-02-23T12:33:00Z">
              <w:rPr>
                <w:rFonts w:asciiTheme="majorBidi" w:hAnsiTheme="majorBidi" w:cstheme="majorBidi"/>
                <w:color w:val="000000" w:themeColor="text1"/>
                <w:sz w:val="24"/>
                <w:szCs w:val="24"/>
                <w:lang w:val="en"/>
              </w:rPr>
            </w:rPrChange>
          </w:rPr>
          <w:t>W</w:t>
        </w:r>
      </w:ins>
      <w:r w:rsidRPr="00FB5C1F">
        <w:rPr>
          <w:rFonts w:asciiTheme="majorBidi" w:hAnsiTheme="majorBidi" w:cstheme="majorBidi"/>
          <w:i/>
          <w:color w:val="000000" w:themeColor="text1"/>
          <w:sz w:val="24"/>
          <w:szCs w:val="24"/>
          <w:lang w:val="en"/>
          <w:rPrChange w:id="1632" w:author="copyeditor" w:date="2020-02-23T12:33:00Z">
            <w:rPr>
              <w:rFonts w:asciiTheme="majorBidi" w:hAnsiTheme="majorBidi" w:cstheme="majorBidi"/>
              <w:color w:val="000000" w:themeColor="text1"/>
              <w:sz w:val="24"/>
              <w:szCs w:val="24"/>
              <w:lang w:val="en"/>
            </w:rPr>
          </w:rPrChange>
        </w:rPr>
        <w:t>ith R</w:t>
      </w:r>
      <w:r w:rsidRPr="008A61FC">
        <w:rPr>
          <w:rFonts w:asciiTheme="majorBidi" w:hAnsiTheme="majorBidi" w:cstheme="majorBidi"/>
          <w:color w:val="000000" w:themeColor="text1"/>
          <w:sz w:val="24"/>
          <w:szCs w:val="24"/>
          <w:lang w:val="en"/>
        </w:rPr>
        <w:t>. New York</w:t>
      </w:r>
      <w:ins w:id="1633" w:author="copyeditor" w:date="2020-02-23T12:33:00Z">
        <w:r w:rsidR="00FB5C1F">
          <w:rPr>
            <w:rFonts w:asciiTheme="majorBidi" w:hAnsiTheme="majorBidi" w:cstheme="majorBidi"/>
            <w:color w:val="000000" w:themeColor="text1"/>
            <w:sz w:val="24"/>
            <w:szCs w:val="24"/>
            <w:lang w:val="en"/>
          </w:rPr>
          <w:t>, NY</w:t>
        </w:r>
      </w:ins>
      <w:r w:rsidRPr="008A61FC">
        <w:rPr>
          <w:rFonts w:asciiTheme="majorBidi" w:hAnsiTheme="majorBidi" w:cstheme="majorBidi"/>
          <w:color w:val="000000" w:themeColor="text1"/>
          <w:sz w:val="24"/>
          <w:szCs w:val="24"/>
          <w:lang w:val="en"/>
        </w:rPr>
        <w:t>: Springer Science and Business Media. 148 p</w:t>
      </w:r>
    </w:p>
    <w:p w14:paraId="5961CD9C" w14:textId="5CBFF94D" w:rsidR="0001290F" w:rsidRPr="008A61FC" w:rsidRDefault="0001290F" w:rsidP="0001290F">
      <w:pPr>
        <w:spacing w:after="0" w:line="480" w:lineRule="auto"/>
        <w:ind w:left="425" w:hanging="425"/>
        <w:rPr>
          <w:rFonts w:asciiTheme="majorBidi" w:hAnsiTheme="majorBidi" w:cstheme="majorBidi"/>
          <w:color w:val="000000" w:themeColor="text1"/>
          <w:sz w:val="24"/>
          <w:szCs w:val="24"/>
          <w:lang w:val="en"/>
        </w:rPr>
      </w:pPr>
      <w:r w:rsidRPr="008A61FC">
        <w:rPr>
          <w:rFonts w:asciiTheme="majorBidi" w:hAnsiTheme="majorBidi" w:cstheme="majorBidi"/>
          <w:color w:val="000000" w:themeColor="text1"/>
          <w:sz w:val="24"/>
          <w:szCs w:val="24"/>
          <w:lang w:val="en"/>
        </w:rPr>
        <w:t xml:space="preserve">Shaner DL </w:t>
      </w:r>
      <w:r w:rsidR="0058017B" w:rsidRPr="008A61FC">
        <w:rPr>
          <w:rFonts w:asciiTheme="majorBidi" w:hAnsiTheme="majorBidi" w:cstheme="majorBidi"/>
          <w:color w:val="000000" w:themeColor="text1"/>
          <w:sz w:val="24"/>
          <w:szCs w:val="24"/>
          <w:lang w:val="en"/>
        </w:rPr>
        <w:t>(</w:t>
      </w:r>
      <w:r w:rsidRPr="008A61FC">
        <w:rPr>
          <w:rFonts w:asciiTheme="majorBidi" w:hAnsiTheme="majorBidi" w:cstheme="majorBidi"/>
          <w:color w:val="000000" w:themeColor="text1"/>
          <w:sz w:val="24"/>
          <w:szCs w:val="24"/>
          <w:lang w:val="en"/>
        </w:rPr>
        <w:t>2014</w:t>
      </w:r>
      <w:r w:rsidR="0058017B" w:rsidRPr="008A61FC">
        <w:rPr>
          <w:rFonts w:asciiTheme="majorBidi" w:hAnsiTheme="majorBidi" w:cstheme="majorBidi"/>
          <w:color w:val="000000" w:themeColor="text1"/>
          <w:sz w:val="24"/>
          <w:szCs w:val="24"/>
          <w:lang w:val="en"/>
        </w:rPr>
        <w:t>)</w:t>
      </w:r>
      <w:r w:rsidRPr="008A61FC">
        <w:rPr>
          <w:rFonts w:asciiTheme="majorBidi" w:hAnsiTheme="majorBidi" w:cstheme="majorBidi"/>
          <w:color w:val="000000" w:themeColor="text1"/>
          <w:sz w:val="24"/>
          <w:szCs w:val="24"/>
          <w:lang w:val="en"/>
        </w:rPr>
        <w:t xml:space="preserve"> </w:t>
      </w:r>
      <w:r w:rsidRPr="00FB5C1F">
        <w:rPr>
          <w:rFonts w:asciiTheme="majorBidi" w:hAnsiTheme="majorBidi" w:cstheme="majorBidi"/>
          <w:i/>
          <w:color w:val="000000" w:themeColor="text1"/>
          <w:sz w:val="24"/>
          <w:szCs w:val="24"/>
          <w:lang w:val="en"/>
          <w:rPrChange w:id="1634" w:author="copyeditor" w:date="2020-02-23T12:34:00Z">
            <w:rPr>
              <w:rFonts w:asciiTheme="majorBidi" w:hAnsiTheme="majorBidi" w:cstheme="majorBidi"/>
              <w:color w:val="000000" w:themeColor="text1"/>
              <w:sz w:val="24"/>
              <w:szCs w:val="24"/>
              <w:lang w:val="en"/>
            </w:rPr>
          </w:rPrChange>
        </w:rPr>
        <w:t xml:space="preserve">Herbicide </w:t>
      </w:r>
      <w:del w:id="1635" w:author="copyeditor" w:date="2020-02-23T12:33:00Z">
        <w:r w:rsidRPr="00FB5C1F" w:rsidDel="00FB5C1F">
          <w:rPr>
            <w:rFonts w:asciiTheme="majorBidi" w:hAnsiTheme="majorBidi" w:cstheme="majorBidi"/>
            <w:i/>
            <w:color w:val="000000" w:themeColor="text1"/>
            <w:sz w:val="24"/>
            <w:szCs w:val="24"/>
            <w:lang w:val="en"/>
            <w:rPrChange w:id="1636" w:author="copyeditor" w:date="2020-02-23T12:34:00Z">
              <w:rPr>
                <w:rFonts w:asciiTheme="majorBidi" w:hAnsiTheme="majorBidi" w:cstheme="majorBidi"/>
                <w:color w:val="000000" w:themeColor="text1"/>
                <w:sz w:val="24"/>
                <w:szCs w:val="24"/>
                <w:lang w:val="en"/>
              </w:rPr>
            </w:rPrChange>
          </w:rPr>
          <w:delText>h</w:delText>
        </w:r>
      </w:del>
      <w:ins w:id="1637" w:author="copyeditor" w:date="2020-02-23T12:33:00Z">
        <w:r w:rsidR="00FB5C1F" w:rsidRPr="00FB5C1F">
          <w:rPr>
            <w:rFonts w:asciiTheme="majorBidi" w:hAnsiTheme="majorBidi" w:cstheme="majorBidi"/>
            <w:i/>
            <w:color w:val="000000" w:themeColor="text1"/>
            <w:sz w:val="24"/>
            <w:szCs w:val="24"/>
            <w:lang w:val="en"/>
            <w:rPrChange w:id="1638" w:author="copyeditor" w:date="2020-02-23T12:34:00Z">
              <w:rPr>
                <w:rFonts w:asciiTheme="majorBidi" w:hAnsiTheme="majorBidi" w:cstheme="majorBidi"/>
                <w:color w:val="000000" w:themeColor="text1"/>
                <w:sz w:val="24"/>
                <w:szCs w:val="24"/>
                <w:lang w:val="en"/>
              </w:rPr>
            </w:rPrChange>
          </w:rPr>
          <w:t>H</w:t>
        </w:r>
      </w:ins>
      <w:r w:rsidRPr="00FB5C1F">
        <w:rPr>
          <w:rFonts w:asciiTheme="majorBidi" w:hAnsiTheme="majorBidi" w:cstheme="majorBidi"/>
          <w:i/>
          <w:color w:val="000000" w:themeColor="text1"/>
          <w:sz w:val="24"/>
          <w:szCs w:val="24"/>
          <w:lang w:val="en"/>
          <w:rPrChange w:id="1639" w:author="copyeditor" w:date="2020-02-23T12:34:00Z">
            <w:rPr>
              <w:rFonts w:asciiTheme="majorBidi" w:hAnsiTheme="majorBidi" w:cstheme="majorBidi"/>
              <w:color w:val="000000" w:themeColor="text1"/>
              <w:sz w:val="24"/>
              <w:szCs w:val="24"/>
              <w:lang w:val="en"/>
            </w:rPr>
          </w:rPrChange>
        </w:rPr>
        <w:t>andbook</w:t>
      </w:r>
      <w:ins w:id="1640" w:author="copyeditor" w:date="2020-02-23T12:33:00Z">
        <w:r w:rsidR="00FB5C1F">
          <w:rPr>
            <w:rFonts w:asciiTheme="majorBidi" w:hAnsiTheme="majorBidi" w:cstheme="majorBidi"/>
            <w:color w:val="000000" w:themeColor="text1"/>
            <w:sz w:val="24"/>
            <w:szCs w:val="24"/>
            <w:lang w:val="en"/>
          </w:rPr>
          <w:t>.</w:t>
        </w:r>
      </w:ins>
      <w:del w:id="1641" w:author="copyeditor" w:date="2020-02-23T12:33:00Z">
        <w:r w:rsidRPr="008A61FC" w:rsidDel="00FB5C1F">
          <w:rPr>
            <w:rFonts w:asciiTheme="majorBidi" w:hAnsiTheme="majorBidi" w:cstheme="majorBidi"/>
            <w:color w:val="000000" w:themeColor="text1"/>
            <w:sz w:val="24"/>
            <w:szCs w:val="24"/>
            <w:lang w:val="en"/>
          </w:rPr>
          <w:delText>,</w:delText>
        </w:r>
      </w:del>
      <w:r w:rsidRPr="008A61FC">
        <w:rPr>
          <w:rFonts w:asciiTheme="majorBidi" w:hAnsiTheme="majorBidi" w:cstheme="majorBidi"/>
          <w:color w:val="000000" w:themeColor="text1"/>
          <w:sz w:val="24"/>
          <w:szCs w:val="24"/>
          <w:lang w:val="en"/>
        </w:rPr>
        <w:t xml:space="preserve"> 10th ed</w:t>
      </w:r>
      <w:ins w:id="1642" w:author="copyeditor" w:date="2020-02-23T12:33:00Z">
        <w:r w:rsidR="00FB5C1F">
          <w:rPr>
            <w:rFonts w:asciiTheme="majorBidi" w:hAnsiTheme="majorBidi" w:cstheme="majorBidi"/>
            <w:color w:val="000000" w:themeColor="text1"/>
            <w:sz w:val="24"/>
            <w:szCs w:val="24"/>
            <w:lang w:val="en"/>
          </w:rPr>
          <w:t>n</w:t>
        </w:r>
      </w:ins>
      <w:r w:rsidRPr="008A61FC">
        <w:rPr>
          <w:rFonts w:asciiTheme="majorBidi" w:hAnsiTheme="majorBidi" w:cstheme="majorBidi"/>
          <w:color w:val="000000" w:themeColor="text1"/>
          <w:sz w:val="24"/>
          <w:szCs w:val="24"/>
          <w:lang w:val="en"/>
        </w:rPr>
        <w:t xml:space="preserve">. </w:t>
      </w:r>
      <w:ins w:id="1643" w:author="copyeditor" w:date="2020-02-23T12:34:00Z">
        <w:r w:rsidR="00FB5C1F" w:rsidRPr="008A61FC">
          <w:rPr>
            <w:rFonts w:asciiTheme="majorBidi" w:hAnsiTheme="majorBidi" w:cstheme="majorBidi"/>
            <w:color w:val="000000" w:themeColor="text1"/>
            <w:sz w:val="24"/>
            <w:szCs w:val="24"/>
            <w:lang w:val="en"/>
          </w:rPr>
          <w:t>Champaign, IL</w:t>
        </w:r>
        <w:r w:rsidR="00FB5C1F">
          <w:rPr>
            <w:rFonts w:asciiTheme="majorBidi" w:hAnsiTheme="majorBidi" w:cstheme="majorBidi"/>
            <w:color w:val="000000" w:themeColor="text1"/>
            <w:sz w:val="24"/>
            <w:szCs w:val="24"/>
            <w:lang w:val="en"/>
          </w:rPr>
          <w:t xml:space="preserve">: </w:t>
        </w:r>
      </w:ins>
      <w:r w:rsidRPr="008A61FC">
        <w:rPr>
          <w:rFonts w:asciiTheme="majorBidi" w:hAnsiTheme="majorBidi" w:cstheme="majorBidi"/>
          <w:color w:val="000000" w:themeColor="text1"/>
          <w:sz w:val="24"/>
          <w:szCs w:val="24"/>
          <w:lang w:val="en"/>
        </w:rPr>
        <w:t>Weed Science Society of America</w:t>
      </w:r>
      <w:del w:id="1644" w:author="copyeditor" w:date="2020-02-23T12:34:00Z">
        <w:r w:rsidRPr="008A61FC" w:rsidDel="00FB5C1F">
          <w:rPr>
            <w:rFonts w:asciiTheme="majorBidi" w:hAnsiTheme="majorBidi" w:cstheme="majorBidi"/>
            <w:color w:val="000000" w:themeColor="text1"/>
            <w:sz w:val="24"/>
            <w:szCs w:val="24"/>
            <w:lang w:val="en"/>
          </w:rPr>
          <w:delText>, Champaign, IL</w:delText>
        </w:r>
      </w:del>
      <w:r w:rsidRPr="008A61FC">
        <w:rPr>
          <w:rFonts w:asciiTheme="majorBidi" w:hAnsiTheme="majorBidi" w:cstheme="majorBidi"/>
          <w:color w:val="000000" w:themeColor="text1"/>
          <w:sz w:val="24"/>
          <w:szCs w:val="24"/>
          <w:lang w:val="en"/>
        </w:rPr>
        <w:t>. 513 p</w:t>
      </w:r>
      <w:del w:id="1645" w:author="copyeditor" w:date="2020-02-23T12:34:00Z">
        <w:r w:rsidRPr="008A61FC" w:rsidDel="00FB5C1F">
          <w:rPr>
            <w:rFonts w:asciiTheme="majorBidi" w:hAnsiTheme="majorBidi" w:cstheme="majorBidi"/>
            <w:color w:val="000000" w:themeColor="text1"/>
            <w:sz w:val="24"/>
            <w:szCs w:val="24"/>
            <w:lang w:val="en"/>
          </w:rPr>
          <w:delText>p</w:delText>
        </w:r>
      </w:del>
    </w:p>
    <w:p w14:paraId="1819CB0B" w14:textId="723AE1AD" w:rsidR="00CB0CFC" w:rsidRPr="008A61FC" w:rsidRDefault="00CB0CFC" w:rsidP="00CB0CFC">
      <w:pPr>
        <w:spacing w:after="0" w:line="480" w:lineRule="auto"/>
        <w:ind w:left="425" w:hanging="425"/>
        <w:rPr>
          <w:rFonts w:asciiTheme="majorBidi" w:hAnsiTheme="majorBidi" w:cstheme="majorBidi"/>
          <w:color w:val="000000" w:themeColor="text1"/>
          <w:sz w:val="24"/>
          <w:szCs w:val="24"/>
          <w:lang w:val="en"/>
        </w:rPr>
      </w:pPr>
      <w:proofErr w:type="spellStart"/>
      <w:r w:rsidRPr="008A61FC">
        <w:rPr>
          <w:rFonts w:asciiTheme="majorBidi" w:hAnsiTheme="majorBidi" w:cstheme="majorBidi"/>
          <w:color w:val="000000" w:themeColor="text1"/>
          <w:sz w:val="24"/>
          <w:szCs w:val="24"/>
          <w:lang w:val="en"/>
        </w:rPr>
        <w:t>Spaunhorst</w:t>
      </w:r>
      <w:proofErr w:type="spellEnd"/>
      <w:r w:rsidRPr="008A61FC">
        <w:rPr>
          <w:rFonts w:asciiTheme="majorBidi" w:hAnsiTheme="majorBidi" w:cstheme="majorBidi"/>
          <w:color w:val="000000" w:themeColor="text1"/>
          <w:sz w:val="24"/>
          <w:szCs w:val="24"/>
          <w:lang w:val="en"/>
        </w:rPr>
        <w:t xml:space="preserve"> DJ, Bradley KW (2013) Influence of dicamba and dicamba plus glyphosate combinations on the control of glyphosate-resistant waterhemp (</w:t>
      </w:r>
      <w:r w:rsidRPr="008A61FC">
        <w:rPr>
          <w:rFonts w:asciiTheme="majorBidi" w:hAnsiTheme="majorBidi" w:cstheme="majorBidi"/>
          <w:i/>
          <w:iCs/>
          <w:color w:val="000000" w:themeColor="text1"/>
          <w:sz w:val="24"/>
          <w:szCs w:val="24"/>
          <w:lang w:val="en"/>
        </w:rPr>
        <w:t>Amaranthus rudis</w:t>
      </w:r>
      <w:r w:rsidRPr="008A61FC">
        <w:rPr>
          <w:rFonts w:asciiTheme="majorBidi" w:hAnsiTheme="majorBidi" w:cstheme="majorBidi"/>
          <w:color w:val="000000" w:themeColor="text1"/>
          <w:sz w:val="24"/>
          <w:szCs w:val="24"/>
          <w:lang w:val="en"/>
        </w:rPr>
        <w:t>). Weed Technol 27:675–681</w:t>
      </w:r>
    </w:p>
    <w:p w14:paraId="308F11A8" w14:textId="17F78059" w:rsidR="00822725" w:rsidRPr="008A61FC" w:rsidRDefault="00822725" w:rsidP="00CB0CFC">
      <w:pPr>
        <w:spacing w:after="0" w:line="480" w:lineRule="auto"/>
        <w:ind w:left="425" w:hanging="425"/>
        <w:rPr>
          <w:rStyle w:val="surname"/>
          <w:rFonts w:asciiTheme="majorBidi" w:hAnsiTheme="majorBidi" w:cstheme="majorBidi"/>
          <w:color w:val="000000" w:themeColor="text1"/>
          <w:sz w:val="24"/>
          <w:szCs w:val="24"/>
          <w:lang w:val="en"/>
        </w:rPr>
      </w:pPr>
      <w:proofErr w:type="spellStart"/>
      <w:r w:rsidRPr="008A61FC">
        <w:rPr>
          <w:rStyle w:val="surname"/>
          <w:rFonts w:asciiTheme="majorBidi" w:hAnsiTheme="majorBidi" w:cstheme="majorBidi"/>
          <w:color w:val="000000" w:themeColor="text1"/>
          <w:sz w:val="24"/>
          <w:szCs w:val="24"/>
          <w:lang w:val="en"/>
        </w:rPr>
        <w:t>Spaunhorst</w:t>
      </w:r>
      <w:proofErr w:type="spellEnd"/>
      <w:r w:rsidRPr="008A61FC">
        <w:rPr>
          <w:rStyle w:val="surname"/>
          <w:rFonts w:asciiTheme="majorBidi" w:hAnsiTheme="majorBidi" w:cstheme="majorBidi"/>
          <w:color w:val="000000" w:themeColor="text1"/>
          <w:sz w:val="24"/>
          <w:szCs w:val="24"/>
          <w:lang w:val="en"/>
        </w:rPr>
        <w:t xml:space="preserve"> DJ, Seifert-Higgins S, Bradley KW (2014) Glyphosate-resistant giant ragweed (</w:t>
      </w:r>
      <w:r w:rsidRPr="008A61FC">
        <w:rPr>
          <w:rStyle w:val="surname"/>
          <w:rFonts w:asciiTheme="majorBidi" w:hAnsiTheme="majorBidi" w:cstheme="majorBidi"/>
          <w:i/>
          <w:iCs/>
          <w:color w:val="000000" w:themeColor="text1"/>
          <w:sz w:val="24"/>
          <w:szCs w:val="24"/>
          <w:lang w:val="en"/>
        </w:rPr>
        <w:t>Ambrosia trifida</w:t>
      </w:r>
      <w:r w:rsidRPr="008A61FC">
        <w:rPr>
          <w:rStyle w:val="surname"/>
          <w:rFonts w:asciiTheme="majorBidi" w:hAnsiTheme="majorBidi" w:cstheme="majorBidi"/>
          <w:color w:val="000000" w:themeColor="text1"/>
          <w:sz w:val="24"/>
          <w:szCs w:val="24"/>
          <w:lang w:val="en"/>
        </w:rPr>
        <w:t>) and waterhemp (</w:t>
      </w:r>
      <w:r w:rsidRPr="008A61FC">
        <w:rPr>
          <w:rStyle w:val="surname"/>
          <w:rFonts w:asciiTheme="majorBidi" w:hAnsiTheme="majorBidi" w:cstheme="majorBidi"/>
          <w:i/>
          <w:iCs/>
          <w:color w:val="000000" w:themeColor="text1"/>
          <w:sz w:val="24"/>
          <w:szCs w:val="24"/>
          <w:lang w:val="en"/>
        </w:rPr>
        <w:t>Amaranthus rudis</w:t>
      </w:r>
      <w:r w:rsidRPr="008A61FC">
        <w:rPr>
          <w:rStyle w:val="surname"/>
          <w:rFonts w:asciiTheme="majorBidi" w:hAnsiTheme="majorBidi" w:cstheme="majorBidi"/>
          <w:color w:val="000000" w:themeColor="text1"/>
          <w:sz w:val="24"/>
          <w:szCs w:val="24"/>
          <w:lang w:val="en"/>
        </w:rPr>
        <w:t>) management in dicamba-resistant soybean (</w:t>
      </w:r>
      <w:r w:rsidRPr="008A61FC">
        <w:rPr>
          <w:rStyle w:val="surname"/>
          <w:rFonts w:asciiTheme="majorBidi" w:hAnsiTheme="majorBidi" w:cstheme="majorBidi"/>
          <w:i/>
          <w:iCs/>
          <w:color w:val="000000" w:themeColor="text1"/>
          <w:sz w:val="24"/>
          <w:szCs w:val="24"/>
          <w:lang w:val="en"/>
        </w:rPr>
        <w:t>Glycine max</w:t>
      </w:r>
      <w:r w:rsidRPr="008A61FC">
        <w:rPr>
          <w:rStyle w:val="surname"/>
          <w:rFonts w:asciiTheme="majorBidi" w:hAnsiTheme="majorBidi" w:cstheme="majorBidi"/>
          <w:color w:val="000000" w:themeColor="text1"/>
          <w:sz w:val="24"/>
          <w:szCs w:val="24"/>
          <w:lang w:val="en"/>
        </w:rPr>
        <w:t>). Weed Technol 28:131–141</w:t>
      </w:r>
    </w:p>
    <w:p w14:paraId="65CC4117" w14:textId="46528288" w:rsidR="00AE34AC" w:rsidRPr="008A61FC" w:rsidRDefault="00AE34AC" w:rsidP="00F21D43">
      <w:pPr>
        <w:spacing w:after="0" w:line="480" w:lineRule="auto"/>
        <w:ind w:left="425" w:hanging="425"/>
        <w:rPr>
          <w:rFonts w:asciiTheme="majorBidi" w:hAnsiTheme="majorBidi" w:cstheme="majorBidi"/>
          <w:color w:val="000000" w:themeColor="text1"/>
          <w:sz w:val="24"/>
          <w:szCs w:val="24"/>
        </w:rPr>
      </w:pPr>
      <w:proofErr w:type="spellStart"/>
      <w:r w:rsidRPr="008A61FC">
        <w:rPr>
          <w:rFonts w:asciiTheme="majorBidi" w:hAnsiTheme="majorBidi" w:cstheme="majorBidi"/>
          <w:color w:val="000000" w:themeColor="text1"/>
          <w:sz w:val="24"/>
          <w:szCs w:val="24"/>
        </w:rPr>
        <w:lastRenderedPageBreak/>
        <w:t>Ungle</w:t>
      </w:r>
      <w:ins w:id="1646" w:author="copyeditor" w:date="2020-02-23T12:35:00Z">
        <w:r w:rsidR="0050279A">
          <w:rPr>
            <w:rFonts w:asciiTheme="majorBidi" w:hAnsiTheme="majorBidi" w:cstheme="majorBidi"/>
            <w:color w:val="000000" w:themeColor="text1"/>
            <w:sz w:val="24"/>
            <w:szCs w:val="24"/>
          </w:rPr>
          <w:t>s</w:t>
        </w:r>
      </w:ins>
      <w:r w:rsidRPr="008A61FC">
        <w:rPr>
          <w:rFonts w:asciiTheme="majorBidi" w:hAnsiTheme="majorBidi" w:cstheme="majorBidi"/>
          <w:color w:val="000000" w:themeColor="text1"/>
          <w:sz w:val="24"/>
          <w:szCs w:val="24"/>
        </w:rPr>
        <w:t>bee</w:t>
      </w:r>
      <w:proofErr w:type="spellEnd"/>
      <w:r w:rsidRPr="008A61FC">
        <w:rPr>
          <w:rFonts w:asciiTheme="majorBidi" w:hAnsiTheme="majorBidi" w:cstheme="majorBidi"/>
          <w:color w:val="000000" w:themeColor="text1"/>
          <w:sz w:val="24"/>
          <w:szCs w:val="24"/>
        </w:rPr>
        <w:t xml:space="preserve">, E (2019) </w:t>
      </w:r>
      <w:r w:rsidRPr="008A61FC">
        <w:rPr>
          <w:rFonts w:asciiTheme="majorBidi" w:hAnsiTheme="majorBidi" w:cstheme="majorBidi"/>
          <w:sz w:val="24"/>
          <w:szCs w:val="24"/>
        </w:rPr>
        <w:t xml:space="preserve">Soybeans: 7 </w:t>
      </w:r>
      <w:r w:rsidR="00FB5C1F" w:rsidRPr="008A61FC">
        <w:rPr>
          <w:rFonts w:asciiTheme="majorBidi" w:hAnsiTheme="majorBidi" w:cstheme="majorBidi"/>
          <w:sz w:val="24"/>
          <w:szCs w:val="24"/>
        </w:rPr>
        <w:t>herbicide-tolerant traits available – which to pi</w:t>
      </w:r>
      <w:r w:rsidRPr="008A61FC">
        <w:rPr>
          <w:rFonts w:asciiTheme="majorBidi" w:hAnsiTheme="majorBidi" w:cstheme="majorBidi"/>
          <w:sz w:val="24"/>
          <w:szCs w:val="24"/>
        </w:rPr>
        <w:t>ck?</w:t>
      </w:r>
      <w:del w:id="1647" w:author="copyeditor" w:date="2020-02-23T12:35:00Z">
        <w:r w:rsidRPr="008A61FC" w:rsidDel="00FB5C1F">
          <w:rPr>
            <w:rFonts w:asciiTheme="majorBidi" w:hAnsiTheme="majorBidi" w:cstheme="majorBidi"/>
            <w:sz w:val="24"/>
            <w:szCs w:val="24"/>
          </w:rPr>
          <w:delText xml:space="preserve"> – DTN.</w:delText>
        </w:r>
      </w:del>
      <w:r w:rsidRPr="008A61FC">
        <w:rPr>
          <w:rFonts w:asciiTheme="majorBidi" w:hAnsiTheme="majorBidi" w:cstheme="majorBidi"/>
          <w:sz w:val="24"/>
          <w:szCs w:val="24"/>
        </w:rPr>
        <w:t xml:space="preserve"> </w:t>
      </w:r>
      <w:proofErr w:type="spellStart"/>
      <w:r w:rsidRPr="008A61FC">
        <w:rPr>
          <w:rFonts w:asciiTheme="majorBidi" w:hAnsiTheme="majorBidi" w:cstheme="majorBidi"/>
          <w:sz w:val="24"/>
          <w:szCs w:val="24"/>
        </w:rPr>
        <w:t>AgFax</w:t>
      </w:r>
      <w:proofErr w:type="spellEnd"/>
      <w:r w:rsidRPr="008A61FC">
        <w:rPr>
          <w:rFonts w:asciiTheme="majorBidi" w:hAnsiTheme="majorBidi" w:cstheme="majorBidi"/>
          <w:sz w:val="24"/>
          <w:szCs w:val="24"/>
        </w:rPr>
        <w:t xml:space="preserve"> Weed Solutions</w:t>
      </w:r>
      <w:ins w:id="1648" w:author="copyeditor" w:date="2020-02-23T12:35:00Z">
        <w:r w:rsidR="0050279A">
          <w:rPr>
            <w:rFonts w:asciiTheme="majorBidi" w:hAnsiTheme="majorBidi" w:cstheme="majorBidi"/>
            <w:sz w:val="24"/>
            <w:szCs w:val="24"/>
          </w:rPr>
          <w:t xml:space="preserve"> website</w:t>
        </w:r>
      </w:ins>
      <w:r w:rsidRPr="008A61FC">
        <w:rPr>
          <w:rFonts w:asciiTheme="majorBidi" w:hAnsiTheme="majorBidi" w:cstheme="majorBidi"/>
          <w:sz w:val="24"/>
          <w:szCs w:val="24"/>
        </w:rPr>
        <w:t>.</w:t>
      </w:r>
      <w:del w:id="1649" w:author="copyeditor" w:date="2020-02-21T13:32:00Z">
        <w:r w:rsidRPr="008A61FC" w:rsidDel="003F75D6">
          <w:rPr>
            <w:rFonts w:asciiTheme="majorBidi" w:hAnsiTheme="majorBidi" w:cstheme="majorBidi"/>
            <w:sz w:val="24"/>
            <w:szCs w:val="24"/>
          </w:rPr>
          <w:delText xml:space="preserve">  </w:delText>
        </w:r>
      </w:del>
      <w:ins w:id="1650" w:author="copyeditor" w:date="2020-02-21T13:32:00Z">
        <w:r w:rsidR="003F75D6">
          <w:rPr>
            <w:rFonts w:asciiTheme="majorBidi" w:hAnsiTheme="majorBidi" w:cstheme="majorBidi"/>
            <w:sz w:val="24"/>
            <w:szCs w:val="24"/>
          </w:rPr>
          <w:t xml:space="preserve"> </w:t>
        </w:r>
      </w:ins>
      <w:hyperlink r:id="rId13" w:history="1">
        <w:r w:rsidRPr="008A61FC">
          <w:rPr>
            <w:rStyle w:val="Hyperlink"/>
            <w:rFonts w:asciiTheme="majorBidi" w:hAnsiTheme="majorBidi" w:cstheme="majorBidi"/>
            <w:sz w:val="24"/>
            <w:szCs w:val="24"/>
          </w:rPr>
          <w:t>https://agfaxweedsolutions.com/2019/10/22/soybeans-7-herbicide-tolerant-traits-available-which-to-pick/</w:t>
        </w:r>
      </w:hyperlink>
      <w:r w:rsidRPr="008A61FC">
        <w:rPr>
          <w:rFonts w:asciiTheme="majorBidi" w:hAnsiTheme="majorBidi" w:cstheme="majorBidi"/>
          <w:sz w:val="24"/>
          <w:szCs w:val="24"/>
        </w:rPr>
        <w:t xml:space="preserve">. </w:t>
      </w:r>
      <w:r w:rsidRPr="008A61FC">
        <w:rPr>
          <w:rFonts w:asciiTheme="majorBidi" w:hAnsiTheme="majorBidi" w:cstheme="majorBidi"/>
          <w:color w:val="000000" w:themeColor="text1"/>
          <w:sz w:val="24"/>
          <w:szCs w:val="24"/>
        </w:rPr>
        <w:t>Accessed</w:t>
      </w:r>
      <w:ins w:id="1651" w:author="copyeditor" w:date="2020-02-23T12:35:00Z">
        <w:r w:rsidR="0050279A">
          <w:rPr>
            <w:rFonts w:asciiTheme="majorBidi" w:hAnsiTheme="majorBidi" w:cstheme="majorBidi"/>
            <w:color w:val="000000" w:themeColor="text1"/>
            <w:sz w:val="24"/>
            <w:szCs w:val="24"/>
          </w:rPr>
          <w:t>:</w:t>
        </w:r>
      </w:ins>
      <w:r w:rsidRPr="008A61FC">
        <w:rPr>
          <w:rFonts w:asciiTheme="majorBidi" w:hAnsiTheme="majorBidi" w:cstheme="majorBidi"/>
          <w:color w:val="000000" w:themeColor="text1"/>
          <w:sz w:val="24"/>
          <w:szCs w:val="24"/>
        </w:rPr>
        <w:t xml:space="preserve"> November 26, 2019</w:t>
      </w:r>
      <w:r w:rsidRPr="008A61FC">
        <w:rPr>
          <w:rFonts w:asciiTheme="majorBidi" w:hAnsiTheme="majorBidi" w:cstheme="majorBidi"/>
        </w:rPr>
        <w:t xml:space="preserve"> </w:t>
      </w:r>
    </w:p>
    <w:p w14:paraId="1F99E3B9" w14:textId="762FE9A4" w:rsidR="000B69AB" w:rsidRPr="008A61FC" w:rsidRDefault="0031225F" w:rsidP="007C732F">
      <w:pPr>
        <w:spacing w:after="0" w:line="480" w:lineRule="auto"/>
        <w:ind w:left="432" w:hanging="432"/>
        <w:rPr>
          <w:rStyle w:val="Hyperlink"/>
          <w:rFonts w:asciiTheme="majorBidi" w:hAnsiTheme="majorBidi" w:cstheme="majorBidi"/>
          <w:color w:val="000000" w:themeColor="text1"/>
          <w:sz w:val="24"/>
          <w:szCs w:val="24"/>
          <w:lang w:val="en"/>
        </w:rPr>
      </w:pPr>
      <w:proofErr w:type="spellStart"/>
      <w:r w:rsidRPr="008A61FC">
        <w:rPr>
          <w:rFonts w:asciiTheme="majorBidi" w:hAnsiTheme="majorBidi" w:cstheme="majorBidi"/>
          <w:color w:val="000000" w:themeColor="text1"/>
          <w:sz w:val="24"/>
          <w:szCs w:val="24"/>
          <w:lang w:val="en"/>
        </w:rPr>
        <w:t>Vink</w:t>
      </w:r>
      <w:proofErr w:type="spellEnd"/>
      <w:r w:rsidRPr="008A61FC">
        <w:rPr>
          <w:rFonts w:asciiTheme="majorBidi" w:hAnsiTheme="majorBidi" w:cstheme="majorBidi"/>
          <w:color w:val="000000" w:themeColor="text1"/>
          <w:sz w:val="24"/>
          <w:szCs w:val="24"/>
          <w:lang w:val="en"/>
        </w:rPr>
        <w:t xml:space="preserve"> JP, </w:t>
      </w:r>
      <w:proofErr w:type="spellStart"/>
      <w:r w:rsidRPr="008A61FC">
        <w:rPr>
          <w:rFonts w:asciiTheme="majorBidi" w:hAnsiTheme="majorBidi" w:cstheme="majorBidi"/>
          <w:color w:val="000000" w:themeColor="text1"/>
          <w:sz w:val="24"/>
          <w:szCs w:val="24"/>
          <w:lang w:val="en"/>
        </w:rPr>
        <w:t>Soltani</w:t>
      </w:r>
      <w:proofErr w:type="spellEnd"/>
      <w:r w:rsidRPr="008A61FC">
        <w:rPr>
          <w:rFonts w:asciiTheme="majorBidi" w:hAnsiTheme="majorBidi" w:cstheme="majorBidi"/>
          <w:color w:val="000000" w:themeColor="text1"/>
          <w:sz w:val="24"/>
          <w:szCs w:val="24"/>
          <w:lang w:val="en"/>
        </w:rPr>
        <w:t xml:space="preserve"> N, Robinson DE, Tardif FJ, Lawton MB, </w:t>
      </w:r>
      <w:proofErr w:type="spellStart"/>
      <w:r w:rsidRPr="008A61FC">
        <w:rPr>
          <w:rFonts w:asciiTheme="majorBidi" w:hAnsiTheme="majorBidi" w:cstheme="majorBidi"/>
          <w:color w:val="000000" w:themeColor="text1"/>
          <w:sz w:val="24"/>
          <w:szCs w:val="24"/>
          <w:lang w:val="en"/>
        </w:rPr>
        <w:t>Sikkema</w:t>
      </w:r>
      <w:proofErr w:type="spellEnd"/>
      <w:r w:rsidRPr="008A61FC">
        <w:rPr>
          <w:rFonts w:asciiTheme="majorBidi" w:hAnsiTheme="majorBidi" w:cstheme="majorBidi"/>
          <w:color w:val="000000" w:themeColor="text1"/>
          <w:sz w:val="24"/>
          <w:szCs w:val="24"/>
          <w:lang w:val="en"/>
        </w:rPr>
        <w:t xml:space="preserve"> PH</w:t>
      </w:r>
      <w:r w:rsidR="0058017B" w:rsidRPr="008A61FC">
        <w:rPr>
          <w:rFonts w:asciiTheme="majorBidi" w:hAnsiTheme="majorBidi" w:cstheme="majorBidi"/>
          <w:color w:val="000000" w:themeColor="text1"/>
          <w:sz w:val="24"/>
          <w:szCs w:val="24"/>
          <w:lang w:val="en"/>
        </w:rPr>
        <w:t xml:space="preserve"> (</w:t>
      </w:r>
      <w:r w:rsidRPr="008A61FC">
        <w:rPr>
          <w:rFonts w:asciiTheme="majorBidi" w:hAnsiTheme="majorBidi" w:cstheme="majorBidi"/>
          <w:color w:val="000000" w:themeColor="text1"/>
          <w:sz w:val="24"/>
          <w:szCs w:val="24"/>
          <w:lang w:val="en"/>
        </w:rPr>
        <w:t>2012</w:t>
      </w:r>
      <w:r w:rsidR="0058017B" w:rsidRPr="008A61FC">
        <w:rPr>
          <w:rFonts w:asciiTheme="majorBidi" w:hAnsiTheme="majorBidi" w:cstheme="majorBidi"/>
          <w:color w:val="000000" w:themeColor="text1"/>
          <w:sz w:val="24"/>
          <w:szCs w:val="24"/>
          <w:lang w:val="en"/>
        </w:rPr>
        <w:t>)</w:t>
      </w:r>
      <w:r w:rsidRPr="008A61FC">
        <w:rPr>
          <w:rFonts w:asciiTheme="majorBidi" w:hAnsiTheme="majorBidi" w:cstheme="majorBidi"/>
          <w:color w:val="000000" w:themeColor="text1"/>
          <w:sz w:val="24"/>
          <w:szCs w:val="24"/>
          <w:lang w:val="en"/>
        </w:rPr>
        <w:t xml:space="preserve"> Glyphosate-resistant giant ragweed (</w:t>
      </w:r>
      <w:r w:rsidRPr="008A61FC">
        <w:rPr>
          <w:rFonts w:asciiTheme="majorBidi" w:hAnsiTheme="majorBidi" w:cstheme="majorBidi"/>
          <w:i/>
          <w:iCs/>
          <w:color w:val="000000" w:themeColor="text1"/>
          <w:sz w:val="24"/>
          <w:szCs w:val="24"/>
          <w:lang w:val="en"/>
        </w:rPr>
        <w:t>Ambrosia trifida</w:t>
      </w:r>
      <w:r w:rsidRPr="008A61FC">
        <w:rPr>
          <w:rFonts w:asciiTheme="majorBidi" w:hAnsiTheme="majorBidi" w:cstheme="majorBidi"/>
          <w:color w:val="000000" w:themeColor="text1"/>
          <w:sz w:val="24"/>
          <w:szCs w:val="24"/>
          <w:lang w:val="en"/>
        </w:rPr>
        <w:t>) control in dicamba-tolerant soybean. Weed Technol 26:422</w:t>
      </w:r>
      <w:ins w:id="1652" w:author="copyeditor" w:date="2020-02-23T12:10:00Z">
        <w:r w:rsidR="0078776A">
          <w:rPr>
            <w:rFonts w:asciiTheme="majorBidi" w:hAnsiTheme="majorBidi" w:cstheme="majorBidi"/>
            <w:color w:val="000000" w:themeColor="text1"/>
            <w:sz w:val="24"/>
            <w:szCs w:val="24"/>
            <w:lang w:val="en"/>
          </w:rPr>
          <w:t>–</w:t>
        </w:r>
      </w:ins>
      <w:del w:id="1653" w:author="copyeditor" w:date="2020-02-23T12:10:00Z">
        <w:r w:rsidRPr="008A61FC" w:rsidDel="0078776A">
          <w:rPr>
            <w:rFonts w:asciiTheme="majorBidi" w:hAnsiTheme="majorBidi" w:cstheme="majorBidi"/>
            <w:color w:val="000000" w:themeColor="text1"/>
            <w:sz w:val="24"/>
            <w:szCs w:val="24"/>
            <w:lang w:val="en"/>
          </w:rPr>
          <w:delText>-</w:delText>
        </w:r>
      </w:del>
      <w:r w:rsidRPr="008A61FC">
        <w:rPr>
          <w:rFonts w:asciiTheme="majorBidi" w:hAnsiTheme="majorBidi" w:cstheme="majorBidi"/>
          <w:color w:val="000000" w:themeColor="text1"/>
          <w:sz w:val="24"/>
          <w:szCs w:val="24"/>
          <w:lang w:val="en"/>
        </w:rPr>
        <w:t>428</w:t>
      </w:r>
    </w:p>
    <w:p w14:paraId="3219A54F" w14:textId="0188B1C0" w:rsidR="007C732F" w:rsidRPr="008A61FC" w:rsidRDefault="007C732F" w:rsidP="00812279">
      <w:pPr>
        <w:spacing w:after="0" w:line="480" w:lineRule="auto"/>
        <w:ind w:left="432" w:hanging="432"/>
        <w:rPr>
          <w:rFonts w:asciiTheme="majorBidi" w:hAnsiTheme="majorBidi" w:cstheme="majorBidi"/>
          <w:bCs/>
          <w:sz w:val="24"/>
          <w:szCs w:val="24"/>
        </w:rPr>
      </w:pPr>
      <w:bookmarkStart w:id="1654" w:name="_Hlk6835175"/>
      <w:r w:rsidRPr="008A61FC">
        <w:rPr>
          <w:rFonts w:asciiTheme="majorBidi" w:hAnsiTheme="majorBidi" w:cstheme="majorBidi"/>
          <w:bCs/>
          <w:sz w:val="24"/>
          <w:szCs w:val="24"/>
        </w:rPr>
        <w:t xml:space="preserve">Werle R, Oliveira MC, Jhala AJ, Proctor CA, Rees R, Klein R (2018) Survey of Nebraska farmers’ adoption of dicamba </w:t>
      </w:r>
      <w:r w:rsidR="00D96695" w:rsidRPr="008A61FC">
        <w:rPr>
          <w:rFonts w:asciiTheme="majorBidi" w:hAnsiTheme="majorBidi" w:cstheme="majorBidi"/>
          <w:bCs/>
          <w:sz w:val="24"/>
          <w:szCs w:val="24"/>
        </w:rPr>
        <w:t>r</w:t>
      </w:r>
      <w:r w:rsidRPr="008A61FC">
        <w:rPr>
          <w:rFonts w:asciiTheme="majorBidi" w:hAnsiTheme="majorBidi" w:cstheme="majorBidi"/>
          <w:bCs/>
          <w:sz w:val="24"/>
          <w:szCs w:val="24"/>
        </w:rPr>
        <w:t>esistant soybean technology and dicamba off-target movement. Weed Technol 32:754</w:t>
      </w:r>
      <w:ins w:id="1655" w:author="copyeditor" w:date="2020-02-23T12:10:00Z">
        <w:r w:rsidR="0078776A">
          <w:rPr>
            <w:rFonts w:asciiTheme="majorBidi" w:hAnsiTheme="majorBidi" w:cstheme="majorBidi"/>
            <w:color w:val="000000" w:themeColor="text1"/>
            <w:sz w:val="24"/>
            <w:szCs w:val="24"/>
            <w:lang w:val="en"/>
          </w:rPr>
          <w:t>–</w:t>
        </w:r>
      </w:ins>
      <w:del w:id="1656" w:author="copyeditor" w:date="2020-02-23T12:10:00Z">
        <w:r w:rsidRPr="008A61FC" w:rsidDel="0078776A">
          <w:rPr>
            <w:rFonts w:asciiTheme="majorBidi" w:hAnsiTheme="majorBidi" w:cstheme="majorBidi"/>
            <w:bCs/>
            <w:sz w:val="24"/>
            <w:szCs w:val="24"/>
          </w:rPr>
          <w:delText>-</w:delText>
        </w:r>
      </w:del>
      <w:r w:rsidRPr="008A61FC">
        <w:rPr>
          <w:rFonts w:asciiTheme="majorBidi" w:hAnsiTheme="majorBidi" w:cstheme="majorBidi"/>
          <w:bCs/>
          <w:sz w:val="24"/>
          <w:szCs w:val="24"/>
        </w:rPr>
        <w:t>761</w:t>
      </w:r>
      <w:bookmarkEnd w:id="1510"/>
    </w:p>
    <w:p w14:paraId="6386B20A" w14:textId="4196B213" w:rsidR="00BC1C77" w:rsidRPr="008A61FC" w:rsidRDefault="00BC1C77" w:rsidP="006A6D76">
      <w:pPr>
        <w:spacing w:after="0" w:line="480" w:lineRule="auto"/>
        <w:rPr>
          <w:rFonts w:asciiTheme="majorBidi" w:hAnsiTheme="majorBidi" w:cstheme="majorBidi"/>
          <w:b/>
          <w:bCs/>
          <w:sz w:val="24"/>
          <w:szCs w:val="24"/>
        </w:rPr>
        <w:sectPr w:rsidR="00BC1C77" w:rsidRPr="008A61FC" w:rsidSect="00CF456F">
          <w:pgSz w:w="12240" w:h="15840"/>
          <w:pgMar w:top="1440" w:right="1440" w:bottom="1440" w:left="1440" w:header="720" w:footer="720" w:gutter="0"/>
          <w:lnNumType w:countBy="1" w:restart="continuous"/>
          <w:cols w:space="720"/>
          <w:docGrid w:linePitch="360"/>
        </w:sectPr>
      </w:pPr>
    </w:p>
    <w:p w14:paraId="207929A6" w14:textId="125AC7F4" w:rsidR="006A6D76" w:rsidRPr="008A61FC" w:rsidRDefault="006A6D76" w:rsidP="001E110F">
      <w:pPr>
        <w:spacing w:after="0" w:line="480" w:lineRule="auto"/>
        <w:rPr>
          <w:rFonts w:asciiTheme="majorBidi" w:hAnsiTheme="majorBidi" w:cstheme="majorBidi"/>
          <w:sz w:val="24"/>
          <w:szCs w:val="24"/>
        </w:rPr>
      </w:pPr>
      <w:r w:rsidRPr="008A61FC">
        <w:rPr>
          <w:rFonts w:asciiTheme="majorBidi" w:hAnsiTheme="majorBidi" w:cstheme="majorBidi"/>
          <w:b/>
          <w:bCs/>
          <w:sz w:val="24"/>
          <w:szCs w:val="24"/>
        </w:rPr>
        <w:lastRenderedPageBreak/>
        <w:t>Table 1.</w:t>
      </w:r>
      <w:r w:rsidRPr="008A61FC">
        <w:rPr>
          <w:rFonts w:asciiTheme="majorBidi" w:hAnsiTheme="majorBidi" w:cstheme="majorBidi"/>
          <w:sz w:val="24"/>
          <w:szCs w:val="24"/>
        </w:rPr>
        <w:t xml:space="preserve"> </w:t>
      </w:r>
      <w:bookmarkStart w:id="1657" w:name="_Hlk6899738"/>
      <w:bookmarkStart w:id="1658" w:name="_Hlk6837009"/>
      <w:r w:rsidR="00AB5960" w:rsidRPr="008A61FC">
        <w:rPr>
          <w:rFonts w:asciiTheme="majorBidi" w:hAnsiTheme="majorBidi" w:cstheme="majorBidi"/>
          <w:sz w:val="24"/>
          <w:szCs w:val="24"/>
        </w:rPr>
        <w:t>Field and a</w:t>
      </w:r>
      <w:r w:rsidRPr="008A61FC">
        <w:rPr>
          <w:rFonts w:asciiTheme="majorBidi" w:hAnsiTheme="majorBidi" w:cstheme="majorBidi"/>
          <w:sz w:val="24"/>
          <w:szCs w:val="24"/>
        </w:rPr>
        <w:t xml:space="preserve">pplication information for experiments conducted in </w:t>
      </w:r>
      <w:r w:rsidR="00072096" w:rsidRPr="008A61FC">
        <w:rPr>
          <w:rFonts w:asciiTheme="majorBidi" w:hAnsiTheme="majorBidi" w:cstheme="majorBidi"/>
          <w:sz w:val="24"/>
          <w:szCs w:val="24"/>
        </w:rPr>
        <w:t xml:space="preserve">six </w:t>
      </w:r>
      <w:del w:id="1659" w:author="copyeditor" w:date="2020-02-23T12:35:00Z">
        <w:r w:rsidR="00072096" w:rsidRPr="008A61FC" w:rsidDel="00B97F9F">
          <w:rPr>
            <w:rFonts w:asciiTheme="majorBidi" w:hAnsiTheme="majorBidi" w:cstheme="majorBidi"/>
            <w:sz w:val="24"/>
            <w:szCs w:val="24"/>
          </w:rPr>
          <w:delText xml:space="preserve">different </w:delText>
        </w:r>
      </w:del>
      <w:r w:rsidR="00072096" w:rsidRPr="008A61FC">
        <w:rPr>
          <w:rFonts w:asciiTheme="majorBidi" w:hAnsiTheme="majorBidi" w:cstheme="majorBidi"/>
          <w:sz w:val="24"/>
          <w:szCs w:val="24"/>
        </w:rPr>
        <w:t>locations</w:t>
      </w:r>
      <w:r w:rsidR="00CA482D" w:rsidRPr="008A61FC">
        <w:rPr>
          <w:rFonts w:asciiTheme="majorBidi" w:hAnsiTheme="majorBidi" w:cstheme="majorBidi"/>
          <w:sz w:val="24"/>
          <w:szCs w:val="24"/>
        </w:rPr>
        <w:t xml:space="preserve"> </w:t>
      </w:r>
      <w:r w:rsidRPr="008A61FC">
        <w:rPr>
          <w:rFonts w:asciiTheme="majorBidi" w:hAnsiTheme="majorBidi" w:cstheme="majorBidi"/>
          <w:sz w:val="24"/>
          <w:szCs w:val="24"/>
        </w:rPr>
        <w:t xml:space="preserve">to </w:t>
      </w:r>
      <w:r w:rsidR="008755D7" w:rsidRPr="008A61FC">
        <w:rPr>
          <w:rFonts w:asciiTheme="majorBidi" w:hAnsiTheme="majorBidi" w:cstheme="majorBidi"/>
          <w:iCs/>
          <w:sz w:val="24"/>
          <w:szCs w:val="24"/>
        </w:rPr>
        <w:t xml:space="preserve">evaluate dicamba </w:t>
      </w:r>
      <w:r w:rsidRPr="008A61FC">
        <w:rPr>
          <w:rFonts w:asciiTheme="majorBidi" w:hAnsiTheme="majorBidi" w:cstheme="majorBidi"/>
          <w:iCs/>
          <w:sz w:val="24"/>
          <w:szCs w:val="24"/>
        </w:rPr>
        <w:t>off-target movement</w:t>
      </w:r>
      <w:del w:id="1660" w:author="copyeditor" w:date="2020-02-23T12:35:00Z">
        <w:r w:rsidRPr="008A61FC" w:rsidDel="00B97F9F">
          <w:rPr>
            <w:rFonts w:asciiTheme="majorBidi" w:hAnsiTheme="majorBidi" w:cstheme="majorBidi"/>
            <w:iCs/>
            <w:sz w:val="24"/>
            <w:szCs w:val="24"/>
          </w:rPr>
          <w:delText xml:space="preserve"> (OTM)</w:delText>
        </w:r>
      </w:del>
      <w:r w:rsidRPr="008A61FC">
        <w:rPr>
          <w:rFonts w:asciiTheme="majorBidi" w:hAnsiTheme="majorBidi" w:cstheme="majorBidi"/>
          <w:iCs/>
          <w:sz w:val="24"/>
          <w:szCs w:val="24"/>
        </w:rPr>
        <w:t xml:space="preserve"> </w:t>
      </w:r>
      <w:r w:rsidRPr="008A61FC">
        <w:rPr>
          <w:rFonts w:asciiTheme="majorBidi" w:hAnsiTheme="majorBidi" w:cstheme="majorBidi"/>
          <w:sz w:val="24"/>
          <w:szCs w:val="24"/>
        </w:rPr>
        <w:t>during the 2018 growing season.</w:t>
      </w:r>
      <w:bookmarkEnd w:id="1657"/>
    </w:p>
    <w:tbl>
      <w:tblPr>
        <w:tblW w:w="0" w:type="auto"/>
        <w:tblLook w:val="04A0" w:firstRow="1" w:lastRow="0" w:firstColumn="1" w:lastColumn="0" w:noHBand="0" w:noVBand="1"/>
      </w:tblPr>
      <w:tblGrid>
        <w:gridCol w:w="791"/>
        <w:gridCol w:w="662"/>
        <w:gridCol w:w="802"/>
        <w:gridCol w:w="624"/>
        <w:gridCol w:w="556"/>
        <w:gridCol w:w="549"/>
        <w:gridCol w:w="571"/>
        <w:gridCol w:w="632"/>
        <w:gridCol w:w="1113"/>
        <w:gridCol w:w="1233"/>
        <w:gridCol w:w="1134"/>
        <w:gridCol w:w="1187"/>
        <w:gridCol w:w="809"/>
        <w:gridCol w:w="632"/>
        <w:gridCol w:w="1229"/>
        <w:gridCol w:w="436"/>
      </w:tblGrid>
      <w:tr w:rsidR="00801012" w:rsidRPr="0095201F" w14:paraId="6D009A7E" w14:textId="77777777" w:rsidTr="00EC3599">
        <w:trPr>
          <w:trHeight w:val="509"/>
        </w:trPr>
        <w:tc>
          <w:tcPr>
            <w:tcW w:w="0" w:type="auto"/>
            <w:vMerge w:val="restart"/>
            <w:tcBorders>
              <w:top w:val="single" w:sz="4" w:space="0" w:color="auto"/>
              <w:left w:val="nil"/>
              <w:bottom w:val="single" w:sz="4" w:space="0" w:color="000000"/>
              <w:right w:val="nil"/>
            </w:tcBorders>
            <w:shd w:val="clear" w:color="000000" w:fill="FFFFFF"/>
            <w:noWrap/>
            <w:vAlign w:val="center"/>
            <w:hideMark/>
          </w:tcPr>
          <w:p w14:paraId="0917CE71"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Location</w:t>
            </w:r>
          </w:p>
        </w:tc>
        <w:tc>
          <w:tcPr>
            <w:tcW w:w="0" w:type="auto"/>
            <w:vMerge w:val="restart"/>
            <w:tcBorders>
              <w:top w:val="single" w:sz="4" w:space="0" w:color="auto"/>
              <w:left w:val="nil"/>
              <w:bottom w:val="single" w:sz="4" w:space="0" w:color="000000"/>
              <w:right w:val="nil"/>
            </w:tcBorders>
            <w:shd w:val="clear" w:color="000000" w:fill="FFFFFF"/>
            <w:vAlign w:val="center"/>
            <w:hideMark/>
          </w:tcPr>
          <w:p w14:paraId="71577D52"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Sprayed area</w:t>
            </w:r>
          </w:p>
        </w:tc>
        <w:tc>
          <w:tcPr>
            <w:tcW w:w="0" w:type="auto"/>
            <w:vMerge w:val="restart"/>
            <w:tcBorders>
              <w:top w:val="single" w:sz="4" w:space="0" w:color="auto"/>
              <w:left w:val="nil"/>
              <w:bottom w:val="single" w:sz="4" w:space="0" w:color="000000"/>
              <w:right w:val="nil"/>
            </w:tcBorders>
            <w:shd w:val="clear" w:color="000000" w:fill="FFFFFF"/>
            <w:vAlign w:val="center"/>
            <w:hideMark/>
          </w:tcPr>
          <w:p w14:paraId="446F9C70"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Nozzle type</w:t>
            </w:r>
          </w:p>
        </w:tc>
        <w:tc>
          <w:tcPr>
            <w:tcW w:w="0" w:type="auto"/>
            <w:vMerge w:val="restart"/>
            <w:tcBorders>
              <w:top w:val="single" w:sz="4" w:space="0" w:color="auto"/>
              <w:left w:val="nil"/>
              <w:bottom w:val="single" w:sz="4" w:space="0" w:color="000000"/>
              <w:right w:val="nil"/>
            </w:tcBorders>
            <w:shd w:val="clear" w:color="000000" w:fill="FFFFFF"/>
            <w:vAlign w:val="center"/>
            <w:hideMark/>
          </w:tcPr>
          <w:p w14:paraId="08D15307"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Carrier volume</w:t>
            </w:r>
          </w:p>
        </w:tc>
        <w:tc>
          <w:tcPr>
            <w:tcW w:w="0" w:type="auto"/>
            <w:vMerge w:val="restart"/>
            <w:tcBorders>
              <w:top w:val="single" w:sz="4" w:space="0" w:color="auto"/>
              <w:left w:val="nil"/>
              <w:bottom w:val="single" w:sz="4" w:space="0" w:color="000000"/>
              <w:right w:val="nil"/>
            </w:tcBorders>
            <w:shd w:val="clear" w:color="000000" w:fill="FFFFFF"/>
            <w:vAlign w:val="center"/>
            <w:hideMark/>
          </w:tcPr>
          <w:p w14:paraId="616ADAF4"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Boom height</w:t>
            </w:r>
          </w:p>
        </w:tc>
        <w:tc>
          <w:tcPr>
            <w:tcW w:w="0" w:type="auto"/>
            <w:vMerge w:val="restart"/>
            <w:tcBorders>
              <w:top w:val="single" w:sz="4" w:space="0" w:color="auto"/>
              <w:left w:val="nil"/>
              <w:bottom w:val="single" w:sz="4" w:space="0" w:color="000000"/>
              <w:right w:val="nil"/>
            </w:tcBorders>
            <w:shd w:val="clear" w:color="000000" w:fill="FFFFFF"/>
            <w:vAlign w:val="center"/>
            <w:hideMark/>
          </w:tcPr>
          <w:p w14:paraId="5B5EB14F"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Boom width</w:t>
            </w:r>
          </w:p>
        </w:tc>
        <w:tc>
          <w:tcPr>
            <w:tcW w:w="0" w:type="auto"/>
            <w:vMerge w:val="restart"/>
            <w:tcBorders>
              <w:top w:val="single" w:sz="4" w:space="0" w:color="auto"/>
              <w:left w:val="nil"/>
              <w:bottom w:val="single" w:sz="4" w:space="0" w:color="000000"/>
              <w:right w:val="nil"/>
            </w:tcBorders>
            <w:shd w:val="clear" w:color="000000" w:fill="FFFFFF"/>
            <w:vAlign w:val="center"/>
            <w:hideMark/>
          </w:tcPr>
          <w:p w14:paraId="5AC50867"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Travel speed</w:t>
            </w:r>
          </w:p>
        </w:tc>
        <w:tc>
          <w:tcPr>
            <w:tcW w:w="0" w:type="auto"/>
            <w:vMerge w:val="restart"/>
            <w:tcBorders>
              <w:top w:val="single" w:sz="4" w:space="0" w:color="auto"/>
              <w:left w:val="nil"/>
              <w:bottom w:val="single" w:sz="4" w:space="0" w:color="000000"/>
              <w:right w:val="nil"/>
            </w:tcBorders>
            <w:shd w:val="clear" w:color="000000" w:fill="FFFFFF"/>
            <w:vAlign w:val="center"/>
            <w:hideMark/>
          </w:tcPr>
          <w:p w14:paraId="53E0360D"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Nozzle spacing</w:t>
            </w:r>
          </w:p>
        </w:tc>
        <w:tc>
          <w:tcPr>
            <w:tcW w:w="0" w:type="auto"/>
            <w:vMerge w:val="restart"/>
            <w:tcBorders>
              <w:top w:val="single" w:sz="4" w:space="0" w:color="auto"/>
              <w:left w:val="nil"/>
              <w:bottom w:val="single" w:sz="4" w:space="0" w:color="000000"/>
              <w:right w:val="nil"/>
            </w:tcBorders>
            <w:shd w:val="clear" w:color="000000" w:fill="FFFFFF"/>
            <w:vAlign w:val="center"/>
            <w:hideMark/>
          </w:tcPr>
          <w:p w14:paraId="5B867A5F"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Sprayer</w:t>
            </w:r>
          </w:p>
        </w:tc>
        <w:tc>
          <w:tcPr>
            <w:tcW w:w="0" w:type="auto"/>
            <w:vMerge w:val="restart"/>
            <w:tcBorders>
              <w:top w:val="single" w:sz="4" w:space="0" w:color="auto"/>
              <w:left w:val="nil"/>
              <w:bottom w:val="single" w:sz="4" w:space="0" w:color="000000"/>
              <w:right w:val="nil"/>
            </w:tcBorders>
            <w:shd w:val="clear" w:color="000000" w:fill="FFFFFF"/>
            <w:vAlign w:val="center"/>
            <w:hideMark/>
          </w:tcPr>
          <w:p w14:paraId="51116CB2" w14:textId="30138416" w:rsidR="00DE1E44" w:rsidRPr="0095201F" w:rsidRDefault="00DE1E44" w:rsidP="00735636">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Variety 1</w:t>
            </w:r>
            <w:ins w:id="1661" w:author="copyeditor" w:date="2020-02-23T12:36:00Z">
              <w:r w:rsidR="00B97F9F">
                <w:rPr>
                  <w:rFonts w:ascii="Times New Roman" w:eastAsia="Times New Roman" w:hAnsi="Times New Roman" w:cs="Times New Roman"/>
                  <w:color w:val="000000"/>
                  <w:sz w:val="20"/>
                  <w:szCs w:val="20"/>
                </w:rPr>
                <w:t>,</w:t>
              </w:r>
            </w:ins>
            <w:del w:id="1662" w:author="copyeditor" w:date="2020-02-23T12:36:00Z">
              <w:r w:rsidRPr="0095201F" w:rsidDel="00B97F9F">
                <w:rPr>
                  <w:rFonts w:ascii="Times New Roman" w:eastAsia="Times New Roman" w:hAnsi="Times New Roman" w:cs="Times New Roman"/>
                  <w:color w:val="000000"/>
                  <w:sz w:val="20"/>
                  <w:szCs w:val="20"/>
                </w:rPr>
                <w:delText xml:space="preserve"> –</w:delText>
              </w:r>
            </w:del>
            <w:r w:rsidRPr="0095201F">
              <w:rPr>
                <w:rFonts w:ascii="Times New Roman" w:eastAsia="Times New Roman" w:hAnsi="Times New Roman" w:cs="Times New Roman"/>
                <w:color w:val="000000"/>
                <w:sz w:val="20"/>
                <w:szCs w:val="20"/>
              </w:rPr>
              <w:t xml:space="preserve"> </w:t>
            </w:r>
            <w:proofErr w:type="spellStart"/>
            <w:r w:rsidRPr="0095201F">
              <w:rPr>
                <w:rFonts w:ascii="Times New Roman" w:eastAsia="Times New Roman" w:hAnsi="Times New Roman" w:cs="Times New Roman"/>
                <w:color w:val="000000"/>
                <w:sz w:val="20"/>
                <w:szCs w:val="20"/>
              </w:rPr>
              <w:t>D</w:t>
            </w:r>
            <w:r w:rsidR="00563DE3" w:rsidRPr="0095201F">
              <w:rPr>
                <w:rFonts w:ascii="Times New Roman" w:eastAsia="Times New Roman" w:hAnsi="Times New Roman" w:cs="Times New Roman"/>
                <w:color w:val="000000"/>
                <w:sz w:val="20"/>
                <w:szCs w:val="20"/>
              </w:rPr>
              <w:t>R</w:t>
            </w:r>
            <w:r w:rsidR="00735636" w:rsidRPr="0095201F">
              <w:rPr>
                <w:rFonts w:ascii="Times New Roman" w:eastAsia="Times New Roman" w:hAnsi="Times New Roman" w:cs="Times New Roman"/>
                <w:color w:val="000000"/>
                <w:sz w:val="20"/>
                <w:szCs w:val="20"/>
                <w:vertAlign w:val="superscript"/>
              </w:rPr>
              <w:t>a</w:t>
            </w:r>
            <w:proofErr w:type="spellEnd"/>
          </w:p>
        </w:tc>
        <w:tc>
          <w:tcPr>
            <w:tcW w:w="0" w:type="auto"/>
            <w:vMerge w:val="restart"/>
            <w:tcBorders>
              <w:top w:val="single" w:sz="4" w:space="0" w:color="auto"/>
              <w:left w:val="nil"/>
              <w:bottom w:val="single" w:sz="4" w:space="0" w:color="000000"/>
              <w:right w:val="nil"/>
            </w:tcBorders>
            <w:shd w:val="clear" w:color="000000" w:fill="FFFFFF"/>
            <w:vAlign w:val="center"/>
            <w:hideMark/>
          </w:tcPr>
          <w:p w14:paraId="2483CEDE" w14:textId="629A7D1F" w:rsidR="00DE1E44" w:rsidRPr="0095201F" w:rsidRDefault="00DE1E44">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Variety 2</w:t>
            </w:r>
            <w:ins w:id="1663" w:author="copyeditor" w:date="2020-02-23T12:36:00Z">
              <w:r w:rsidR="00B97F9F">
                <w:rPr>
                  <w:rFonts w:ascii="Times New Roman" w:eastAsia="Times New Roman" w:hAnsi="Times New Roman" w:cs="Times New Roman"/>
                  <w:color w:val="000000"/>
                  <w:sz w:val="20"/>
                  <w:szCs w:val="20"/>
                </w:rPr>
                <w:t>,</w:t>
              </w:r>
            </w:ins>
            <w:del w:id="1664" w:author="copyeditor" w:date="2020-02-23T12:36:00Z">
              <w:r w:rsidRPr="0095201F" w:rsidDel="00B97F9F">
                <w:rPr>
                  <w:rFonts w:ascii="Times New Roman" w:eastAsia="Times New Roman" w:hAnsi="Times New Roman" w:cs="Times New Roman"/>
                  <w:color w:val="000000"/>
                  <w:sz w:val="20"/>
                  <w:szCs w:val="20"/>
                </w:rPr>
                <w:delText xml:space="preserve"> -</w:delText>
              </w:r>
            </w:del>
            <w:r w:rsidRPr="0095201F">
              <w:rPr>
                <w:rFonts w:ascii="Times New Roman" w:eastAsia="Times New Roman" w:hAnsi="Times New Roman" w:cs="Times New Roman"/>
                <w:color w:val="000000"/>
                <w:sz w:val="20"/>
                <w:szCs w:val="20"/>
              </w:rPr>
              <w:t xml:space="preserve"> non-D</w:t>
            </w:r>
            <w:r w:rsidR="00563DE3" w:rsidRPr="0095201F">
              <w:rPr>
                <w:rFonts w:ascii="Times New Roman" w:eastAsia="Times New Roman" w:hAnsi="Times New Roman" w:cs="Times New Roman"/>
                <w:color w:val="000000"/>
                <w:sz w:val="20"/>
                <w:szCs w:val="20"/>
              </w:rPr>
              <w:t>R</w:t>
            </w:r>
            <w:del w:id="1665" w:author="copyeditor" w:date="2020-02-23T12:36:00Z">
              <w:r w:rsidR="00735636" w:rsidRPr="0095201F" w:rsidDel="00B97F9F">
                <w:rPr>
                  <w:rFonts w:ascii="Times New Roman" w:eastAsia="Times New Roman" w:hAnsi="Times New Roman" w:cs="Times New Roman"/>
                  <w:color w:val="000000"/>
                  <w:sz w:val="20"/>
                  <w:szCs w:val="20"/>
                  <w:vertAlign w:val="superscript"/>
                </w:rPr>
                <w:delText>a</w:delText>
              </w:r>
            </w:del>
          </w:p>
        </w:tc>
        <w:tc>
          <w:tcPr>
            <w:tcW w:w="0" w:type="auto"/>
            <w:vMerge w:val="restart"/>
            <w:tcBorders>
              <w:top w:val="single" w:sz="4" w:space="0" w:color="auto"/>
              <w:left w:val="nil"/>
              <w:bottom w:val="single" w:sz="4" w:space="0" w:color="000000"/>
              <w:right w:val="nil"/>
            </w:tcBorders>
            <w:shd w:val="clear" w:color="000000" w:fill="FFFFFF"/>
            <w:vAlign w:val="center"/>
            <w:hideMark/>
          </w:tcPr>
          <w:p w14:paraId="6FA3EB32" w14:textId="2D33DBAB"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Planting date</w:t>
            </w:r>
            <w:ins w:id="1666" w:author="copyeditor" w:date="2020-02-23T12:37:00Z">
              <w:r w:rsidR="00801012">
                <w:rPr>
                  <w:rFonts w:ascii="Times New Roman" w:eastAsia="Times New Roman" w:hAnsi="Times New Roman" w:cs="Times New Roman"/>
                  <w:color w:val="000000"/>
                  <w:sz w:val="20"/>
                  <w:szCs w:val="20"/>
                </w:rPr>
                <w:t xml:space="preserve"> in 2018</w:t>
              </w:r>
            </w:ins>
          </w:p>
        </w:tc>
        <w:tc>
          <w:tcPr>
            <w:tcW w:w="0" w:type="auto"/>
            <w:vMerge w:val="restart"/>
            <w:tcBorders>
              <w:top w:val="single" w:sz="4" w:space="0" w:color="auto"/>
              <w:left w:val="nil"/>
              <w:bottom w:val="single" w:sz="4" w:space="0" w:color="000000"/>
              <w:right w:val="nil"/>
            </w:tcBorders>
            <w:shd w:val="clear" w:color="000000" w:fill="FFFFFF"/>
            <w:vAlign w:val="center"/>
            <w:hideMark/>
          </w:tcPr>
          <w:p w14:paraId="7E82C11D"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Soybean population</w:t>
            </w:r>
          </w:p>
        </w:tc>
        <w:tc>
          <w:tcPr>
            <w:tcW w:w="0" w:type="auto"/>
            <w:vMerge w:val="restart"/>
            <w:tcBorders>
              <w:top w:val="single" w:sz="4" w:space="0" w:color="auto"/>
              <w:left w:val="nil"/>
              <w:bottom w:val="single" w:sz="4" w:space="0" w:color="000000"/>
              <w:right w:val="nil"/>
            </w:tcBorders>
            <w:shd w:val="clear" w:color="000000" w:fill="FFFFFF"/>
            <w:vAlign w:val="center"/>
            <w:hideMark/>
          </w:tcPr>
          <w:p w14:paraId="793781B9"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Row spacing</w:t>
            </w:r>
          </w:p>
        </w:tc>
        <w:tc>
          <w:tcPr>
            <w:tcW w:w="0" w:type="auto"/>
            <w:vMerge w:val="restart"/>
            <w:tcBorders>
              <w:top w:val="single" w:sz="4" w:space="0" w:color="auto"/>
              <w:left w:val="nil"/>
              <w:bottom w:val="single" w:sz="4" w:space="0" w:color="000000"/>
              <w:right w:val="nil"/>
            </w:tcBorders>
            <w:shd w:val="clear" w:color="000000" w:fill="FFFFFF"/>
            <w:vAlign w:val="center"/>
            <w:hideMark/>
          </w:tcPr>
          <w:p w14:paraId="617890B7"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Soil type</w:t>
            </w:r>
          </w:p>
        </w:tc>
        <w:tc>
          <w:tcPr>
            <w:tcW w:w="0" w:type="auto"/>
            <w:vMerge w:val="restart"/>
            <w:tcBorders>
              <w:top w:val="single" w:sz="4" w:space="0" w:color="auto"/>
              <w:left w:val="nil"/>
              <w:bottom w:val="single" w:sz="4" w:space="0" w:color="000000"/>
              <w:right w:val="nil"/>
            </w:tcBorders>
            <w:shd w:val="clear" w:color="000000" w:fill="FFFFFF"/>
            <w:vAlign w:val="center"/>
            <w:hideMark/>
          </w:tcPr>
          <w:p w14:paraId="695495B8"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Soil pH</w:t>
            </w:r>
          </w:p>
        </w:tc>
      </w:tr>
      <w:tr w:rsidR="00801012" w:rsidRPr="0095201F" w14:paraId="3EF3B81C" w14:textId="77777777" w:rsidTr="00EC3599">
        <w:trPr>
          <w:trHeight w:val="509"/>
        </w:trPr>
        <w:tc>
          <w:tcPr>
            <w:tcW w:w="0" w:type="auto"/>
            <w:vMerge/>
            <w:tcBorders>
              <w:top w:val="single" w:sz="4" w:space="0" w:color="auto"/>
              <w:left w:val="nil"/>
              <w:bottom w:val="single" w:sz="4" w:space="0" w:color="000000"/>
              <w:right w:val="nil"/>
            </w:tcBorders>
            <w:vAlign w:val="center"/>
            <w:hideMark/>
          </w:tcPr>
          <w:p w14:paraId="4B33CE22" w14:textId="77777777" w:rsidR="00DE1E44" w:rsidRPr="0095201F" w:rsidRDefault="00DE1E44" w:rsidP="00EC3599">
            <w:pPr>
              <w:spacing w:after="0" w:line="240" w:lineRule="auto"/>
              <w:rPr>
                <w:rFonts w:ascii="Times New Roman" w:eastAsia="Times New Roman" w:hAnsi="Times New Roman" w:cs="Times New Roman"/>
                <w:color w:val="000000"/>
                <w:sz w:val="20"/>
                <w:szCs w:val="20"/>
              </w:rPr>
            </w:pPr>
          </w:p>
        </w:tc>
        <w:tc>
          <w:tcPr>
            <w:tcW w:w="0" w:type="auto"/>
            <w:vMerge/>
            <w:tcBorders>
              <w:top w:val="single" w:sz="4" w:space="0" w:color="auto"/>
              <w:left w:val="nil"/>
              <w:bottom w:val="single" w:sz="4" w:space="0" w:color="000000"/>
              <w:right w:val="nil"/>
            </w:tcBorders>
            <w:vAlign w:val="center"/>
            <w:hideMark/>
          </w:tcPr>
          <w:p w14:paraId="1D77B9A8" w14:textId="77777777" w:rsidR="00DE1E44" w:rsidRPr="0095201F" w:rsidRDefault="00DE1E44" w:rsidP="00EC3599">
            <w:pPr>
              <w:spacing w:after="0" w:line="240" w:lineRule="auto"/>
              <w:rPr>
                <w:rFonts w:ascii="Times New Roman" w:eastAsia="Times New Roman" w:hAnsi="Times New Roman" w:cs="Times New Roman"/>
                <w:color w:val="000000"/>
                <w:sz w:val="20"/>
                <w:szCs w:val="20"/>
              </w:rPr>
            </w:pPr>
          </w:p>
        </w:tc>
        <w:tc>
          <w:tcPr>
            <w:tcW w:w="0" w:type="auto"/>
            <w:vMerge/>
            <w:tcBorders>
              <w:top w:val="single" w:sz="4" w:space="0" w:color="auto"/>
              <w:left w:val="nil"/>
              <w:bottom w:val="single" w:sz="4" w:space="0" w:color="000000"/>
              <w:right w:val="nil"/>
            </w:tcBorders>
            <w:vAlign w:val="center"/>
            <w:hideMark/>
          </w:tcPr>
          <w:p w14:paraId="151A2A91" w14:textId="77777777" w:rsidR="00DE1E44" w:rsidRPr="0095201F" w:rsidRDefault="00DE1E44" w:rsidP="00EC3599">
            <w:pPr>
              <w:spacing w:after="0" w:line="240" w:lineRule="auto"/>
              <w:rPr>
                <w:rFonts w:ascii="Times New Roman" w:eastAsia="Times New Roman" w:hAnsi="Times New Roman" w:cs="Times New Roman"/>
                <w:color w:val="000000"/>
                <w:sz w:val="20"/>
                <w:szCs w:val="20"/>
              </w:rPr>
            </w:pPr>
          </w:p>
        </w:tc>
        <w:tc>
          <w:tcPr>
            <w:tcW w:w="0" w:type="auto"/>
            <w:vMerge/>
            <w:tcBorders>
              <w:top w:val="single" w:sz="4" w:space="0" w:color="auto"/>
              <w:left w:val="nil"/>
              <w:bottom w:val="single" w:sz="4" w:space="0" w:color="000000"/>
              <w:right w:val="nil"/>
            </w:tcBorders>
            <w:vAlign w:val="center"/>
            <w:hideMark/>
          </w:tcPr>
          <w:p w14:paraId="27DFA98F" w14:textId="77777777" w:rsidR="00DE1E44" w:rsidRPr="0095201F" w:rsidRDefault="00DE1E44" w:rsidP="00EC3599">
            <w:pPr>
              <w:spacing w:after="0" w:line="240" w:lineRule="auto"/>
              <w:rPr>
                <w:rFonts w:ascii="Times New Roman" w:eastAsia="Times New Roman" w:hAnsi="Times New Roman" w:cs="Times New Roman"/>
                <w:color w:val="000000"/>
                <w:sz w:val="20"/>
                <w:szCs w:val="20"/>
              </w:rPr>
            </w:pPr>
          </w:p>
        </w:tc>
        <w:tc>
          <w:tcPr>
            <w:tcW w:w="0" w:type="auto"/>
            <w:vMerge/>
            <w:tcBorders>
              <w:top w:val="single" w:sz="4" w:space="0" w:color="auto"/>
              <w:left w:val="nil"/>
              <w:bottom w:val="single" w:sz="4" w:space="0" w:color="000000"/>
              <w:right w:val="nil"/>
            </w:tcBorders>
            <w:vAlign w:val="center"/>
            <w:hideMark/>
          </w:tcPr>
          <w:p w14:paraId="4A78A538" w14:textId="77777777" w:rsidR="00DE1E44" w:rsidRPr="0095201F" w:rsidRDefault="00DE1E44" w:rsidP="00EC3599">
            <w:pPr>
              <w:spacing w:after="0" w:line="240" w:lineRule="auto"/>
              <w:rPr>
                <w:rFonts w:ascii="Times New Roman" w:eastAsia="Times New Roman" w:hAnsi="Times New Roman" w:cs="Times New Roman"/>
                <w:color w:val="000000"/>
                <w:sz w:val="20"/>
                <w:szCs w:val="20"/>
              </w:rPr>
            </w:pPr>
          </w:p>
        </w:tc>
        <w:tc>
          <w:tcPr>
            <w:tcW w:w="0" w:type="auto"/>
            <w:vMerge/>
            <w:tcBorders>
              <w:top w:val="single" w:sz="4" w:space="0" w:color="auto"/>
              <w:left w:val="nil"/>
              <w:bottom w:val="single" w:sz="4" w:space="0" w:color="000000"/>
              <w:right w:val="nil"/>
            </w:tcBorders>
            <w:vAlign w:val="center"/>
            <w:hideMark/>
          </w:tcPr>
          <w:p w14:paraId="1167401F" w14:textId="77777777" w:rsidR="00DE1E44" w:rsidRPr="0095201F" w:rsidRDefault="00DE1E44" w:rsidP="00EC3599">
            <w:pPr>
              <w:spacing w:after="0" w:line="240" w:lineRule="auto"/>
              <w:rPr>
                <w:rFonts w:ascii="Times New Roman" w:eastAsia="Times New Roman" w:hAnsi="Times New Roman" w:cs="Times New Roman"/>
                <w:color w:val="000000"/>
                <w:sz w:val="20"/>
                <w:szCs w:val="20"/>
              </w:rPr>
            </w:pPr>
          </w:p>
        </w:tc>
        <w:tc>
          <w:tcPr>
            <w:tcW w:w="0" w:type="auto"/>
            <w:vMerge/>
            <w:tcBorders>
              <w:top w:val="single" w:sz="4" w:space="0" w:color="auto"/>
              <w:left w:val="nil"/>
              <w:bottom w:val="single" w:sz="4" w:space="0" w:color="000000"/>
              <w:right w:val="nil"/>
            </w:tcBorders>
            <w:vAlign w:val="center"/>
            <w:hideMark/>
          </w:tcPr>
          <w:p w14:paraId="41139285" w14:textId="77777777" w:rsidR="00DE1E44" w:rsidRPr="0095201F" w:rsidRDefault="00DE1E44" w:rsidP="00EC3599">
            <w:pPr>
              <w:spacing w:after="0" w:line="240" w:lineRule="auto"/>
              <w:rPr>
                <w:rFonts w:ascii="Times New Roman" w:eastAsia="Times New Roman" w:hAnsi="Times New Roman" w:cs="Times New Roman"/>
                <w:color w:val="000000"/>
                <w:sz w:val="20"/>
                <w:szCs w:val="20"/>
              </w:rPr>
            </w:pPr>
          </w:p>
        </w:tc>
        <w:tc>
          <w:tcPr>
            <w:tcW w:w="0" w:type="auto"/>
            <w:vMerge/>
            <w:tcBorders>
              <w:top w:val="single" w:sz="4" w:space="0" w:color="auto"/>
              <w:left w:val="nil"/>
              <w:bottom w:val="single" w:sz="4" w:space="0" w:color="000000"/>
              <w:right w:val="nil"/>
            </w:tcBorders>
            <w:vAlign w:val="center"/>
            <w:hideMark/>
          </w:tcPr>
          <w:p w14:paraId="26E8C711" w14:textId="77777777" w:rsidR="00DE1E44" w:rsidRPr="0095201F" w:rsidRDefault="00DE1E44" w:rsidP="00EC3599">
            <w:pPr>
              <w:spacing w:after="0" w:line="240" w:lineRule="auto"/>
              <w:rPr>
                <w:rFonts w:ascii="Times New Roman" w:eastAsia="Times New Roman" w:hAnsi="Times New Roman" w:cs="Times New Roman"/>
                <w:color w:val="000000"/>
                <w:sz w:val="20"/>
                <w:szCs w:val="20"/>
              </w:rPr>
            </w:pPr>
          </w:p>
        </w:tc>
        <w:tc>
          <w:tcPr>
            <w:tcW w:w="0" w:type="auto"/>
            <w:vMerge/>
            <w:tcBorders>
              <w:top w:val="single" w:sz="4" w:space="0" w:color="auto"/>
              <w:left w:val="nil"/>
              <w:bottom w:val="single" w:sz="4" w:space="0" w:color="000000"/>
              <w:right w:val="nil"/>
            </w:tcBorders>
            <w:vAlign w:val="center"/>
            <w:hideMark/>
          </w:tcPr>
          <w:p w14:paraId="4B29AD58" w14:textId="77777777" w:rsidR="00DE1E44" w:rsidRPr="0095201F" w:rsidRDefault="00DE1E44" w:rsidP="00EC3599">
            <w:pPr>
              <w:spacing w:after="0" w:line="240" w:lineRule="auto"/>
              <w:rPr>
                <w:rFonts w:ascii="Times New Roman" w:eastAsia="Times New Roman" w:hAnsi="Times New Roman" w:cs="Times New Roman"/>
                <w:color w:val="000000"/>
                <w:sz w:val="20"/>
                <w:szCs w:val="20"/>
              </w:rPr>
            </w:pPr>
          </w:p>
        </w:tc>
        <w:tc>
          <w:tcPr>
            <w:tcW w:w="0" w:type="auto"/>
            <w:vMerge/>
            <w:tcBorders>
              <w:top w:val="single" w:sz="4" w:space="0" w:color="auto"/>
              <w:left w:val="nil"/>
              <w:bottom w:val="single" w:sz="4" w:space="0" w:color="000000"/>
              <w:right w:val="nil"/>
            </w:tcBorders>
            <w:vAlign w:val="center"/>
            <w:hideMark/>
          </w:tcPr>
          <w:p w14:paraId="18EBDE77" w14:textId="77777777" w:rsidR="00DE1E44" w:rsidRPr="0095201F" w:rsidRDefault="00DE1E44" w:rsidP="00EC3599">
            <w:pPr>
              <w:spacing w:after="0" w:line="240" w:lineRule="auto"/>
              <w:rPr>
                <w:rFonts w:ascii="Times New Roman" w:eastAsia="Times New Roman" w:hAnsi="Times New Roman" w:cs="Times New Roman"/>
                <w:color w:val="000000"/>
                <w:sz w:val="20"/>
                <w:szCs w:val="20"/>
              </w:rPr>
            </w:pPr>
          </w:p>
        </w:tc>
        <w:tc>
          <w:tcPr>
            <w:tcW w:w="0" w:type="auto"/>
            <w:vMerge/>
            <w:tcBorders>
              <w:top w:val="single" w:sz="4" w:space="0" w:color="auto"/>
              <w:left w:val="nil"/>
              <w:bottom w:val="single" w:sz="4" w:space="0" w:color="000000"/>
              <w:right w:val="nil"/>
            </w:tcBorders>
            <w:vAlign w:val="center"/>
            <w:hideMark/>
          </w:tcPr>
          <w:p w14:paraId="2BC23860" w14:textId="77777777" w:rsidR="00DE1E44" w:rsidRPr="0095201F" w:rsidRDefault="00DE1E44" w:rsidP="00EC3599">
            <w:pPr>
              <w:spacing w:after="0" w:line="240" w:lineRule="auto"/>
              <w:rPr>
                <w:rFonts w:ascii="Times New Roman" w:eastAsia="Times New Roman" w:hAnsi="Times New Roman" w:cs="Times New Roman"/>
                <w:color w:val="000000"/>
                <w:sz w:val="20"/>
                <w:szCs w:val="20"/>
              </w:rPr>
            </w:pPr>
          </w:p>
        </w:tc>
        <w:tc>
          <w:tcPr>
            <w:tcW w:w="0" w:type="auto"/>
            <w:vMerge/>
            <w:tcBorders>
              <w:top w:val="single" w:sz="4" w:space="0" w:color="auto"/>
              <w:left w:val="nil"/>
              <w:bottom w:val="single" w:sz="4" w:space="0" w:color="000000"/>
              <w:right w:val="nil"/>
            </w:tcBorders>
            <w:vAlign w:val="center"/>
            <w:hideMark/>
          </w:tcPr>
          <w:p w14:paraId="54F976BE" w14:textId="77777777" w:rsidR="00DE1E44" w:rsidRPr="0095201F" w:rsidRDefault="00DE1E44" w:rsidP="00EC3599">
            <w:pPr>
              <w:spacing w:after="0" w:line="240" w:lineRule="auto"/>
              <w:rPr>
                <w:rFonts w:ascii="Times New Roman" w:eastAsia="Times New Roman" w:hAnsi="Times New Roman" w:cs="Times New Roman"/>
                <w:color w:val="000000"/>
                <w:sz w:val="20"/>
                <w:szCs w:val="20"/>
              </w:rPr>
            </w:pPr>
          </w:p>
        </w:tc>
        <w:tc>
          <w:tcPr>
            <w:tcW w:w="0" w:type="auto"/>
            <w:vMerge/>
            <w:tcBorders>
              <w:top w:val="single" w:sz="4" w:space="0" w:color="auto"/>
              <w:left w:val="nil"/>
              <w:bottom w:val="single" w:sz="4" w:space="0" w:color="000000"/>
              <w:right w:val="nil"/>
            </w:tcBorders>
            <w:vAlign w:val="center"/>
            <w:hideMark/>
          </w:tcPr>
          <w:p w14:paraId="014D35E3" w14:textId="77777777" w:rsidR="00DE1E44" w:rsidRPr="0095201F" w:rsidRDefault="00DE1E44" w:rsidP="00EC3599">
            <w:pPr>
              <w:spacing w:after="0" w:line="240" w:lineRule="auto"/>
              <w:rPr>
                <w:rFonts w:ascii="Times New Roman" w:eastAsia="Times New Roman" w:hAnsi="Times New Roman" w:cs="Times New Roman"/>
                <w:color w:val="000000"/>
                <w:sz w:val="20"/>
                <w:szCs w:val="20"/>
              </w:rPr>
            </w:pPr>
          </w:p>
        </w:tc>
        <w:tc>
          <w:tcPr>
            <w:tcW w:w="0" w:type="auto"/>
            <w:vMerge/>
            <w:tcBorders>
              <w:top w:val="single" w:sz="4" w:space="0" w:color="auto"/>
              <w:left w:val="nil"/>
              <w:bottom w:val="single" w:sz="4" w:space="0" w:color="000000"/>
              <w:right w:val="nil"/>
            </w:tcBorders>
            <w:vAlign w:val="center"/>
            <w:hideMark/>
          </w:tcPr>
          <w:p w14:paraId="0A18F74C" w14:textId="77777777" w:rsidR="00DE1E44" w:rsidRPr="0095201F" w:rsidRDefault="00DE1E44" w:rsidP="00EC3599">
            <w:pPr>
              <w:spacing w:after="0" w:line="240" w:lineRule="auto"/>
              <w:rPr>
                <w:rFonts w:ascii="Times New Roman" w:eastAsia="Times New Roman" w:hAnsi="Times New Roman" w:cs="Times New Roman"/>
                <w:color w:val="000000"/>
                <w:sz w:val="20"/>
                <w:szCs w:val="20"/>
              </w:rPr>
            </w:pPr>
          </w:p>
        </w:tc>
        <w:tc>
          <w:tcPr>
            <w:tcW w:w="0" w:type="auto"/>
            <w:vMerge/>
            <w:tcBorders>
              <w:top w:val="single" w:sz="4" w:space="0" w:color="auto"/>
              <w:left w:val="nil"/>
              <w:bottom w:val="single" w:sz="4" w:space="0" w:color="000000"/>
              <w:right w:val="nil"/>
            </w:tcBorders>
            <w:vAlign w:val="center"/>
            <w:hideMark/>
          </w:tcPr>
          <w:p w14:paraId="7AD3CA11" w14:textId="77777777" w:rsidR="00DE1E44" w:rsidRPr="0095201F" w:rsidRDefault="00DE1E44" w:rsidP="00EC3599">
            <w:pPr>
              <w:spacing w:after="0" w:line="240" w:lineRule="auto"/>
              <w:rPr>
                <w:rFonts w:ascii="Times New Roman" w:eastAsia="Times New Roman" w:hAnsi="Times New Roman" w:cs="Times New Roman"/>
                <w:color w:val="000000"/>
                <w:sz w:val="20"/>
                <w:szCs w:val="20"/>
              </w:rPr>
            </w:pPr>
          </w:p>
        </w:tc>
        <w:tc>
          <w:tcPr>
            <w:tcW w:w="0" w:type="auto"/>
            <w:vMerge/>
            <w:tcBorders>
              <w:top w:val="single" w:sz="4" w:space="0" w:color="auto"/>
              <w:left w:val="nil"/>
              <w:bottom w:val="single" w:sz="4" w:space="0" w:color="000000"/>
              <w:right w:val="nil"/>
            </w:tcBorders>
            <w:vAlign w:val="center"/>
            <w:hideMark/>
          </w:tcPr>
          <w:p w14:paraId="29FBE101" w14:textId="77777777" w:rsidR="00DE1E44" w:rsidRPr="0095201F" w:rsidRDefault="00DE1E44" w:rsidP="00EC3599">
            <w:pPr>
              <w:spacing w:after="0" w:line="240" w:lineRule="auto"/>
              <w:rPr>
                <w:rFonts w:ascii="Times New Roman" w:eastAsia="Times New Roman" w:hAnsi="Times New Roman" w:cs="Times New Roman"/>
                <w:color w:val="000000"/>
                <w:sz w:val="20"/>
                <w:szCs w:val="20"/>
              </w:rPr>
            </w:pPr>
          </w:p>
        </w:tc>
      </w:tr>
      <w:tr w:rsidR="00801012" w:rsidRPr="0095201F" w14:paraId="306A8DA0" w14:textId="77777777" w:rsidTr="00EC3599">
        <w:trPr>
          <w:trHeight w:val="345"/>
        </w:trPr>
        <w:tc>
          <w:tcPr>
            <w:tcW w:w="0" w:type="auto"/>
            <w:tcBorders>
              <w:top w:val="nil"/>
              <w:left w:val="nil"/>
              <w:bottom w:val="nil"/>
              <w:right w:val="nil"/>
            </w:tcBorders>
            <w:shd w:val="clear" w:color="000000" w:fill="FFFFFF"/>
            <w:noWrap/>
            <w:vAlign w:val="center"/>
            <w:hideMark/>
          </w:tcPr>
          <w:p w14:paraId="26EACE5C" w14:textId="77777777" w:rsidR="00DE1E44" w:rsidRPr="0095201F" w:rsidRDefault="00DE1E44" w:rsidP="00EC3599">
            <w:pPr>
              <w:spacing w:after="0" w:line="240" w:lineRule="auto"/>
              <w:rPr>
                <w:rFonts w:ascii="Times New Roman" w:eastAsia="Times New Roman" w:hAnsi="Times New Roman" w:cs="Times New Roman"/>
                <w:color w:val="000000"/>
                <w:sz w:val="20"/>
                <w:szCs w:val="20"/>
              </w:rPr>
            </w:pPr>
          </w:p>
        </w:tc>
        <w:tc>
          <w:tcPr>
            <w:tcW w:w="0" w:type="auto"/>
            <w:tcBorders>
              <w:top w:val="nil"/>
              <w:left w:val="nil"/>
              <w:bottom w:val="nil"/>
              <w:right w:val="nil"/>
            </w:tcBorders>
            <w:shd w:val="clear" w:color="000000" w:fill="FFFFFF"/>
            <w:noWrap/>
            <w:vAlign w:val="bottom"/>
            <w:hideMark/>
          </w:tcPr>
          <w:p w14:paraId="18FB5E24"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ha</w:t>
            </w:r>
          </w:p>
        </w:tc>
        <w:tc>
          <w:tcPr>
            <w:tcW w:w="0" w:type="auto"/>
            <w:tcBorders>
              <w:top w:val="nil"/>
              <w:left w:val="nil"/>
              <w:bottom w:val="nil"/>
              <w:right w:val="nil"/>
            </w:tcBorders>
            <w:shd w:val="clear" w:color="000000" w:fill="FFFFFF"/>
            <w:noWrap/>
            <w:vAlign w:val="bottom"/>
            <w:hideMark/>
          </w:tcPr>
          <w:p w14:paraId="7E573FD3"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p>
        </w:tc>
        <w:tc>
          <w:tcPr>
            <w:tcW w:w="0" w:type="auto"/>
            <w:tcBorders>
              <w:top w:val="nil"/>
              <w:left w:val="nil"/>
              <w:bottom w:val="nil"/>
              <w:right w:val="nil"/>
            </w:tcBorders>
            <w:shd w:val="clear" w:color="000000" w:fill="FFFFFF"/>
            <w:noWrap/>
            <w:vAlign w:val="bottom"/>
            <w:hideMark/>
          </w:tcPr>
          <w:p w14:paraId="74387D0E" w14:textId="24362BD5"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L ha</w:t>
            </w:r>
            <w:ins w:id="1667" w:author="copyeditor" w:date="2020-02-21T17:02:00Z">
              <w:r w:rsidR="004A419B">
                <w:rPr>
                  <w:rFonts w:asciiTheme="majorBidi" w:hAnsiTheme="majorBidi" w:cstheme="majorBidi"/>
                  <w:iCs/>
                  <w:color w:val="000000" w:themeColor="text1"/>
                  <w:sz w:val="24"/>
                  <w:szCs w:val="24"/>
                  <w:vertAlign w:val="superscript"/>
                </w:rPr>
                <w:t>−</w:t>
              </w:r>
            </w:ins>
            <w:del w:id="1668" w:author="copyeditor" w:date="2020-02-21T17:02:00Z">
              <w:r w:rsidRPr="0095201F" w:rsidDel="004A419B">
                <w:rPr>
                  <w:rFonts w:ascii="Times New Roman" w:eastAsia="Times New Roman" w:hAnsi="Times New Roman" w:cs="Times New Roman"/>
                  <w:color w:val="000000"/>
                  <w:sz w:val="20"/>
                  <w:szCs w:val="20"/>
                  <w:vertAlign w:val="superscript"/>
                </w:rPr>
                <w:delText>-</w:delText>
              </w:r>
            </w:del>
            <w:r w:rsidRPr="0095201F">
              <w:rPr>
                <w:rFonts w:ascii="Times New Roman" w:eastAsia="Times New Roman" w:hAnsi="Times New Roman" w:cs="Times New Roman"/>
                <w:color w:val="000000"/>
                <w:sz w:val="20"/>
                <w:szCs w:val="20"/>
                <w:vertAlign w:val="superscript"/>
              </w:rPr>
              <w:t>1</w:t>
            </w:r>
          </w:p>
        </w:tc>
        <w:tc>
          <w:tcPr>
            <w:tcW w:w="0" w:type="auto"/>
            <w:tcBorders>
              <w:top w:val="nil"/>
              <w:left w:val="nil"/>
              <w:bottom w:val="nil"/>
              <w:right w:val="nil"/>
            </w:tcBorders>
            <w:shd w:val="clear" w:color="000000" w:fill="FFFFFF"/>
            <w:noWrap/>
            <w:vAlign w:val="bottom"/>
            <w:hideMark/>
          </w:tcPr>
          <w:p w14:paraId="36228895"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m</w:t>
            </w:r>
          </w:p>
        </w:tc>
        <w:tc>
          <w:tcPr>
            <w:tcW w:w="0" w:type="auto"/>
            <w:tcBorders>
              <w:top w:val="nil"/>
              <w:left w:val="nil"/>
              <w:bottom w:val="nil"/>
              <w:right w:val="nil"/>
            </w:tcBorders>
            <w:shd w:val="clear" w:color="000000" w:fill="FFFFFF"/>
            <w:noWrap/>
            <w:vAlign w:val="bottom"/>
            <w:hideMark/>
          </w:tcPr>
          <w:p w14:paraId="65DE97C4"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m</w:t>
            </w:r>
          </w:p>
        </w:tc>
        <w:tc>
          <w:tcPr>
            <w:tcW w:w="0" w:type="auto"/>
            <w:tcBorders>
              <w:top w:val="nil"/>
              <w:left w:val="nil"/>
              <w:bottom w:val="nil"/>
              <w:right w:val="nil"/>
            </w:tcBorders>
            <w:shd w:val="clear" w:color="000000" w:fill="FFFFFF"/>
            <w:noWrap/>
            <w:vAlign w:val="bottom"/>
            <w:hideMark/>
          </w:tcPr>
          <w:p w14:paraId="277119AA" w14:textId="4483F508"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m s</w:t>
            </w:r>
            <w:ins w:id="1669" w:author="copyeditor" w:date="2020-02-21T17:02:00Z">
              <w:r w:rsidR="004A419B">
                <w:rPr>
                  <w:rFonts w:asciiTheme="majorBidi" w:hAnsiTheme="majorBidi" w:cstheme="majorBidi"/>
                  <w:iCs/>
                  <w:color w:val="000000" w:themeColor="text1"/>
                  <w:sz w:val="24"/>
                  <w:szCs w:val="24"/>
                  <w:vertAlign w:val="superscript"/>
                </w:rPr>
                <w:t>−</w:t>
              </w:r>
            </w:ins>
            <w:del w:id="1670" w:author="copyeditor" w:date="2020-02-21T17:02:00Z">
              <w:r w:rsidRPr="0095201F" w:rsidDel="004A419B">
                <w:rPr>
                  <w:rFonts w:ascii="Times New Roman" w:eastAsia="Times New Roman" w:hAnsi="Times New Roman" w:cs="Times New Roman"/>
                  <w:color w:val="000000"/>
                  <w:sz w:val="20"/>
                  <w:szCs w:val="20"/>
                  <w:vertAlign w:val="superscript"/>
                </w:rPr>
                <w:delText>-</w:delText>
              </w:r>
            </w:del>
            <w:r w:rsidRPr="0095201F">
              <w:rPr>
                <w:rFonts w:ascii="Times New Roman" w:eastAsia="Times New Roman" w:hAnsi="Times New Roman" w:cs="Times New Roman"/>
                <w:color w:val="000000"/>
                <w:sz w:val="20"/>
                <w:szCs w:val="20"/>
                <w:vertAlign w:val="superscript"/>
              </w:rPr>
              <w:t>1</w:t>
            </w:r>
          </w:p>
        </w:tc>
        <w:tc>
          <w:tcPr>
            <w:tcW w:w="0" w:type="auto"/>
            <w:tcBorders>
              <w:top w:val="nil"/>
              <w:left w:val="nil"/>
              <w:bottom w:val="nil"/>
              <w:right w:val="nil"/>
            </w:tcBorders>
            <w:shd w:val="clear" w:color="000000" w:fill="FFFFFF"/>
            <w:noWrap/>
            <w:vAlign w:val="bottom"/>
            <w:hideMark/>
          </w:tcPr>
          <w:p w14:paraId="38F251F8"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m</w:t>
            </w:r>
          </w:p>
        </w:tc>
        <w:tc>
          <w:tcPr>
            <w:tcW w:w="0" w:type="auto"/>
            <w:tcBorders>
              <w:top w:val="nil"/>
              <w:left w:val="nil"/>
              <w:bottom w:val="nil"/>
              <w:right w:val="nil"/>
            </w:tcBorders>
            <w:shd w:val="clear" w:color="000000" w:fill="FFFFFF"/>
            <w:noWrap/>
            <w:vAlign w:val="bottom"/>
            <w:hideMark/>
          </w:tcPr>
          <w:p w14:paraId="433F6E4F"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p>
        </w:tc>
        <w:tc>
          <w:tcPr>
            <w:tcW w:w="0" w:type="auto"/>
            <w:tcBorders>
              <w:top w:val="nil"/>
              <w:left w:val="nil"/>
              <w:bottom w:val="nil"/>
              <w:right w:val="nil"/>
            </w:tcBorders>
            <w:shd w:val="clear" w:color="000000" w:fill="FFFFFF"/>
            <w:noWrap/>
            <w:vAlign w:val="bottom"/>
            <w:hideMark/>
          </w:tcPr>
          <w:p w14:paraId="7377B705"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p>
        </w:tc>
        <w:tc>
          <w:tcPr>
            <w:tcW w:w="0" w:type="auto"/>
            <w:tcBorders>
              <w:top w:val="nil"/>
              <w:left w:val="nil"/>
              <w:bottom w:val="nil"/>
              <w:right w:val="nil"/>
            </w:tcBorders>
            <w:shd w:val="clear" w:color="000000" w:fill="FFFFFF"/>
            <w:noWrap/>
            <w:vAlign w:val="bottom"/>
            <w:hideMark/>
          </w:tcPr>
          <w:p w14:paraId="52B5315A"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p>
        </w:tc>
        <w:tc>
          <w:tcPr>
            <w:tcW w:w="0" w:type="auto"/>
            <w:tcBorders>
              <w:top w:val="nil"/>
              <w:left w:val="nil"/>
              <w:bottom w:val="nil"/>
              <w:right w:val="nil"/>
            </w:tcBorders>
            <w:shd w:val="clear" w:color="000000" w:fill="FFFFFF"/>
            <w:noWrap/>
            <w:vAlign w:val="bottom"/>
            <w:hideMark/>
          </w:tcPr>
          <w:p w14:paraId="0C333153"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p>
        </w:tc>
        <w:tc>
          <w:tcPr>
            <w:tcW w:w="0" w:type="auto"/>
            <w:tcBorders>
              <w:top w:val="nil"/>
              <w:left w:val="nil"/>
              <w:bottom w:val="nil"/>
              <w:right w:val="nil"/>
            </w:tcBorders>
            <w:shd w:val="clear" w:color="000000" w:fill="FFFFFF"/>
            <w:noWrap/>
            <w:vAlign w:val="bottom"/>
            <w:hideMark/>
          </w:tcPr>
          <w:p w14:paraId="22F7F8A6" w14:textId="2301485F"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seeds ha</w:t>
            </w:r>
            <w:ins w:id="1671" w:author="copyeditor" w:date="2020-02-21T17:02:00Z">
              <w:r w:rsidR="00F2429D">
                <w:rPr>
                  <w:rFonts w:asciiTheme="majorBidi" w:hAnsiTheme="majorBidi" w:cstheme="majorBidi"/>
                  <w:iCs/>
                  <w:color w:val="000000" w:themeColor="text1"/>
                  <w:sz w:val="24"/>
                  <w:szCs w:val="24"/>
                  <w:vertAlign w:val="superscript"/>
                </w:rPr>
                <w:t>−</w:t>
              </w:r>
            </w:ins>
            <w:del w:id="1672" w:author="copyeditor" w:date="2020-02-21T17:02:00Z">
              <w:r w:rsidRPr="0095201F" w:rsidDel="00F2429D">
                <w:rPr>
                  <w:rFonts w:ascii="Times New Roman" w:eastAsia="Times New Roman" w:hAnsi="Times New Roman" w:cs="Times New Roman"/>
                  <w:color w:val="000000"/>
                  <w:sz w:val="20"/>
                  <w:szCs w:val="20"/>
                  <w:vertAlign w:val="superscript"/>
                </w:rPr>
                <w:delText>-</w:delText>
              </w:r>
            </w:del>
            <w:r w:rsidRPr="0095201F">
              <w:rPr>
                <w:rFonts w:ascii="Times New Roman" w:eastAsia="Times New Roman" w:hAnsi="Times New Roman" w:cs="Times New Roman"/>
                <w:color w:val="000000"/>
                <w:sz w:val="20"/>
                <w:szCs w:val="20"/>
                <w:vertAlign w:val="superscript"/>
              </w:rPr>
              <w:t>1</w:t>
            </w:r>
          </w:p>
        </w:tc>
        <w:tc>
          <w:tcPr>
            <w:tcW w:w="0" w:type="auto"/>
            <w:tcBorders>
              <w:top w:val="nil"/>
              <w:left w:val="nil"/>
              <w:bottom w:val="nil"/>
              <w:right w:val="nil"/>
            </w:tcBorders>
            <w:shd w:val="clear" w:color="000000" w:fill="FFFFFF"/>
            <w:noWrap/>
            <w:vAlign w:val="bottom"/>
            <w:hideMark/>
          </w:tcPr>
          <w:p w14:paraId="1E0AB453"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m</w:t>
            </w:r>
          </w:p>
        </w:tc>
        <w:tc>
          <w:tcPr>
            <w:tcW w:w="0" w:type="auto"/>
            <w:tcBorders>
              <w:top w:val="nil"/>
              <w:left w:val="nil"/>
              <w:bottom w:val="nil"/>
              <w:right w:val="nil"/>
            </w:tcBorders>
            <w:shd w:val="clear" w:color="000000" w:fill="FFFFFF"/>
            <w:noWrap/>
            <w:vAlign w:val="bottom"/>
            <w:hideMark/>
          </w:tcPr>
          <w:p w14:paraId="1BB49A96"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p>
        </w:tc>
        <w:tc>
          <w:tcPr>
            <w:tcW w:w="0" w:type="auto"/>
            <w:tcBorders>
              <w:top w:val="nil"/>
              <w:left w:val="nil"/>
              <w:bottom w:val="nil"/>
              <w:right w:val="nil"/>
            </w:tcBorders>
            <w:shd w:val="clear" w:color="000000" w:fill="FFFFFF"/>
            <w:noWrap/>
            <w:vAlign w:val="bottom"/>
            <w:hideMark/>
          </w:tcPr>
          <w:p w14:paraId="7A9B3C70"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p>
        </w:tc>
      </w:tr>
      <w:tr w:rsidR="00801012" w:rsidRPr="0095201F" w14:paraId="41DA7185" w14:textId="77777777" w:rsidTr="00EC3599">
        <w:trPr>
          <w:trHeight w:val="300"/>
        </w:trPr>
        <w:tc>
          <w:tcPr>
            <w:tcW w:w="0" w:type="auto"/>
            <w:tcBorders>
              <w:top w:val="nil"/>
              <w:left w:val="nil"/>
              <w:bottom w:val="nil"/>
              <w:right w:val="nil"/>
            </w:tcBorders>
            <w:shd w:val="clear" w:color="000000" w:fill="FFFFFF"/>
            <w:noWrap/>
            <w:vAlign w:val="bottom"/>
            <w:hideMark/>
          </w:tcPr>
          <w:p w14:paraId="02C7ED33" w14:textId="77777777" w:rsidR="00DE1E44" w:rsidRPr="0095201F" w:rsidRDefault="00DE1E44" w:rsidP="00EC3599">
            <w:pPr>
              <w:spacing w:after="0" w:line="240" w:lineRule="auto"/>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Arkansas</w:t>
            </w:r>
          </w:p>
        </w:tc>
        <w:tc>
          <w:tcPr>
            <w:tcW w:w="0" w:type="auto"/>
            <w:tcBorders>
              <w:top w:val="nil"/>
              <w:left w:val="nil"/>
              <w:bottom w:val="nil"/>
              <w:right w:val="nil"/>
            </w:tcBorders>
            <w:shd w:val="clear" w:color="000000" w:fill="FFFFFF"/>
            <w:noWrap/>
            <w:vAlign w:val="bottom"/>
            <w:hideMark/>
          </w:tcPr>
          <w:p w14:paraId="4AE3683C"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15.6</w:t>
            </w:r>
          </w:p>
        </w:tc>
        <w:tc>
          <w:tcPr>
            <w:tcW w:w="0" w:type="auto"/>
            <w:tcBorders>
              <w:top w:val="nil"/>
              <w:left w:val="nil"/>
              <w:bottom w:val="nil"/>
              <w:right w:val="nil"/>
            </w:tcBorders>
            <w:shd w:val="clear" w:color="000000" w:fill="FFFFFF"/>
            <w:noWrap/>
            <w:vAlign w:val="bottom"/>
            <w:hideMark/>
          </w:tcPr>
          <w:p w14:paraId="1122B42C" w14:textId="1012C881" w:rsidR="00DE1E44" w:rsidRPr="0095201F" w:rsidRDefault="00CA0139"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U</w:t>
            </w:r>
            <w:r w:rsidR="00DE1E44" w:rsidRPr="0095201F">
              <w:rPr>
                <w:rFonts w:ascii="Times New Roman" w:eastAsia="Times New Roman" w:hAnsi="Times New Roman" w:cs="Times New Roman"/>
                <w:color w:val="000000"/>
                <w:sz w:val="20"/>
                <w:szCs w:val="20"/>
              </w:rPr>
              <w:t>R 1100</w:t>
            </w:r>
            <w:r w:rsidRPr="0095201F">
              <w:rPr>
                <w:rFonts w:ascii="Times New Roman" w:eastAsia="Times New Roman" w:hAnsi="Times New Roman" w:cs="Times New Roman"/>
                <w:color w:val="000000"/>
                <w:sz w:val="20"/>
                <w:szCs w:val="20"/>
              </w:rPr>
              <w:t>6</w:t>
            </w:r>
          </w:p>
        </w:tc>
        <w:tc>
          <w:tcPr>
            <w:tcW w:w="0" w:type="auto"/>
            <w:tcBorders>
              <w:top w:val="nil"/>
              <w:left w:val="nil"/>
              <w:bottom w:val="nil"/>
              <w:right w:val="nil"/>
            </w:tcBorders>
            <w:shd w:val="clear" w:color="000000" w:fill="FFFFFF"/>
            <w:noWrap/>
            <w:vAlign w:val="bottom"/>
            <w:hideMark/>
          </w:tcPr>
          <w:p w14:paraId="7B66B573" w14:textId="4A788FE9" w:rsidR="00DE1E44" w:rsidRPr="0095201F" w:rsidRDefault="002C1366"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140</w:t>
            </w:r>
          </w:p>
        </w:tc>
        <w:tc>
          <w:tcPr>
            <w:tcW w:w="0" w:type="auto"/>
            <w:tcBorders>
              <w:top w:val="nil"/>
              <w:left w:val="nil"/>
              <w:bottom w:val="nil"/>
              <w:right w:val="nil"/>
            </w:tcBorders>
            <w:shd w:val="clear" w:color="000000" w:fill="FFFFFF"/>
            <w:noWrap/>
            <w:vAlign w:val="bottom"/>
            <w:hideMark/>
          </w:tcPr>
          <w:p w14:paraId="2E4C0932"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0.6</w:t>
            </w:r>
          </w:p>
        </w:tc>
        <w:tc>
          <w:tcPr>
            <w:tcW w:w="0" w:type="auto"/>
            <w:tcBorders>
              <w:top w:val="nil"/>
              <w:left w:val="nil"/>
              <w:bottom w:val="nil"/>
              <w:right w:val="nil"/>
            </w:tcBorders>
            <w:shd w:val="clear" w:color="000000" w:fill="FFFFFF"/>
            <w:noWrap/>
            <w:vAlign w:val="bottom"/>
            <w:hideMark/>
          </w:tcPr>
          <w:p w14:paraId="360985ED"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30.5</w:t>
            </w:r>
          </w:p>
        </w:tc>
        <w:tc>
          <w:tcPr>
            <w:tcW w:w="0" w:type="auto"/>
            <w:tcBorders>
              <w:top w:val="nil"/>
              <w:left w:val="nil"/>
              <w:bottom w:val="nil"/>
              <w:right w:val="nil"/>
            </w:tcBorders>
            <w:shd w:val="clear" w:color="000000" w:fill="FFFFFF"/>
            <w:noWrap/>
            <w:vAlign w:val="bottom"/>
            <w:hideMark/>
          </w:tcPr>
          <w:p w14:paraId="2663A8DF"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5.4</w:t>
            </w:r>
          </w:p>
        </w:tc>
        <w:tc>
          <w:tcPr>
            <w:tcW w:w="0" w:type="auto"/>
            <w:tcBorders>
              <w:top w:val="nil"/>
              <w:left w:val="nil"/>
              <w:bottom w:val="nil"/>
              <w:right w:val="nil"/>
            </w:tcBorders>
            <w:shd w:val="clear" w:color="000000" w:fill="FFFFFF"/>
            <w:noWrap/>
            <w:vAlign w:val="bottom"/>
            <w:hideMark/>
          </w:tcPr>
          <w:p w14:paraId="58522955"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0.51</w:t>
            </w:r>
          </w:p>
        </w:tc>
        <w:tc>
          <w:tcPr>
            <w:tcW w:w="0" w:type="auto"/>
            <w:tcBorders>
              <w:top w:val="nil"/>
              <w:left w:val="nil"/>
              <w:bottom w:val="nil"/>
              <w:right w:val="nil"/>
            </w:tcBorders>
            <w:shd w:val="clear" w:color="000000" w:fill="FFFFFF"/>
            <w:noWrap/>
            <w:vAlign w:val="bottom"/>
            <w:hideMark/>
          </w:tcPr>
          <w:p w14:paraId="6308962A" w14:textId="71ED0F93"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Case 3230</w:t>
            </w:r>
            <w:ins w:id="1673" w:author="copyeditor" w:date="2020-02-23T12:39:00Z">
              <w:r w:rsidR="00801012" w:rsidRPr="00801012">
                <w:rPr>
                  <w:rFonts w:ascii="Times New Roman" w:eastAsia="Times New Roman" w:hAnsi="Times New Roman" w:cs="Times New Roman"/>
                  <w:color w:val="000000"/>
                  <w:sz w:val="20"/>
                  <w:szCs w:val="20"/>
                  <w:vertAlign w:val="superscript"/>
                  <w:rPrChange w:id="1674" w:author="copyeditor" w:date="2020-02-23T12:39:00Z">
                    <w:rPr>
                      <w:rFonts w:ascii="Times New Roman" w:eastAsia="Times New Roman" w:hAnsi="Times New Roman" w:cs="Times New Roman"/>
                      <w:color w:val="000000"/>
                      <w:sz w:val="20"/>
                      <w:szCs w:val="20"/>
                    </w:rPr>
                  </w:rPrChange>
                </w:rPr>
                <w:t>b</w:t>
              </w:r>
            </w:ins>
          </w:p>
        </w:tc>
        <w:tc>
          <w:tcPr>
            <w:tcW w:w="0" w:type="auto"/>
            <w:tcBorders>
              <w:top w:val="nil"/>
              <w:left w:val="nil"/>
              <w:bottom w:val="nil"/>
              <w:right w:val="nil"/>
            </w:tcBorders>
            <w:shd w:val="clear" w:color="000000" w:fill="FFFFFF"/>
            <w:noWrap/>
            <w:vAlign w:val="bottom"/>
            <w:hideMark/>
          </w:tcPr>
          <w:p w14:paraId="5B75C5DD"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AG47X6</w:t>
            </w:r>
          </w:p>
        </w:tc>
        <w:tc>
          <w:tcPr>
            <w:tcW w:w="0" w:type="auto"/>
            <w:tcBorders>
              <w:top w:val="nil"/>
              <w:left w:val="nil"/>
              <w:bottom w:val="nil"/>
              <w:right w:val="nil"/>
            </w:tcBorders>
            <w:shd w:val="clear" w:color="000000" w:fill="FFFFFF"/>
            <w:noWrap/>
            <w:vAlign w:val="bottom"/>
            <w:hideMark/>
          </w:tcPr>
          <w:p w14:paraId="50348BBF"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P47T89RR</w:t>
            </w:r>
          </w:p>
        </w:tc>
        <w:tc>
          <w:tcPr>
            <w:tcW w:w="0" w:type="auto"/>
            <w:tcBorders>
              <w:top w:val="nil"/>
              <w:left w:val="nil"/>
              <w:bottom w:val="nil"/>
              <w:right w:val="nil"/>
            </w:tcBorders>
            <w:shd w:val="clear" w:color="000000" w:fill="FFFFFF"/>
            <w:noWrap/>
            <w:vAlign w:val="bottom"/>
            <w:hideMark/>
          </w:tcPr>
          <w:p w14:paraId="0AE1FDC6" w14:textId="79E0DBC4"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del w:id="1675" w:author="copyeditor" w:date="2020-02-23T12:37:00Z">
              <w:r w:rsidRPr="0095201F" w:rsidDel="00801012">
                <w:rPr>
                  <w:rFonts w:ascii="Times New Roman" w:eastAsia="Times New Roman" w:hAnsi="Times New Roman" w:cs="Times New Roman"/>
                  <w:color w:val="000000"/>
                  <w:sz w:val="20"/>
                  <w:szCs w:val="20"/>
                </w:rPr>
                <w:delText>6/1/2018</w:delText>
              </w:r>
            </w:del>
            <w:ins w:id="1676" w:author="copyeditor" w:date="2020-02-23T12:37:00Z">
              <w:r w:rsidR="00801012">
                <w:rPr>
                  <w:rFonts w:ascii="Times New Roman" w:eastAsia="Times New Roman" w:hAnsi="Times New Roman" w:cs="Times New Roman"/>
                  <w:color w:val="000000"/>
                  <w:sz w:val="20"/>
                  <w:szCs w:val="20"/>
                </w:rPr>
                <w:t>June 1</w:t>
              </w:r>
            </w:ins>
          </w:p>
        </w:tc>
        <w:tc>
          <w:tcPr>
            <w:tcW w:w="0" w:type="auto"/>
            <w:tcBorders>
              <w:top w:val="nil"/>
              <w:left w:val="nil"/>
              <w:bottom w:val="nil"/>
              <w:right w:val="nil"/>
            </w:tcBorders>
            <w:shd w:val="clear" w:color="000000" w:fill="FFFFFF"/>
            <w:noWrap/>
            <w:vAlign w:val="bottom"/>
            <w:hideMark/>
          </w:tcPr>
          <w:p w14:paraId="1AD1512D"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345,935</w:t>
            </w:r>
          </w:p>
        </w:tc>
        <w:tc>
          <w:tcPr>
            <w:tcW w:w="0" w:type="auto"/>
            <w:tcBorders>
              <w:top w:val="nil"/>
              <w:left w:val="nil"/>
              <w:bottom w:val="nil"/>
              <w:right w:val="nil"/>
            </w:tcBorders>
            <w:shd w:val="clear" w:color="000000" w:fill="FFFFFF"/>
            <w:noWrap/>
            <w:vAlign w:val="bottom"/>
            <w:hideMark/>
          </w:tcPr>
          <w:p w14:paraId="6B23E052"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0.96</w:t>
            </w:r>
          </w:p>
        </w:tc>
        <w:tc>
          <w:tcPr>
            <w:tcW w:w="0" w:type="auto"/>
            <w:tcBorders>
              <w:top w:val="nil"/>
              <w:left w:val="nil"/>
              <w:bottom w:val="nil"/>
              <w:right w:val="nil"/>
            </w:tcBorders>
            <w:shd w:val="clear" w:color="000000" w:fill="FFFFFF"/>
            <w:noWrap/>
            <w:vAlign w:val="bottom"/>
            <w:hideMark/>
          </w:tcPr>
          <w:p w14:paraId="5A6193BD"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Sharkey silty clay</w:t>
            </w:r>
          </w:p>
        </w:tc>
        <w:tc>
          <w:tcPr>
            <w:tcW w:w="0" w:type="auto"/>
            <w:tcBorders>
              <w:top w:val="nil"/>
              <w:left w:val="nil"/>
              <w:bottom w:val="nil"/>
              <w:right w:val="nil"/>
            </w:tcBorders>
            <w:shd w:val="clear" w:color="000000" w:fill="FFFFFF"/>
            <w:noWrap/>
            <w:vAlign w:val="bottom"/>
            <w:hideMark/>
          </w:tcPr>
          <w:p w14:paraId="6C6D8D81"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6.3</w:t>
            </w:r>
          </w:p>
        </w:tc>
      </w:tr>
      <w:tr w:rsidR="00801012" w:rsidRPr="0095201F" w14:paraId="66927605" w14:textId="77777777" w:rsidTr="00EC3599">
        <w:trPr>
          <w:trHeight w:val="300"/>
        </w:trPr>
        <w:tc>
          <w:tcPr>
            <w:tcW w:w="0" w:type="auto"/>
            <w:tcBorders>
              <w:top w:val="nil"/>
              <w:left w:val="nil"/>
              <w:bottom w:val="nil"/>
              <w:right w:val="nil"/>
            </w:tcBorders>
            <w:shd w:val="clear" w:color="000000" w:fill="FFFFFF"/>
            <w:noWrap/>
            <w:vAlign w:val="bottom"/>
            <w:hideMark/>
          </w:tcPr>
          <w:p w14:paraId="7441C545" w14:textId="77777777" w:rsidR="00DE1E44" w:rsidRPr="0095201F" w:rsidRDefault="00DE1E44" w:rsidP="00EC3599">
            <w:pPr>
              <w:spacing w:after="0" w:line="240" w:lineRule="auto"/>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Indiana</w:t>
            </w:r>
          </w:p>
        </w:tc>
        <w:tc>
          <w:tcPr>
            <w:tcW w:w="0" w:type="auto"/>
            <w:tcBorders>
              <w:top w:val="nil"/>
              <w:left w:val="nil"/>
              <w:bottom w:val="nil"/>
              <w:right w:val="nil"/>
            </w:tcBorders>
            <w:shd w:val="clear" w:color="000000" w:fill="FFFFFF"/>
            <w:noWrap/>
            <w:vAlign w:val="bottom"/>
            <w:hideMark/>
          </w:tcPr>
          <w:p w14:paraId="1A39CC9F"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8.1</w:t>
            </w:r>
          </w:p>
        </w:tc>
        <w:tc>
          <w:tcPr>
            <w:tcW w:w="0" w:type="auto"/>
            <w:tcBorders>
              <w:top w:val="nil"/>
              <w:left w:val="nil"/>
              <w:bottom w:val="nil"/>
              <w:right w:val="nil"/>
            </w:tcBorders>
            <w:shd w:val="clear" w:color="000000" w:fill="FFFFFF"/>
            <w:noWrap/>
            <w:vAlign w:val="bottom"/>
            <w:hideMark/>
          </w:tcPr>
          <w:p w14:paraId="366BC09C"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TTI 11004</w:t>
            </w:r>
          </w:p>
        </w:tc>
        <w:tc>
          <w:tcPr>
            <w:tcW w:w="0" w:type="auto"/>
            <w:tcBorders>
              <w:top w:val="nil"/>
              <w:left w:val="nil"/>
              <w:bottom w:val="nil"/>
              <w:right w:val="nil"/>
            </w:tcBorders>
            <w:shd w:val="clear" w:color="000000" w:fill="FFFFFF"/>
            <w:noWrap/>
            <w:vAlign w:val="bottom"/>
            <w:hideMark/>
          </w:tcPr>
          <w:p w14:paraId="5EC8FA22"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140</w:t>
            </w:r>
          </w:p>
        </w:tc>
        <w:tc>
          <w:tcPr>
            <w:tcW w:w="0" w:type="auto"/>
            <w:tcBorders>
              <w:top w:val="nil"/>
              <w:left w:val="nil"/>
              <w:bottom w:val="nil"/>
              <w:right w:val="nil"/>
            </w:tcBorders>
            <w:shd w:val="clear" w:color="000000" w:fill="FFFFFF"/>
            <w:noWrap/>
            <w:vAlign w:val="bottom"/>
            <w:hideMark/>
          </w:tcPr>
          <w:p w14:paraId="5F30E5E8"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0.6</w:t>
            </w:r>
          </w:p>
        </w:tc>
        <w:tc>
          <w:tcPr>
            <w:tcW w:w="0" w:type="auto"/>
            <w:tcBorders>
              <w:top w:val="nil"/>
              <w:left w:val="nil"/>
              <w:bottom w:val="nil"/>
              <w:right w:val="nil"/>
            </w:tcBorders>
            <w:shd w:val="clear" w:color="000000" w:fill="FFFFFF"/>
            <w:noWrap/>
            <w:vAlign w:val="bottom"/>
            <w:hideMark/>
          </w:tcPr>
          <w:p w14:paraId="71F0E346"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30.5</w:t>
            </w:r>
          </w:p>
        </w:tc>
        <w:tc>
          <w:tcPr>
            <w:tcW w:w="0" w:type="auto"/>
            <w:tcBorders>
              <w:top w:val="nil"/>
              <w:left w:val="nil"/>
              <w:bottom w:val="nil"/>
              <w:right w:val="nil"/>
            </w:tcBorders>
            <w:shd w:val="clear" w:color="000000" w:fill="FFFFFF"/>
            <w:noWrap/>
            <w:vAlign w:val="bottom"/>
            <w:hideMark/>
          </w:tcPr>
          <w:p w14:paraId="414BE725"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5.4</w:t>
            </w:r>
          </w:p>
        </w:tc>
        <w:tc>
          <w:tcPr>
            <w:tcW w:w="0" w:type="auto"/>
            <w:tcBorders>
              <w:top w:val="nil"/>
              <w:left w:val="nil"/>
              <w:bottom w:val="nil"/>
              <w:right w:val="nil"/>
            </w:tcBorders>
            <w:shd w:val="clear" w:color="000000" w:fill="FFFFFF"/>
            <w:noWrap/>
            <w:vAlign w:val="bottom"/>
            <w:hideMark/>
          </w:tcPr>
          <w:p w14:paraId="17EF53E1"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0.51</w:t>
            </w:r>
          </w:p>
        </w:tc>
        <w:tc>
          <w:tcPr>
            <w:tcW w:w="0" w:type="auto"/>
            <w:tcBorders>
              <w:top w:val="nil"/>
              <w:left w:val="nil"/>
              <w:bottom w:val="nil"/>
              <w:right w:val="nil"/>
            </w:tcBorders>
            <w:shd w:val="clear" w:color="000000" w:fill="FFFFFF"/>
            <w:noWrap/>
            <w:vAlign w:val="bottom"/>
            <w:hideMark/>
          </w:tcPr>
          <w:p w14:paraId="5371A59F" w14:textId="1B92161C"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 xml:space="preserve">AGCO </w:t>
            </w:r>
            <w:proofErr w:type="spellStart"/>
            <w:r w:rsidRPr="0095201F">
              <w:rPr>
                <w:rFonts w:ascii="Times New Roman" w:eastAsia="Times New Roman" w:hAnsi="Times New Roman" w:cs="Times New Roman"/>
                <w:color w:val="000000"/>
                <w:sz w:val="20"/>
                <w:szCs w:val="20"/>
              </w:rPr>
              <w:t>Rogator</w:t>
            </w:r>
            <w:ins w:id="1677" w:author="copyeditor" w:date="2020-02-23T12:41:00Z">
              <w:r w:rsidR="00860115" w:rsidRPr="00860115">
                <w:rPr>
                  <w:rFonts w:ascii="Times New Roman" w:eastAsia="Times New Roman" w:hAnsi="Times New Roman" w:cs="Times New Roman"/>
                  <w:color w:val="000000"/>
                  <w:sz w:val="20"/>
                  <w:szCs w:val="20"/>
                  <w:vertAlign w:val="superscript"/>
                  <w:rPrChange w:id="1678" w:author="copyeditor" w:date="2020-02-23T12:41:00Z">
                    <w:rPr>
                      <w:rFonts w:ascii="Times New Roman" w:eastAsia="Times New Roman" w:hAnsi="Times New Roman" w:cs="Times New Roman"/>
                      <w:color w:val="000000"/>
                      <w:sz w:val="20"/>
                      <w:szCs w:val="20"/>
                    </w:rPr>
                  </w:rPrChange>
                </w:rPr>
                <w:t>c</w:t>
              </w:r>
            </w:ins>
            <w:proofErr w:type="spellEnd"/>
          </w:p>
        </w:tc>
        <w:tc>
          <w:tcPr>
            <w:tcW w:w="0" w:type="auto"/>
            <w:tcBorders>
              <w:top w:val="nil"/>
              <w:left w:val="nil"/>
              <w:bottom w:val="nil"/>
              <w:right w:val="nil"/>
            </w:tcBorders>
            <w:shd w:val="clear" w:color="000000" w:fill="FFFFFF"/>
            <w:noWrap/>
            <w:vAlign w:val="bottom"/>
            <w:hideMark/>
          </w:tcPr>
          <w:p w14:paraId="49EB9828" w14:textId="2EF14D15" w:rsidR="00DE1E44" w:rsidRPr="0095201F" w:rsidRDefault="00467A3E"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Channel 3417R2X</w:t>
            </w:r>
          </w:p>
        </w:tc>
        <w:tc>
          <w:tcPr>
            <w:tcW w:w="0" w:type="auto"/>
            <w:tcBorders>
              <w:top w:val="nil"/>
              <w:left w:val="nil"/>
              <w:bottom w:val="nil"/>
              <w:right w:val="nil"/>
            </w:tcBorders>
            <w:shd w:val="clear" w:color="000000" w:fill="FFFFFF"/>
            <w:noWrap/>
            <w:vAlign w:val="bottom"/>
            <w:hideMark/>
          </w:tcPr>
          <w:p w14:paraId="6E3916BD" w14:textId="797C4496" w:rsidR="00DE1E44" w:rsidRPr="0095201F" w:rsidRDefault="00467A3E"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Channel 3509R2</w:t>
            </w:r>
          </w:p>
        </w:tc>
        <w:tc>
          <w:tcPr>
            <w:tcW w:w="0" w:type="auto"/>
            <w:tcBorders>
              <w:top w:val="nil"/>
              <w:left w:val="nil"/>
              <w:bottom w:val="nil"/>
              <w:right w:val="nil"/>
            </w:tcBorders>
            <w:shd w:val="clear" w:color="000000" w:fill="FFFFFF"/>
            <w:noWrap/>
            <w:vAlign w:val="bottom"/>
            <w:hideMark/>
          </w:tcPr>
          <w:p w14:paraId="1F2A3331" w14:textId="635C443F" w:rsidR="00DE1E44" w:rsidRPr="0095201F" w:rsidRDefault="001113E4">
            <w:pPr>
              <w:spacing w:after="0" w:line="240" w:lineRule="auto"/>
              <w:jc w:val="center"/>
              <w:rPr>
                <w:rFonts w:ascii="Times New Roman" w:eastAsia="Times New Roman" w:hAnsi="Times New Roman" w:cs="Times New Roman"/>
                <w:color w:val="000000"/>
                <w:sz w:val="20"/>
                <w:szCs w:val="20"/>
              </w:rPr>
            </w:pPr>
            <w:del w:id="1679" w:author="copyeditor" w:date="2020-02-23T12:37:00Z">
              <w:r w:rsidRPr="0095201F" w:rsidDel="00801012">
                <w:rPr>
                  <w:rFonts w:ascii="Times New Roman" w:eastAsia="Times New Roman" w:hAnsi="Times New Roman" w:cs="Times New Roman"/>
                  <w:color w:val="000000"/>
                  <w:sz w:val="20"/>
                  <w:szCs w:val="20"/>
                </w:rPr>
                <w:delText>7/1</w:delText>
              </w:r>
              <w:r w:rsidR="00467A3E" w:rsidRPr="0095201F" w:rsidDel="00801012">
                <w:rPr>
                  <w:rFonts w:ascii="Times New Roman" w:eastAsia="Times New Roman" w:hAnsi="Times New Roman" w:cs="Times New Roman"/>
                  <w:color w:val="000000"/>
                  <w:sz w:val="20"/>
                  <w:szCs w:val="20"/>
                </w:rPr>
                <w:delText>/2018</w:delText>
              </w:r>
            </w:del>
            <w:ins w:id="1680" w:author="copyeditor" w:date="2020-02-23T12:37:00Z">
              <w:r w:rsidR="00801012">
                <w:rPr>
                  <w:rFonts w:ascii="Times New Roman" w:eastAsia="Times New Roman" w:hAnsi="Times New Roman" w:cs="Times New Roman"/>
                  <w:color w:val="000000"/>
                  <w:sz w:val="20"/>
                  <w:szCs w:val="20"/>
                </w:rPr>
                <w:t>July 1</w:t>
              </w:r>
            </w:ins>
          </w:p>
        </w:tc>
        <w:tc>
          <w:tcPr>
            <w:tcW w:w="0" w:type="auto"/>
            <w:tcBorders>
              <w:top w:val="nil"/>
              <w:left w:val="nil"/>
              <w:bottom w:val="nil"/>
              <w:right w:val="nil"/>
            </w:tcBorders>
            <w:shd w:val="clear" w:color="000000" w:fill="FFFFFF"/>
            <w:noWrap/>
            <w:vAlign w:val="bottom"/>
            <w:hideMark/>
          </w:tcPr>
          <w:p w14:paraId="30FAB33F" w14:textId="2BD96DB4" w:rsidR="00DE1E44" w:rsidRPr="0095201F" w:rsidRDefault="00467A3E"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456,950</w:t>
            </w:r>
          </w:p>
        </w:tc>
        <w:tc>
          <w:tcPr>
            <w:tcW w:w="0" w:type="auto"/>
            <w:tcBorders>
              <w:top w:val="nil"/>
              <w:left w:val="nil"/>
              <w:bottom w:val="nil"/>
              <w:right w:val="nil"/>
            </w:tcBorders>
            <w:shd w:val="clear" w:color="000000" w:fill="FFFFFF"/>
            <w:noWrap/>
            <w:vAlign w:val="bottom"/>
            <w:hideMark/>
          </w:tcPr>
          <w:p w14:paraId="1CBB4690" w14:textId="4B18105C" w:rsidR="00DE1E44" w:rsidRPr="0095201F" w:rsidRDefault="00467A3E"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0.19</w:t>
            </w:r>
          </w:p>
        </w:tc>
        <w:tc>
          <w:tcPr>
            <w:tcW w:w="0" w:type="auto"/>
            <w:tcBorders>
              <w:top w:val="nil"/>
              <w:left w:val="nil"/>
              <w:bottom w:val="nil"/>
              <w:right w:val="nil"/>
            </w:tcBorders>
            <w:shd w:val="clear" w:color="000000" w:fill="FFFFFF"/>
            <w:noWrap/>
            <w:vAlign w:val="bottom"/>
            <w:hideMark/>
          </w:tcPr>
          <w:p w14:paraId="578ED183" w14:textId="1C09BEE8" w:rsidR="00DE1E44" w:rsidRPr="0095201F" w:rsidRDefault="00467A3E"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Fox loam</w:t>
            </w:r>
          </w:p>
        </w:tc>
        <w:tc>
          <w:tcPr>
            <w:tcW w:w="0" w:type="auto"/>
            <w:tcBorders>
              <w:top w:val="nil"/>
              <w:left w:val="nil"/>
              <w:bottom w:val="nil"/>
              <w:right w:val="nil"/>
            </w:tcBorders>
            <w:shd w:val="clear" w:color="000000" w:fill="FFFFFF"/>
            <w:noWrap/>
            <w:vAlign w:val="bottom"/>
            <w:hideMark/>
          </w:tcPr>
          <w:p w14:paraId="1D086835" w14:textId="0D2175B9" w:rsidR="00DE1E44" w:rsidRPr="0095201F" w:rsidRDefault="00467A3E"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6.2</w:t>
            </w:r>
          </w:p>
        </w:tc>
      </w:tr>
      <w:tr w:rsidR="00801012" w:rsidRPr="0095201F" w14:paraId="6F0BB911" w14:textId="77777777" w:rsidTr="00EC3599">
        <w:trPr>
          <w:trHeight w:val="300"/>
        </w:trPr>
        <w:tc>
          <w:tcPr>
            <w:tcW w:w="0" w:type="auto"/>
            <w:tcBorders>
              <w:top w:val="nil"/>
              <w:left w:val="nil"/>
              <w:bottom w:val="nil"/>
              <w:right w:val="nil"/>
            </w:tcBorders>
            <w:shd w:val="clear" w:color="000000" w:fill="FFFFFF"/>
            <w:noWrap/>
            <w:vAlign w:val="bottom"/>
            <w:hideMark/>
          </w:tcPr>
          <w:p w14:paraId="1BC68392" w14:textId="77777777" w:rsidR="00DE1E44" w:rsidRPr="0095201F" w:rsidRDefault="00DE1E44" w:rsidP="00EC3599">
            <w:pPr>
              <w:spacing w:after="0" w:line="240" w:lineRule="auto"/>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Michigan</w:t>
            </w:r>
          </w:p>
        </w:tc>
        <w:tc>
          <w:tcPr>
            <w:tcW w:w="0" w:type="auto"/>
            <w:tcBorders>
              <w:top w:val="nil"/>
              <w:left w:val="nil"/>
              <w:bottom w:val="nil"/>
              <w:right w:val="nil"/>
            </w:tcBorders>
            <w:shd w:val="clear" w:color="000000" w:fill="FFFFFF"/>
            <w:noWrap/>
            <w:vAlign w:val="bottom"/>
            <w:hideMark/>
          </w:tcPr>
          <w:p w14:paraId="29B24524"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21.4</w:t>
            </w:r>
          </w:p>
        </w:tc>
        <w:tc>
          <w:tcPr>
            <w:tcW w:w="0" w:type="auto"/>
            <w:tcBorders>
              <w:top w:val="nil"/>
              <w:left w:val="nil"/>
              <w:bottom w:val="nil"/>
              <w:right w:val="nil"/>
            </w:tcBorders>
            <w:shd w:val="clear" w:color="000000" w:fill="FFFFFF"/>
            <w:noWrap/>
            <w:vAlign w:val="bottom"/>
            <w:hideMark/>
          </w:tcPr>
          <w:p w14:paraId="37134C65"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TTI 11004</w:t>
            </w:r>
          </w:p>
        </w:tc>
        <w:tc>
          <w:tcPr>
            <w:tcW w:w="0" w:type="auto"/>
            <w:tcBorders>
              <w:top w:val="nil"/>
              <w:left w:val="nil"/>
              <w:bottom w:val="nil"/>
              <w:right w:val="nil"/>
            </w:tcBorders>
            <w:shd w:val="clear" w:color="000000" w:fill="FFFFFF"/>
            <w:noWrap/>
            <w:vAlign w:val="bottom"/>
            <w:hideMark/>
          </w:tcPr>
          <w:p w14:paraId="7A66A21E"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140</w:t>
            </w:r>
          </w:p>
        </w:tc>
        <w:tc>
          <w:tcPr>
            <w:tcW w:w="0" w:type="auto"/>
            <w:tcBorders>
              <w:top w:val="nil"/>
              <w:left w:val="nil"/>
              <w:bottom w:val="nil"/>
              <w:right w:val="nil"/>
            </w:tcBorders>
            <w:shd w:val="clear" w:color="000000" w:fill="FFFFFF"/>
            <w:noWrap/>
            <w:vAlign w:val="bottom"/>
            <w:hideMark/>
          </w:tcPr>
          <w:p w14:paraId="4E665A86"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0.6</w:t>
            </w:r>
          </w:p>
        </w:tc>
        <w:tc>
          <w:tcPr>
            <w:tcW w:w="0" w:type="auto"/>
            <w:tcBorders>
              <w:top w:val="nil"/>
              <w:left w:val="nil"/>
              <w:bottom w:val="nil"/>
              <w:right w:val="nil"/>
            </w:tcBorders>
            <w:shd w:val="clear" w:color="000000" w:fill="FFFFFF"/>
            <w:noWrap/>
            <w:vAlign w:val="bottom"/>
            <w:hideMark/>
          </w:tcPr>
          <w:p w14:paraId="47ABA9CF"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36.6</w:t>
            </w:r>
          </w:p>
        </w:tc>
        <w:tc>
          <w:tcPr>
            <w:tcW w:w="0" w:type="auto"/>
            <w:tcBorders>
              <w:top w:val="nil"/>
              <w:left w:val="nil"/>
              <w:bottom w:val="nil"/>
              <w:right w:val="nil"/>
            </w:tcBorders>
            <w:shd w:val="clear" w:color="000000" w:fill="FFFFFF"/>
            <w:noWrap/>
            <w:vAlign w:val="bottom"/>
            <w:hideMark/>
          </w:tcPr>
          <w:p w14:paraId="1F9E4FF4"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3.6</w:t>
            </w:r>
          </w:p>
        </w:tc>
        <w:tc>
          <w:tcPr>
            <w:tcW w:w="0" w:type="auto"/>
            <w:tcBorders>
              <w:top w:val="nil"/>
              <w:left w:val="nil"/>
              <w:bottom w:val="nil"/>
              <w:right w:val="nil"/>
            </w:tcBorders>
            <w:shd w:val="clear" w:color="000000" w:fill="FFFFFF"/>
            <w:noWrap/>
            <w:vAlign w:val="bottom"/>
            <w:hideMark/>
          </w:tcPr>
          <w:p w14:paraId="176E10BF"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0.51</w:t>
            </w:r>
          </w:p>
        </w:tc>
        <w:tc>
          <w:tcPr>
            <w:tcW w:w="0" w:type="auto"/>
            <w:tcBorders>
              <w:top w:val="nil"/>
              <w:left w:val="nil"/>
              <w:bottom w:val="nil"/>
              <w:right w:val="nil"/>
            </w:tcBorders>
            <w:shd w:val="clear" w:color="000000" w:fill="FFFFFF"/>
            <w:noWrap/>
            <w:vAlign w:val="bottom"/>
            <w:hideMark/>
          </w:tcPr>
          <w:p w14:paraId="74851F57" w14:textId="2B10A4C1"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JD 4930</w:t>
            </w:r>
            <w:ins w:id="1681" w:author="copyeditor" w:date="2020-02-23T12:43:00Z">
              <w:r w:rsidR="00860115" w:rsidRPr="00860115">
                <w:rPr>
                  <w:rFonts w:ascii="Times New Roman" w:eastAsia="Times New Roman" w:hAnsi="Times New Roman" w:cs="Times New Roman"/>
                  <w:color w:val="000000"/>
                  <w:sz w:val="20"/>
                  <w:szCs w:val="20"/>
                  <w:vertAlign w:val="superscript"/>
                  <w:rPrChange w:id="1682" w:author="copyeditor" w:date="2020-02-23T12:43:00Z">
                    <w:rPr>
                      <w:rFonts w:ascii="Times New Roman" w:eastAsia="Times New Roman" w:hAnsi="Times New Roman" w:cs="Times New Roman"/>
                      <w:color w:val="000000"/>
                      <w:sz w:val="20"/>
                      <w:szCs w:val="20"/>
                    </w:rPr>
                  </w:rPrChange>
                </w:rPr>
                <w:t>d</w:t>
              </w:r>
            </w:ins>
          </w:p>
        </w:tc>
        <w:tc>
          <w:tcPr>
            <w:tcW w:w="0" w:type="auto"/>
            <w:tcBorders>
              <w:top w:val="nil"/>
              <w:left w:val="nil"/>
              <w:bottom w:val="nil"/>
              <w:right w:val="nil"/>
            </w:tcBorders>
            <w:shd w:val="clear" w:color="000000" w:fill="FFFFFF"/>
            <w:noWrap/>
            <w:vAlign w:val="bottom"/>
            <w:hideMark/>
          </w:tcPr>
          <w:p w14:paraId="32103009"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AG26X8</w:t>
            </w:r>
          </w:p>
        </w:tc>
        <w:tc>
          <w:tcPr>
            <w:tcW w:w="0" w:type="auto"/>
            <w:tcBorders>
              <w:top w:val="nil"/>
              <w:left w:val="nil"/>
              <w:bottom w:val="nil"/>
              <w:right w:val="nil"/>
            </w:tcBorders>
            <w:shd w:val="clear" w:color="000000" w:fill="FFFFFF"/>
            <w:noWrap/>
            <w:vAlign w:val="bottom"/>
            <w:hideMark/>
          </w:tcPr>
          <w:p w14:paraId="320FA49C"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AG4034RR2Y</w:t>
            </w:r>
          </w:p>
        </w:tc>
        <w:tc>
          <w:tcPr>
            <w:tcW w:w="0" w:type="auto"/>
            <w:tcBorders>
              <w:top w:val="nil"/>
              <w:left w:val="nil"/>
              <w:bottom w:val="nil"/>
              <w:right w:val="nil"/>
            </w:tcBorders>
            <w:shd w:val="clear" w:color="000000" w:fill="FFFFFF"/>
            <w:noWrap/>
            <w:vAlign w:val="bottom"/>
            <w:hideMark/>
          </w:tcPr>
          <w:p w14:paraId="1D2AB842" w14:textId="03C2A784"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del w:id="1683" w:author="copyeditor" w:date="2020-02-23T12:37:00Z">
              <w:r w:rsidRPr="0095201F" w:rsidDel="00801012">
                <w:rPr>
                  <w:rFonts w:ascii="Times New Roman" w:eastAsia="Times New Roman" w:hAnsi="Times New Roman" w:cs="Times New Roman"/>
                  <w:color w:val="000000"/>
                  <w:sz w:val="20"/>
                  <w:szCs w:val="20"/>
                </w:rPr>
                <w:delText>5/6/2018</w:delText>
              </w:r>
            </w:del>
            <w:ins w:id="1684" w:author="copyeditor" w:date="2020-02-23T12:37:00Z">
              <w:r w:rsidR="00801012">
                <w:rPr>
                  <w:rFonts w:ascii="Times New Roman" w:eastAsia="Times New Roman" w:hAnsi="Times New Roman" w:cs="Times New Roman"/>
                  <w:color w:val="000000"/>
                  <w:sz w:val="20"/>
                  <w:szCs w:val="20"/>
                </w:rPr>
                <w:t>May 6</w:t>
              </w:r>
            </w:ins>
          </w:p>
        </w:tc>
        <w:tc>
          <w:tcPr>
            <w:tcW w:w="0" w:type="auto"/>
            <w:tcBorders>
              <w:top w:val="nil"/>
              <w:left w:val="nil"/>
              <w:bottom w:val="nil"/>
              <w:right w:val="nil"/>
            </w:tcBorders>
            <w:shd w:val="clear" w:color="000000" w:fill="FFFFFF"/>
            <w:noWrap/>
            <w:vAlign w:val="bottom"/>
            <w:hideMark/>
          </w:tcPr>
          <w:p w14:paraId="0AEB8FAD"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345,935</w:t>
            </w:r>
          </w:p>
        </w:tc>
        <w:tc>
          <w:tcPr>
            <w:tcW w:w="0" w:type="auto"/>
            <w:tcBorders>
              <w:top w:val="nil"/>
              <w:left w:val="nil"/>
              <w:bottom w:val="nil"/>
              <w:right w:val="nil"/>
            </w:tcBorders>
            <w:shd w:val="clear" w:color="000000" w:fill="FFFFFF"/>
            <w:noWrap/>
            <w:vAlign w:val="bottom"/>
            <w:hideMark/>
          </w:tcPr>
          <w:p w14:paraId="09F38F35"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0.76</w:t>
            </w:r>
          </w:p>
        </w:tc>
        <w:tc>
          <w:tcPr>
            <w:tcW w:w="0" w:type="auto"/>
            <w:tcBorders>
              <w:top w:val="nil"/>
              <w:left w:val="nil"/>
              <w:bottom w:val="nil"/>
              <w:right w:val="nil"/>
            </w:tcBorders>
            <w:shd w:val="clear" w:color="000000" w:fill="FFFFFF"/>
            <w:noWrap/>
            <w:vAlign w:val="bottom"/>
            <w:hideMark/>
          </w:tcPr>
          <w:p w14:paraId="5FC98FEF"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Loam/sandy loam</w:t>
            </w:r>
          </w:p>
        </w:tc>
        <w:tc>
          <w:tcPr>
            <w:tcW w:w="0" w:type="auto"/>
            <w:tcBorders>
              <w:top w:val="nil"/>
              <w:left w:val="nil"/>
              <w:bottom w:val="nil"/>
              <w:right w:val="nil"/>
            </w:tcBorders>
            <w:shd w:val="clear" w:color="000000" w:fill="FFFFFF"/>
            <w:noWrap/>
            <w:vAlign w:val="bottom"/>
            <w:hideMark/>
          </w:tcPr>
          <w:p w14:paraId="52A3C00E"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6.8</w:t>
            </w:r>
          </w:p>
        </w:tc>
      </w:tr>
      <w:tr w:rsidR="00801012" w:rsidRPr="0095201F" w14:paraId="5080770E" w14:textId="77777777" w:rsidTr="00EC3599">
        <w:trPr>
          <w:trHeight w:val="300"/>
        </w:trPr>
        <w:tc>
          <w:tcPr>
            <w:tcW w:w="0" w:type="auto"/>
            <w:tcBorders>
              <w:top w:val="nil"/>
              <w:left w:val="nil"/>
              <w:bottom w:val="nil"/>
              <w:right w:val="nil"/>
            </w:tcBorders>
            <w:shd w:val="clear" w:color="000000" w:fill="FFFFFF"/>
            <w:noWrap/>
            <w:vAlign w:val="bottom"/>
            <w:hideMark/>
          </w:tcPr>
          <w:p w14:paraId="2FC7B52B" w14:textId="77777777" w:rsidR="00DE1E44" w:rsidRPr="0095201F" w:rsidRDefault="00DE1E44" w:rsidP="00EC3599">
            <w:pPr>
              <w:spacing w:after="0" w:line="240" w:lineRule="auto"/>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Nebraska</w:t>
            </w:r>
          </w:p>
        </w:tc>
        <w:tc>
          <w:tcPr>
            <w:tcW w:w="0" w:type="auto"/>
            <w:tcBorders>
              <w:top w:val="nil"/>
              <w:left w:val="nil"/>
              <w:bottom w:val="nil"/>
              <w:right w:val="nil"/>
            </w:tcBorders>
            <w:shd w:val="clear" w:color="000000" w:fill="FFFFFF"/>
            <w:noWrap/>
            <w:vAlign w:val="bottom"/>
            <w:hideMark/>
          </w:tcPr>
          <w:p w14:paraId="1B7DECFE"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12.1</w:t>
            </w:r>
          </w:p>
        </w:tc>
        <w:tc>
          <w:tcPr>
            <w:tcW w:w="0" w:type="auto"/>
            <w:tcBorders>
              <w:top w:val="nil"/>
              <w:left w:val="nil"/>
              <w:bottom w:val="nil"/>
              <w:right w:val="nil"/>
            </w:tcBorders>
            <w:shd w:val="clear" w:color="000000" w:fill="FFFFFF"/>
            <w:noWrap/>
            <w:vAlign w:val="bottom"/>
            <w:hideMark/>
          </w:tcPr>
          <w:p w14:paraId="48F992DB"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TTI 11004</w:t>
            </w:r>
          </w:p>
        </w:tc>
        <w:tc>
          <w:tcPr>
            <w:tcW w:w="0" w:type="auto"/>
            <w:tcBorders>
              <w:top w:val="nil"/>
              <w:left w:val="nil"/>
              <w:bottom w:val="nil"/>
              <w:right w:val="nil"/>
            </w:tcBorders>
            <w:shd w:val="clear" w:color="000000" w:fill="FFFFFF"/>
            <w:noWrap/>
            <w:vAlign w:val="bottom"/>
            <w:hideMark/>
          </w:tcPr>
          <w:p w14:paraId="2983B972"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140</w:t>
            </w:r>
          </w:p>
        </w:tc>
        <w:tc>
          <w:tcPr>
            <w:tcW w:w="0" w:type="auto"/>
            <w:tcBorders>
              <w:top w:val="nil"/>
              <w:left w:val="nil"/>
              <w:bottom w:val="nil"/>
              <w:right w:val="nil"/>
            </w:tcBorders>
            <w:shd w:val="clear" w:color="000000" w:fill="FFFFFF"/>
            <w:noWrap/>
            <w:vAlign w:val="bottom"/>
            <w:hideMark/>
          </w:tcPr>
          <w:p w14:paraId="3D6E14BE"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0.6</w:t>
            </w:r>
          </w:p>
        </w:tc>
        <w:tc>
          <w:tcPr>
            <w:tcW w:w="0" w:type="auto"/>
            <w:tcBorders>
              <w:top w:val="nil"/>
              <w:left w:val="nil"/>
              <w:bottom w:val="nil"/>
              <w:right w:val="nil"/>
            </w:tcBorders>
            <w:shd w:val="clear" w:color="000000" w:fill="FFFFFF"/>
            <w:noWrap/>
            <w:vAlign w:val="bottom"/>
            <w:hideMark/>
          </w:tcPr>
          <w:p w14:paraId="431E9E0E"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36.9</w:t>
            </w:r>
          </w:p>
        </w:tc>
        <w:tc>
          <w:tcPr>
            <w:tcW w:w="0" w:type="auto"/>
            <w:tcBorders>
              <w:top w:val="nil"/>
              <w:left w:val="nil"/>
              <w:bottom w:val="nil"/>
              <w:right w:val="nil"/>
            </w:tcBorders>
            <w:shd w:val="clear" w:color="000000" w:fill="FFFFFF"/>
            <w:noWrap/>
            <w:vAlign w:val="bottom"/>
            <w:hideMark/>
          </w:tcPr>
          <w:p w14:paraId="08A2618C"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4.7</w:t>
            </w:r>
          </w:p>
        </w:tc>
        <w:tc>
          <w:tcPr>
            <w:tcW w:w="0" w:type="auto"/>
            <w:tcBorders>
              <w:top w:val="nil"/>
              <w:left w:val="nil"/>
              <w:bottom w:val="nil"/>
              <w:right w:val="nil"/>
            </w:tcBorders>
            <w:shd w:val="clear" w:color="000000" w:fill="FFFFFF"/>
            <w:noWrap/>
            <w:vAlign w:val="bottom"/>
            <w:hideMark/>
          </w:tcPr>
          <w:p w14:paraId="5884DEE5"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0.38</w:t>
            </w:r>
          </w:p>
        </w:tc>
        <w:tc>
          <w:tcPr>
            <w:tcW w:w="0" w:type="auto"/>
            <w:tcBorders>
              <w:top w:val="nil"/>
              <w:left w:val="nil"/>
              <w:bottom w:val="nil"/>
              <w:right w:val="nil"/>
            </w:tcBorders>
            <w:shd w:val="clear" w:color="000000" w:fill="FFFFFF"/>
            <w:noWrap/>
            <w:vAlign w:val="bottom"/>
            <w:hideMark/>
          </w:tcPr>
          <w:p w14:paraId="7C67E961" w14:textId="3E63E2EF"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JD R4038</w:t>
            </w:r>
            <w:ins w:id="1685" w:author="copyeditor" w:date="2020-02-23T12:43:00Z">
              <w:r w:rsidR="00860115" w:rsidRPr="00B55E89">
                <w:rPr>
                  <w:rFonts w:ascii="Times New Roman" w:eastAsia="Times New Roman" w:hAnsi="Times New Roman" w:cs="Times New Roman"/>
                  <w:color w:val="000000"/>
                  <w:sz w:val="20"/>
                  <w:szCs w:val="20"/>
                  <w:vertAlign w:val="superscript"/>
                </w:rPr>
                <w:t>d</w:t>
              </w:r>
            </w:ins>
          </w:p>
        </w:tc>
        <w:tc>
          <w:tcPr>
            <w:tcW w:w="0" w:type="auto"/>
            <w:tcBorders>
              <w:top w:val="nil"/>
              <w:left w:val="nil"/>
              <w:bottom w:val="nil"/>
              <w:right w:val="nil"/>
            </w:tcBorders>
            <w:shd w:val="clear" w:color="000000" w:fill="FFFFFF"/>
            <w:noWrap/>
            <w:vAlign w:val="bottom"/>
            <w:hideMark/>
          </w:tcPr>
          <w:p w14:paraId="3971278C"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AG24XYRR2X</w:t>
            </w:r>
          </w:p>
        </w:tc>
        <w:tc>
          <w:tcPr>
            <w:tcW w:w="0" w:type="auto"/>
            <w:tcBorders>
              <w:top w:val="nil"/>
              <w:left w:val="nil"/>
              <w:bottom w:val="nil"/>
              <w:right w:val="nil"/>
            </w:tcBorders>
            <w:shd w:val="clear" w:color="000000" w:fill="FFFFFF"/>
            <w:noWrap/>
            <w:vAlign w:val="bottom"/>
            <w:hideMark/>
          </w:tcPr>
          <w:p w14:paraId="450702B2"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AG2431RR2Y</w:t>
            </w:r>
          </w:p>
        </w:tc>
        <w:tc>
          <w:tcPr>
            <w:tcW w:w="0" w:type="auto"/>
            <w:tcBorders>
              <w:top w:val="nil"/>
              <w:left w:val="nil"/>
              <w:bottom w:val="nil"/>
              <w:right w:val="nil"/>
            </w:tcBorders>
            <w:shd w:val="clear" w:color="000000" w:fill="FFFFFF"/>
            <w:noWrap/>
            <w:vAlign w:val="bottom"/>
            <w:hideMark/>
          </w:tcPr>
          <w:p w14:paraId="38FF4287" w14:textId="15C5A174"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del w:id="1686" w:author="copyeditor" w:date="2020-02-23T12:38:00Z">
              <w:r w:rsidRPr="0095201F" w:rsidDel="00801012">
                <w:rPr>
                  <w:rFonts w:ascii="Times New Roman" w:eastAsia="Times New Roman" w:hAnsi="Times New Roman" w:cs="Times New Roman"/>
                  <w:color w:val="000000"/>
                  <w:sz w:val="20"/>
                  <w:szCs w:val="20"/>
                </w:rPr>
                <w:delText>5/25/2018</w:delText>
              </w:r>
            </w:del>
            <w:ins w:id="1687" w:author="copyeditor" w:date="2020-02-23T12:38:00Z">
              <w:r w:rsidR="00801012">
                <w:rPr>
                  <w:rFonts w:ascii="Times New Roman" w:eastAsia="Times New Roman" w:hAnsi="Times New Roman" w:cs="Times New Roman"/>
                  <w:color w:val="000000"/>
                  <w:sz w:val="20"/>
                  <w:szCs w:val="20"/>
                </w:rPr>
                <w:t>May 25</w:t>
              </w:r>
            </w:ins>
          </w:p>
        </w:tc>
        <w:tc>
          <w:tcPr>
            <w:tcW w:w="0" w:type="auto"/>
            <w:tcBorders>
              <w:top w:val="nil"/>
              <w:left w:val="nil"/>
              <w:bottom w:val="nil"/>
              <w:right w:val="nil"/>
            </w:tcBorders>
            <w:shd w:val="clear" w:color="000000" w:fill="FFFFFF"/>
            <w:noWrap/>
            <w:vAlign w:val="bottom"/>
            <w:hideMark/>
          </w:tcPr>
          <w:p w14:paraId="33A8030B"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444,773</w:t>
            </w:r>
          </w:p>
        </w:tc>
        <w:tc>
          <w:tcPr>
            <w:tcW w:w="0" w:type="auto"/>
            <w:tcBorders>
              <w:top w:val="nil"/>
              <w:left w:val="nil"/>
              <w:bottom w:val="nil"/>
              <w:right w:val="nil"/>
            </w:tcBorders>
            <w:shd w:val="clear" w:color="000000" w:fill="FFFFFF"/>
            <w:noWrap/>
            <w:vAlign w:val="bottom"/>
            <w:hideMark/>
          </w:tcPr>
          <w:p w14:paraId="4F899A35"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0.25</w:t>
            </w:r>
          </w:p>
        </w:tc>
        <w:tc>
          <w:tcPr>
            <w:tcW w:w="0" w:type="auto"/>
            <w:tcBorders>
              <w:top w:val="nil"/>
              <w:left w:val="nil"/>
              <w:bottom w:val="nil"/>
              <w:right w:val="nil"/>
            </w:tcBorders>
            <w:shd w:val="clear" w:color="000000" w:fill="FFFFFF"/>
            <w:noWrap/>
            <w:vAlign w:val="bottom"/>
            <w:hideMark/>
          </w:tcPr>
          <w:p w14:paraId="6CEDBB98"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Holdrege silt loam</w:t>
            </w:r>
          </w:p>
        </w:tc>
        <w:tc>
          <w:tcPr>
            <w:tcW w:w="0" w:type="auto"/>
            <w:tcBorders>
              <w:top w:val="nil"/>
              <w:left w:val="nil"/>
              <w:bottom w:val="nil"/>
              <w:right w:val="nil"/>
            </w:tcBorders>
            <w:shd w:val="clear" w:color="000000" w:fill="FFFFFF"/>
            <w:noWrap/>
            <w:vAlign w:val="bottom"/>
            <w:hideMark/>
          </w:tcPr>
          <w:p w14:paraId="774295F9"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6.1</w:t>
            </w:r>
          </w:p>
        </w:tc>
      </w:tr>
      <w:tr w:rsidR="00801012" w:rsidRPr="0095201F" w14:paraId="34349EF2" w14:textId="77777777" w:rsidTr="00EC3599">
        <w:trPr>
          <w:trHeight w:val="300"/>
        </w:trPr>
        <w:tc>
          <w:tcPr>
            <w:tcW w:w="0" w:type="auto"/>
            <w:tcBorders>
              <w:top w:val="nil"/>
              <w:left w:val="nil"/>
              <w:bottom w:val="nil"/>
              <w:right w:val="nil"/>
            </w:tcBorders>
            <w:shd w:val="clear" w:color="000000" w:fill="FFFFFF"/>
            <w:noWrap/>
            <w:vAlign w:val="bottom"/>
            <w:hideMark/>
          </w:tcPr>
          <w:p w14:paraId="6B6428D4" w14:textId="77777777" w:rsidR="00DE1E44" w:rsidRPr="0095201F" w:rsidRDefault="00DE1E44" w:rsidP="00EC3599">
            <w:pPr>
              <w:spacing w:after="0" w:line="240" w:lineRule="auto"/>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Ontario</w:t>
            </w:r>
          </w:p>
        </w:tc>
        <w:tc>
          <w:tcPr>
            <w:tcW w:w="0" w:type="auto"/>
            <w:tcBorders>
              <w:top w:val="nil"/>
              <w:left w:val="nil"/>
              <w:bottom w:val="nil"/>
              <w:right w:val="nil"/>
            </w:tcBorders>
            <w:shd w:val="clear" w:color="000000" w:fill="FFFFFF"/>
            <w:noWrap/>
            <w:vAlign w:val="bottom"/>
            <w:hideMark/>
          </w:tcPr>
          <w:p w14:paraId="7C7F378F"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16.9</w:t>
            </w:r>
          </w:p>
        </w:tc>
        <w:tc>
          <w:tcPr>
            <w:tcW w:w="0" w:type="auto"/>
            <w:tcBorders>
              <w:top w:val="nil"/>
              <w:left w:val="nil"/>
              <w:bottom w:val="nil"/>
              <w:right w:val="nil"/>
            </w:tcBorders>
            <w:shd w:val="clear" w:color="000000" w:fill="FFFFFF"/>
            <w:noWrap/>
            <w:vAlign w:val="bottom"/>
            <w:hideMark/>
          </w:tcPr>
          <w:p w14:paraId="3783748B"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TTI 11004</w:t>
            </w:r>
          </w:p>
        </w:tc>
        <w:tc>
          <w:tcPr>
            <w:tcW w:w="0" w:type="auto"/>
            <w:tcBorders>
              <w:top w:val="nil"/>
              <w:left w:val="nil"/>
              <w:bottom w:val="nil"/>
              <w:right w:val="nil"/>
            </w:tcBorders>
            <w:shd w:val="clear" w:color="000000" w:fill="FFFFFF"/>
            <w:noWrap/>
            <w:vAlign w:val="bottom"/>
            <w:hideMark/>
          </w:tcPr>
          <w:p w14:paraId="491ABB42"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140</w:t>
            </w:r>
          </w:p>
        </w:tc>
        <w:tc>
          <w:tcPr>
            <w:tcW w:w="0" w:type="auto"/>
            <w:tcBorders>
              <w:top w:val="nil"/>
              <w:left w:val="nil"/>
              <w:bottom w:val="nil"/>
              <w:right w:val="nil"/>
            </w:tcBorders>
            <w:shd w:val="clear" w:color="000000" w:fill="FFFFFF"/>
            <w:noWrap/>
            <w:vAlign w:val="bottom"/>
            <w:hideMark/>
          </w:tcPr>
          <w:p w14:paraId="218EA6C0" w14:textId="445A8422"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0.</w:t>
            </w:r>
            <w:r w:rsidR="00D77156" w:rsidRPr="0095201F">
              <w:rPr>
                <w:rFonts w:ascii="Times New Roman" w:eastAsia="Times New Roman" w:hAnsi="Times New Roman" w:cs="Times New Roman"/>
                <w:color w:val="000000"/>
                <w:sz w:val="20"/>
                <w:szCs w:val="20"/>
              </w:rPr>
              <w:t>5</w:t>
            </w:r>
          </w:p>
        </w:tc>
        <w:tc>
          <w:tcPr>
            <w:tcW w:w="0" w:type="auto"/>
            <w:tcBorders>
              <w:top w:val="nil"/>
              <w:left w:val="nil"/>
              <w:bottom w:val="nil"/>
              <w:right w:val="nil"/>
            </w:tcBorders>
            <w:shd w:val="clear" w:color="000000" w:fill="FFFFFF"/>
            <w:noWrap/>
            <w:vAlign w:val="bottom"/>
            <w:hideMark/>
          </w:tcPr>
          <w:p w14:paraId="789FCA12"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30.5</w:t>
            </w:r>
          </w:p>
        </w:tc>
        <w:tc>
          <w:tcPr>
            <w:tcW w:w="0" w:type="auto"/>
            <w:tcBorders>
              <w:top w:val="nil"/>
              <w:left w:val="nil"/>
              <w:bottom w:val="nil"/>
              <w:right w:val="nil"/>
            </w:tcBorders>
            <w:shd w:val="clear" w:color="000000" w:fill="FFFFFF"/>
            <w:noWrap/>
            <w:vAlign w:val="bottom"/>
            <w:hideMark/>
          </w:tcPr>
          <w:p w14:paraId="251808D4"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3.6</w:t>
            </w:r>
          </w:p>
        </w:tc>
        <w:tc>
          <w:tcPr>
            <w:tcW w:w="0" w:type="auto"/>
            <w:tcBorders>
              <w:top w:val="nil"/>
              <w:left w:val="nil"/>
              <w:bottom w:val="nil"/>
              <w:right w:val="nil"/>
            </w:tcBorders>
            <w:shd w:val="clear" w:color="000000" w:fill="FFFFFF"/>
            <w:noWrap/>
            <w:vAlign w:val="bottom"/>
            <w:hideMark/>
          </w:tcPr>
          <w:p w14:paraId="26178343"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0.51</w:t>
            </w:r>
          </w:p>
        </w:tc>
        <w:tc>
          <w:tcPr>
            <w:tcW w:w="0" w:type="auto"/>
            <w:tcBorders>
              <w:top w:val="nil"/>
              <w:left w:val="nil"/>
              <w:bottom w:val="nil"/>
              <w:right w:val="nil"/>
            </w:tcBorders>
            <w:shd w:val="clear" w:color="000000" w:fill="FFFFFF"/>
            <w:noWrap/>
            <w:vAlign w:val="bottom"/>
            <w:hideMark/>
          </w:tcPr>
          <w:p w14:paraId="6F13576F" w14:textId="1905B814"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JD R4045</w:t>
            </w:r>
            <w:ins w:id="1688" w:author="copyeditor" w:date="2020-02-23T12:43:00Z">
              <w:r w:rsidR="00860115" w:rsidRPr="00B55E89">
                <w:rPr>
                  <w:rFonts w:ascii="Times New Roman" w:eastAsia="Times New Roman" w:hAnsi="Times New Roman" w:cs="Times New Roman"/>
                  <w:color w:val="000000"/>
                  <w:sz w:val="20"/>
                  <w:szCs w:val="20"/>
                  <w:vertAlign w:val="superscript"/>
                </w:rPr>
                <w:t>d</w:t>
              </w:r>
            </w:ins>
          </w:p>
        </w:tc>
        <w:tc>
          <w:tcPr>
            <w:tcW w:w="0" w:type="auto"/>
            <w:tcBorders>
              <w:top w:val="nil"/>
              <w:left w:val="nil"/>
              <w:bottom w:val="nil"/>
              <w:right w:val="nil"/>
            </w:tcBorders>
            <w:shd w:val="clear" w:color="000000" w:fill="FFFFFF"/>
            <w:noWrap/>
            <w:vAlign w:val="bottom"/>
            <w:hideMark/>
          </w:tcPr>
          <w:p w14:paraId="540E4312"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P21A28X</w:t>
            </w:r>
          </w:p>
        </w:tc>
        <w:tc>
          <w:tcPr>
            <w:tcW w:w="0" w:type="auto"/>
            <w:tcBorders>
              <w:top w:val="nil"/>
              <w:left w:val="nil"/>
              <w:bottom w:val="nil"/>
              <w:right w:val="nil"/>
            </w:tcBorders>
            <w:shd w:val="clear" w:color="000000" w:fill="FFFFFF"/>
            <w:noWrap/>
            <w:vAlign w:val="bottom"/>
            <w:hideMark/>
          </w:tcPr>
          <w:p w14:paraId="422FEC38"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P22T69R</w:t>
            </w:r>
          </w:p>
        </w:tc>
        <w:tc>
          <w:tcPr>
            <w:tcW w:w="0" w:type="auto"/>
            <w:tcBorders>
              <w:top w:val="nil"/>
              <w:left w:val="nil"/>
              <w:bottom w:val="nil"/>
              <w:right w:val="nil"/>
            </w:tcBorders>
            <w:shd w:val="clear" w:color="000000" w:fill="FFFFFF"/>
            <w:noWrap/>
            <w:vAlign w:val="bottom"/>
            <w:hideMark/>
          </w:tcPr>
          <w:p w14:paraId="438602A6" w14:textId="1349C997" w:rsidR="00DE1E44" w:rsidRPr="0095201F" w:rsidRDefault="00801012" w:rsidP="00EC3599">
            <w:pPr>
              <w:spacing w:after="0" w:line="240" w:lineRule="auto"/>
              <w:jc w:val="center"/>
              <w:rPr>
                <w:rFonts w:ascii="Times New Roman" w:eastAsia="Times New Roman" w:hAnsi="Times New Roman" w:cs="Times New Roman"/>
                <w:color w:val="000000"/>
                <w:sz w:val="20"/>
                <w:szCs w:val="20"/>
              </w:rPr>
            </w:pPr>
            <w:ins w:id="1689" w:author="copyeditor" w:date="2020-02-23T12:38:00Z">
              <w:r>
                <w:rPr>
                  <w:rFonts w:ascii="Times New Roman" w:eastAsia="Times New Roman" w:hAnsi="Times New Roman" w:cs="Times New Roman"/>
                  <w:color w:val="000000"/>
                  <w:sz w:val="20"/>
                  <w:szCs w:val="20"/>
                </w:rPr>
                <w:t>June 1</w:t>
              </w:r>
            </w:ins>
            <w:del w:id="1690" w:author="copyeditor" w:date="2020-02-23T12:38:00Z">
              <w:r w:rsidR="00DE1E44" w:rsidRPr="0095201F" w:rsidDel="00801012">
                <w:rPr>
                  <w:rFonts w:ascii="Times New Roman" w:eastAsia="Times New Roman" w:hAnsi="Times New Roman" w:cs="Times New Roman"/>
                  <w:color w:val="000000"/>
                  <w:sz w:val="20"/>
                  <w:szCs w:val="20"/>
                </w:rPr>
                <w:delText>6/1/2018</w:delText>
              </w:r>
            </w:del>
          </w:p>
        </w:tc>
        <w:tc>
          <w:tcPr>
            <w:tcW w:w="0" w:type="auto"/>
            <w:tcBorders>
              <w:top w:val="nil"/>
              <w:left w:val="nil"/>
              <w:bottom w:val="nil"/>
              <w:right w:val="nil"/>
            </w:tcBorders>
            <w:shd w:val="clear" w:color="000000" w:fill="FFFFFF"/>
            <w:noWrap/>
            <w:vAlign w:val="bottom"/>
            <w:hideMark/>
          </w:tcPr>
          <w:p w14:paraId="07208023"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457,128</w:t>
            </w:r>
          </w:p>
        </w:tc>
        <w:tc>
          <w:tcPr>
            <w:tcW w:w="0" w:type="auto"/>
            <w:tcBorders>
              <w:top w:val="nil"/>
              <w:left w:val="nil"/>
              <w:bottom w:val="nil"/>
              <w:right w:val="nil"/>
            </w:tcBorders>
            <w:shd w:val="clear" w:color="000000" w:fill="FFFFFF"/>
            <w:noWrap/>
            <w:vAlign w:val="bottom"/>
            <w:hideMark/>
          </w:tcPr>
          <w:p w14:paraId="04E06C6D"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0.38</w:t>
            </w:r>
          </w:p>
        </w:tc>
        <w:tc>
          <w:tcPr>
            <w:tcW w:w="0" w:type="auto"/>
            <w:tcBorders>
              <w:top w:val="nil"/>
              <w:left w:val="nil"/>
              <w:bottom w:val="nil"/>
              <w:right w:val="nil"/>
            </w:tcBorders>
            <w:shd w:val="clear" w:color="000000" w:fill="FFFFFF"/>
            <w:noWrap/>
            <w:vAlign w:val="bottom"/>
            <w:hideMark/>
          </w:tcPr>
          <w:p w14:paraId="30AC3D6F"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Sandy loam</w:t>
            </w:r>
          </w:p>
        </w:tc>
        <w:tc>
          <w:tcPr>
            <w:tcW w:w="0" w:type="auto"/>
            <w:tcBorders>
              <w:top w:val="nil"/>
              <w:left w:val="nil"/>
              <w:bottom w:val="nil"/>
              <w:right w:val="nil"/>
            </w:tcBorders>
            <w:shd w:val="clear" w:color="000000" w:fill="FFFFFF"/>
            <w:noWrap/>
            <w:vAlign w:val="bottom"/>
            <w:hideMark/>
          </w:tcPr>
          <w:p w14:paraId="5ABD88C4"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6.8</w:t>
            </w:r>
          </w:p>
        </w:tc>
      </w:tr>
      <w:tr w:rsidR="00801012" w:rsidRPr="0095201F" w14:paraId="3EC2193B" w14:textId="77777777" w:rsidTr="00EC3599">
        <w:trPr>
          <w:trHeight w:val="300"/>
        </w:trPr>
        <w:tc>
          <w:tcPr>
            <w:tcW w:w="0" w:type="auto"/>
            <w:tcBorders>
              <w:top w:val="nil"/>
              <w:left w:val="nil"/>
              <w:bottom w:val="single" w:sz="4" w:space="0" w:color="auto"/>
              <w:right w:val="nil"/>
            </w:tcBorders>
            <w:shd w:val="clear" w:color="000000" w:fill="FFFFFF"/>
            <w:noWrap/>
            <w:vAlign w:val="bottom"/>
            <w:hideMark/>
          </w:tcPr>
          <w:p w14:paraId="61C2784A" w14:textId="77777777" w:rsidR="00DE1E44" w:rsidRPr="0095201F" w:rsidRDefault="00DE1E44" w:rsidP="00EC3599">
            <w:pPr>
              <w:spacing w:after="0" w:line="240" w:lineRule="auto"/>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Wisconsin</w:t>
            </w:r>
          </w:p>
        </w:tc>
        <w:tc>
          <w:tcPr>
            <w:tcW w:w="0" w:type="auto"/>
            <w:tcBorders>
              <w:top w:val="nil"/>
              <w:left w:val="nil"/>
              <w:bottom w:val="single" w:sz="4" w:space="0" w:color="auto"/>
              <w:right w:val="nil"/>
            </w:tcBorders>
            <w:shd w:val="clear" w:color="000000" w:fill="FFFFFF"/>
            <w:noWrap/>
            <w:vAlign w:val="bottom"/>
            <w:hideMark/>
          </w:tcPr>
          <w:p w14:paraId="7C8D8892"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2.8</w:t>
            </w:r>
          </w:p>
        </w:tc>
        <w:tc>
          <w:tcPr>
            <w:tcW w:w="0" w:type="auto"/>
            <w:tcBorders>
              <w:top w:val="nil"/>
              <w:left w:val="nil"/>
              <w:bottom w:val="single" w:sz="4" w:space="0" w:color="auto"/>
              <w:right w:val="nil"/>
            </w:tcBorders>
            <w:shd w:val="clear" w:color="000000" w:fill="FFFFFF"/>
            <w:noWrap/>
            <w:vAlign w:val="bottom"/>
            <w:hideMark/>
          </w:tcPr>
          <w:p w14:paraId="5CBD3323"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TTI 11004</w:t>
            </w:r>
          </w:p>
        </w:tc>
        <w:tc>
          <w:tcPr>
            <w:tcW w:w="0" w:type="auto"/>
            <w:tcBorders>
              <w:top w:val="nil"/>
              <w:left w:val="nil"/>
              <w:bottom w:val="single" w:sz="4" w:space="0" w:color="auto"/>
              <w:right w:val="nil"/>
            </w:tcBorders>
            <w:shd w:val="clear" w:color="000000" w:fill="FFFFFF"/>
            <w:noWrap/>
            <w:vAlign w:val="bottom"/>
            <w:hideMark/>
          </w:tcPr>
          <w:p w14:paraId="615FA758"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140</w:t>
            </w:r>
          </w:p>
        </w:tc>
        <w:tc>
          <w:tcPr>
            <w:tcW w:w="0" w:type="auto"/>
            <w:tcBorders>
              <w:top w:val="nil"/>
              <w:left w:val="nil"/>
              <w:bottom w:val="single" w:sz="4" w:space="0" w:color="auto"/>
              <w:right w:val="nil"/>
            </w:tcBorders>
            <w:shd w:val="clear" w:color="000000" w:fill="FFFFFF"/>
            <w:noWrap/>
            <w:vAlign w:val="bottom"/>
            <w:hideMark/>
          </w:tcPr>
          <w:p w14:paraId="2DA3CECF"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0.6</w:t>
            </w:r>
          </w:p>
        </w:tc>
        <w:tc>
          <w:tcPr>
            <w:tcW w:w="0" w:type="auto"/>
            <w:tcBorders>
              <w:top w:val="nil"/>
              <w:left w:val="nil"/>
              <w:bottom w:val="single" w:sz="4" w:space="0" w:color="auto"/>
              <w:right w:val="nil"/>
            </w:tcBorders>
            <w:shd w:val="clear" w:color="000000" w:fill="FFFFFF"/>
            <w:noWrap/>
            <w:vAlign w:val="bottom"/>
            <w:hideMark/>
          </w:tcPr>
          <w:p w14:paraId="0041AE00"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13.7</w:t>
            </w:r>
          </w:p>
        </w:tc>
        <w:tc>
          <w:tcPr>
            <w:tcW w:w="0" w:type="auto"/>
            <w:tcBorders>
              <w:top w:val="nil"/>
              <w:left w:val="nil"/>
              <w:bottom w:val="single" w:sz="4" w:space="0" w:color="auto"/>
              <w:right w:val="nil"/>
            </w:tcBorders>
            <w:shd w:val="clear" w:color="000000" w:fill="FFFFFF"/>
            <w:noWrap/>
            <w:vAlign w:val="bottom"/>
            <w:hideMark/>
          </w:tcPr>
          <w:p w14:paraId="72BCDE75"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2.9</w:t>
            </w:r>
          </w:p>
        </w:tc>
        <w:tc>
          <w:tcPr>
            <w:tcW w:w="0" w:type="auto"/>
            <w:tcBorders>
              <w:top w:val="nil"/>
              <w:left w:val="nil"/>
              <w:bottom w:val="single" w:sz="4" w:space="0" w:color="auto"/>
              <w:right w:val="nil"/>
            </w:tcBorders>
            <w:shd w:val="clear" w:color="000000" w:fill="FFFFFF"/>
            <w:noWrap/>
            <w:vAlign w:val="bottom"/>
            <w:hideMark/>
          </w:tcPr>
          <w:p w14:paraId="52AF3201"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0.51</w:t>
            </w:r>
          </w:p>
        </w:tc>
        <w:tc>
          <w:tcPr>
            <w:tcW w:w="0" w:type="auto"/>
            <w:tcBorders>
              <w:top w:val="nil"/>
              <w:left w:val="nil"/>
              <w:bottom w:val="single" w:sz="4" w:space="0" w:color="auto"/>
              <w:right w:val="nil"/>
            </w:tcBorders>
            <w:shd w:val="clear" w:color="000000" w:fill="FFFFFF"/>
            <w:noWrap/>
            <w:vAlign w:val="bottom"/>
            <w:hideMark/>
          </w:tcPr>
          <w:p w14:paraId="261E3033" w14:textId="4BF8849A"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proofErr w:type="spellStart"/>
            <w:r w:rsidRPr="0095201F">
              <w:rPr>
                <w:rFonts w:ascii="Times New Roman" w:eastAsia="Times New Roman" w:hAnsi="Times New Roman" w:cs="Times New Roman"/>
                <w:color w:val="000000"/>
                <w:sz w:val="20"/>
                <w:szCs w:val="20"/>
              </w:rPr>
              <w:t>Demco</w:t>
            </w:r>
            <w:ins w:id="1691" w:author="copyeditor" w:date="2020-02-23T12:44:00Z">
              <w:r w:rsidR="00860115" w:rsidRPr="00860115">
                <w:rPr>
                  <w:rFonts w:ascii="Times New Roman" w:eastAsia="Times New Roman" w:hAnsi="Times New Roman" w:cs="Times New Roman"/>
                  <w:color w:val="000000"/>
                  <w:sz w:val="20"/>
                  <w:szCs w:val="20"/>
                  <w:vertAlign w:val="superscript"/>
                  <w:rPrChange w:id="1692" w:author="copyeditor" w:date="2020-02-23T12:44:00Z">
                    <w:rPr>
                      <w:rFonts w:ascii="Times New Roman" w:eastAsia="Times New Roman" w:hAnsi="Times New Roman" w:cs="Times New Roman"/>
                      <w:color w:val="000000"/>
                      <w:sz w:val="20"/>
                      <w:szCs w:val="20"/>
                    </w:rPr>
                  </w:rPrChange>
                </w:rPr>
                <w:t>e</w:t>
              </w:r>
            </w:ins>
            <w:proofErr w:type="spellEnd"/>
          </w:p>
        </w:tc>
        <w:tc>
          <w:tcPr>
            <w:tcW w:w="0" w:type="auto"/>
            <w:tcBorders>
              <w:top w:val="nil"/>
              <w:left w:val="nil"/>
              <w:bottom w:val="single" w:sz="4" w:space="0" w:color="auto"/>
              <w:right w:val="nil"/>
            </w:tcBorders>
            <w:shd w:val="clear" w:color="000000" w:fill="FFFFFF"/>
            <w:noWrap/>
            <w:vAlign w:val="bottom"/>
            <w:hideMark/>
          </w:tcPr>
          <w:p w14:paraId="6F2BD437"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AG21X7</w:t>
            </w:r>
          </w:p>
        </w:tc>
        <w:tc>
          <w:tcPr>
            <w:tcW w:w="0" w:type="auto"/>
            <w:tcBorders>
              <w:top w:val="nil"/>
              <w:left w:val="nil"/>
              <w:bottom w:val="single" w:sz="4" w:space="0" w:color="auto"/>
              <w:right w:val="nil"/>
            </w:tcBorders>
            <w:shd w:val="clear" w:color="000000" w:fill="FFFFFF"/>
            <w:noWrap/>
            <w:vAlign w:val="bottom"/>
            <w:hideMark/>
          </w:tcPr>
          <w:p w14:paraId="7F792AF4"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AG2035</w:t>
            </w:r>
          </w:p>
        </w:tc>
        <w:tc>
          <w:tcPr>
            <w:tcW w:w="0" w:type="auto"/>
            <w:tcBorders>
              <w:top w:val="nil"/>
              <w:left w:val="nil"/>
              <w:bottom w:val="single" w:sz="4" w:space="0" w:color="auto"/>
              <w:right w:val="nil"/>
            </w:tcBorders>
            <w:shd w:val="clear" w:color="000000" w:fill="FFFFFF"/>
            <w:noWrap/>
            <w:vAlign w:val="bottom"/>
            <w:hideMark/>
          </w:tcPr>
          <w:p w14:paraId="6671BEE9" w14:textId="0EE0F372" w:rsidR="00DE1E44" w:rsidRPr="0095201F" w:rsidRDefault="00801012" w:rsidP="00EC3599">
            <w:pPr>
              <w:spacing w:after="0" w:line="240" w:lineRule="auto"/>
              <w:jc w:val="center"/>
              <w:rPr>
                <w:rFonts w:ascii="Times New Roman" w:eastAsia="Times New Roman" w:hAnsi="Times New Roman" w:cs="Times New Roman"/>
                <w:color w:val="000000"/>
                <w:sz w:val="20"/>
                <w:szCs w:val="20"/>
              </w:rPr>
            </w:pPr>
            <w:ins w:id="1693" w:author="copyeditor" w:date="2020-02-23T12:38:00Z">
              <w:r>
                <w:rPr>
                  <w:rFonts w:ascii="Times New Roman" w:eastAsia="Times New Roman" w:hAnsi="Times New Roman" w:cs="Times New Roman"/>
                  <w:color w:val="000000"/>
                  <w:sz w:val="20"/>
                  <w:szCs w:val="20"/>
                </w:rPr>
                <w:t>June 5</w:t>
              </w:r>
            </w:ins>
            <w:del w:id="1694" w:author="copyeditor" w:date="2020-02-23T12:38:00Z">
              <w:r w:rsidR="00DE1E44" w:rsidRPr="0095201F" w:rsidDel="00801012">
                <w:rPr>
                  <w:rFonts w:ascii="Times New Roman" w:eastAsia="Times New Roman" w:hAnsi="Times New Roman" w:cs="Times New Roman"/>
                  <w:color w:val="000000"/>
                  <w:sz w:val="20"/>
                  <w:szCs w:val="20"/>
                </w:rPr>
                <w:delText>6/5/2018</w:delText>
              </w:r>
            </w:del>
          </w:p>
        </w:tc>
        <w:tc>
          <w:tcPr>
            <w:tcW w:w="0" w:type="auto"/>
            <w:tcBorders>
              <w:top w:val="nil"/>
              <w:left w:val="nil"/>
              <w:bottom w:val="single" w:sz="4" w:space="0" w:color="auto"/>
              <w:right w:val="nil"/>
            </w:tcBorders>
            <w:shd w:val="clear" w:color="000000" w:fill="FFFFFF"/>
            <w:noWrap/>
            <w:vAlign w:val="bottom"/>
            <w:hideMark/>
          </w:tcPr>
          <w:p w14:paraId="34B5DC9E"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345,935</w:t>
            </w:r>
          </w:p>
        </w:tc>
        <w:tc>
          <w:tcPr>
            <w:tcW w:w="0" w:type="auto"/>
            <w:tcBorders>
              <w:top w:val="nil"/>
              <w:left w:val="nil"/>
              <w:bottom w:val="single" w:sz="4" w:space="0" w:color="auto"/>
              <w:right w:val="nil"/>
            </w:tcBorders>
            <w:shd w:val="clear" w:color="000000" w:fill="FFFFFF"/>
            <w:noWrap/>
            <w:vAlign w:val="bottom"/>
            <w:hideMark/>
          </w:tcPr>
          <w:p w14:paraId="3FDD696C"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0.76</w:t>
            </w:r>
          </w:p>
        </w:tc>
        <w:tc>
          <w:tcPr>
            <w:tcW w:w="0" w:type="auto"/>
            <w:tcBorders>
              <w:top w:val="nil"/>
              <w:left w:val="nil"/>
              <w:bottom w:val="single" w:sz="4" w:space="0" w:color="auto"/>
              <w:right w:val="nil"/>
            </w:tcBorders>
            <w:shd w:val="clear" w:color="000000" w:fill="FFFFFF"/>
            <w:noWrap/>
            <w:vAlign w:val="bottom"/>
            <w:hideMark/>
          </w:tcPr>
          <w:p w14:paraId="2C222DC6"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Plano silt loam</w:t>
            </w:r>
          </w:p>
        </w:tc>
        <w:tc>
          <w:tcPr>
            <w:tcW w:w="0" w:type="auto"/>
            <w:tcBorders>
              <w:top w:val="nil"/>
              <w:left w:val="nil"/>
              <w:bottom w:val="single" w:sz="4" w:space="0" w:color="auto"/>
              <w:right w:val="nil"/>
            </w:tcBorders>
            <w:shd w:val="clear" w:color="000000" w:fill="FFFFFF"/>
            <w:noWrap/>
            <w:vAlign w:val="bottom"/>
            <w:hideMark/>
          </w:tcPr>
          <w:p w14:paraId="3642E118" w14:textId="77777777" w:rsidR="00DE1E44" w:rsidRPr="0095201F" w:rsidRDefault="00DE1E44" w:rsidP="00EC3599">
            <w:pPr>
              <w:spacing w:after="0" w:line="240" w:lineRule="auto"/>
              <w:jc w:val="center"/>
              <w:rPr>
                <w:rFonts w:ascii="Times New Roman" w:eastAsia="Times New Roman" w:hAnsi="Times New Roman" w:cs="Times New Roman"/>
                <w:color w:val="000000"/>
                <w:sz w:val="20"/>
                <w:szCs w:val="20"/>
              </w:rPr>
            </w:pPr>
            <w:r w:rsidRPr="0095201F">
              <w:rPr>
                <w:rFonts w:ascii="Times New Roman" w:eastAsia="Times New Roman" w:hAnsi="Times New Roman" w:cs="Times New Roman"/>
                <w:color w:val="000000"/>
                <w:sz w:val="20"/>
                <w:szCs w:val="20"/>
              </w:rPr>
              <w:t>6.7</w:t>
            </w:r>
          </w:p>
        </w:tc>
      </w:tr>
    </w:tbl>
    <w:p w14:paraId="261AF4A2" w14:textId="2AC41C12" w:rsidR="00945B5C" w:rsidRDefault="00735636" w:rsidP="001E110F">
      <w:pPr>
        <w:spacing w:after="0" w:line="480" w:lineRule="auto"/>
        <w:rPr>
          <w:ins w:id="1695" w:author="copyeditor" w:date="2020-02-23T12:39:00Z"/>
          <w:rFonts w:ascii="Times New Roman" w:hAnsi="Times New Roman" w:cs="Times New Roman"/>
          <w:sz w:val="24"/>
          <w:szCs w:val="24"/>
        </w:rPr>
      </w:pPr>
      <w:proofErr w:type="spellStart"/>
      <w:r w:rsidRPr="0095201F">
        <w:rPr>
          <w:rFonts w:ascii="Times New Roman" w:hAnsi="Times New Roman" w:cs="Times New Roman"/>
          <w:sz w:val="24"/>
          <w:szCs w:val="24"/>
          <w:vertAlign w:val="superscript"/>
        </w:rPr>
        <w:t>a</w:t>
      </w:r>
      <w:ins w:id="1696" w:author="copyeditor" w:date="2020-02-23T12:36:00Z">
        <w:r w:rsidR="00B97F9F" w:rsidRPr="0076401B">
          <w:rPr>
            <w:rFonts w:ascii="Times New Roman" w:hAnsi="Times New Roman" w:cs="Times New Roman"/>
            <w:sz w:val="24"/>
            <w:szCs w:val="24"/>
          </w:rPr>
          <w:t>Ab</w:t>
        </w:r>
        <w:r w:rsidR="00B97F9F" w:rsidRPr="00444232">
          <w:rPr>
            <w:rFonts w:ascii="Times New Roman" w:hAnsi="Times New Roman" w:cs="Times New Roman"/>
            <w:sz w:val="24"/>
            <w:szCs w:val="24"/>
          </w:rPr>
          <w:t>b</w:t>
        </w:r>
        <w:r w:rsidR="00B97F9F" w:rsidRPr="003C5695">
          <w:rPr>
            <w:rFonts w:ascii="Times New Roman" w:hAnsi="Times New Roman" w:cs="Times New Roman"/>
            <w:sz w:val="24"/>
            <w:szCs w:val="24"/>
          </w:rPr>
          <w:t>revi</w:t>
        </w:r>
        <w:r w:rsidR="00B97F9F" w:rsidRPr="00B97F9F">
          <w:rPr>
            <w:rFonts w:ascii="Times New Roman" w:hAnsi="Times New Roman" w:cs="Times New Roman"/>
            <w:sz w:val="24"/>
            <w:szCs w:val="24"/>
          </w:rPr>
          <w:t>ati</w:t>
        </w:r>
      </w:ins>
      <w:ins w:id="1697" w:author="copyeditor" w:date="2020-02-23T12:37:00Z">
        <w:r w:rsidR="00B97F9F" w:rsidRPr="00B97F9F">
          <w:rPr>
            <w:rFonts w:ascii="Times New Roman" w:hAnsi="Times New Roman" w:cs="Times New Roman"/>
            <w:sz w:val="24"/>
            <w:szCs w:val="24"/>
          </w:rPr>
          <w:t>on</w:t>
        </w:r>
        <w:proofErr w:type="spellEnd"/>
        <w:r w:rsidR="00B97F9F" w:rsidRPr="00B97F9F">
          <w:rPr>
            <w:rFonts w:ascii="Times New Roman" w:hAnsi="Times New Roman" w:cs="Times New Roman"/>
            <w:sz w:val="24"/>
            <w:szCs w:val="24"/>
          </w:rPr>
          <w:t xml:space="preserve">: </w:t>
        </w:r>
      </w:ins>
      <w:r w:rsidR="00945B5C" w:rsidRPr="00B97F9F">
        <w:rPr>
          <w:rFonts w:ascii="Times New Roman" w:hAnsi="Times New Roman" w:cs="Times New Roman"/>
          <w:sz w:val="24"/>
          <w:szCs w:val="24"/>
          <w:rPrChange w:id="1698" w:author="copyeditor" w:date="2020-02-23T12:37:00Z">
            <w:rPr>
              <w:rFonts w:ascii="Times New Roman" w:hAnsi="Times New Roman" w:cs="Times New Roman"/>
              <w:sz w:val="24"/>
              <w:szCs w:val="24"/>
              <w:vertAlign w:val="subscript"/>
            </w:rPr>
          </w:rPrChange>
        </w:rPr>
        <w:t>D</w:t>
      </w:r>
      <w:r w:rsidR="00563DE3" w:rsidRPr="00B97F9F">
        <w:rPr>
          <w:rFonts w:ascii="Times New Roman" w:hAnsi="Times New Roman" w:cs="Times New Roman"/>
          <w:sz w:val="24"/>
          <w:szCs w:val="24"/>
          <w:rPrChange w:id="1699" w:author="copyeditor" w:date="2020-02-23T12:37:00Z">
            <w:rPr>
              <w:rFonts w:ascii="Times New Roman" w:hAnsi="Times New Roman" w:cs="Times New Roman"/>
              <w:sz w:val="24"/>
              <w:szCs w:val="24"/>
              <w:vertAlign w:val="subscript"/>
            </w:rPr>
          </w:rPrChange>
        </w:rPr>
        <w:t>R</w:t>
      </w:r>
      <w:ins w:id="1700" w:author="copyeditor" w:date="2020-02-23T12:37:00Z">
        <w:r w:rsidR="00801012">
          <w:rPr>
            <w:rFonts w:ascii="Times New Roman" w:hAnsi="Times New Roman" w:cs="Times New Roman"/>
            <w:sz w:val="24"/>
            <w:szCs w:val="24"/>
          </w:rPr>
          <w:t>,</w:t>
        </w:r>
      </w:ins>
      <w:del w:id="1701" w:author="copyeditor" w:date="2020-02-23T12:37:00Z">
        <w:r w:rsidR="00945B5C" w:rsidRPr="00B97F9F" w:rsidDel="00801012">
          <w:rPr>
            <w:rFonts w:ascii="Times New Roman" w:hAnsi="Times New Roman" w:cs="Times New Roman"/>
            <w:sz w:val="24"/>
            <w:szCs w:val="24"/>
            <w:rPrChange w:id="1702" w:author="copyeditor" w:date="2020-02-23T12:37:00Z">
              <w:rPr>
                <w:rFonts w:ascii="Times New Roman" w:hAnsi="Times New Roman" w:cs="Times New Roman"/>
                <w:sz w:val="24"/>
                <w:szCs w:val="24"/>
                <w:vertAlign w:val="subscript"/>
              </w:rPr>
            </w:rPrChange>
          </w:rPr>
          <w:delText>:</w:delText>
        </w:r>
      </w:del>
      <w:r w:rsidR="00945B5C" w:rsidRPr="00B97F9F">
        <w:rPr>
          <w:rFonts w:ascii="Times New Roman" w:hAnsi="Times New Roman" w:cs="Times New Roman"/>
          <w:sz w:val="24"/>
          <w:szCs w:val="24"/>
          <w:rPrChange w:id="1703" w:author="copyeditor" w:date="2020-02-23T12:37:00Z">
            <w:rPr>
              <w:rFonts w:ascii="Times New Roman" w:hAnsi="Times New Roman" w:cs="Times New Roman"/>
              <w:sz w:val="24"/>
              <w:szCs w:val="24"/>
              <w:vertAlign w:val="subscript"/>
            </w:rPr>
          </w:rPrChange>
        </w:rPr>
        <w:t xml:space="preserve"> dicamba</w:t>
      </w:r>
      <w:ins w:id="1704" w:author="copyeditor" w:date="2020-02-23T12:44:00Z">
        <w:r w:rsidR="00F764A7">
          <w:rPr>
            <w:rFonts w:ascii="Times New Roman" w:hAnsi="Times New Roman" w:cs="Times New Roman"/>
            <w:sz w:val="24"/>
            <w:szCs w:val="24"/>
          </w:rPr>
          <w:t xml:space="preserve"> </w:t>
        </w:r>
      </w:ins>
      <w:del w:id="1705" w:author="copyeditor" w:date="2020-02-23T12:44:00Z">
        <w:r w:rsidR="00945B5C" w:rsidRPr="00B97F9F" w:rsidDel="00F764A7">
          <w:rPr>
            <w:rFonts w:ascii="Times New Roman" w:hAnsi="Times New Roman" w:cs="Times New Roman"/>
            <w:sz w:val="24"/>
            <w:szCs w:val="24"/>
            <w:rPrChange w:id="1706" w:author="copyeditor" w:date="2020-02-23T12:37:00Z">
              <w:rPr>
                <w:rFonts w:ascii="Times New Roman" w:hAnsi="Times New Roman" w:cs="Times New Roman"/>
                <w:sz w:val="24"/>
                <w:szCs w:val="24"/>
                <w:vertAlign w:val="subscript"/>
              </w:rPr>
            </w:rPrChange>
          </w:rPr>
          <w:delText>-</w:delText>
        </w:r>
      </w:del>
      <w:r w:rsidR="00563DE3" w:rsidRPr="00B97F9F">
        <w:rPr>
          <w:rFonts w:ascii="Times New Roman" w:hAnsi="Times New Roman" w:cs="Times New Roman"/>
          <w:sz w:val="24"/>
          <w:szCs w:val="24"/>
          <w:rPrChange w:id="1707" w:author="copyeditor" w:date="2020-02-23T12:37:00Z">
            <w:rPr>
              <w:rFonts w:ascii="Times New Roman" w:hAnsi="Times New Roman" w:cs="Times New Roman"/>
              <w:sz w:val="24"/>
              <w:szCs w:val="24"/>
              <w:vertAlign w:val="subscript"/>
            </w:rPr>
          </w:rPrChange>
        </w:rPr>
        <w:t>resistant</w:t>
      </w:r>
      <w:ins w:id="1708" w:author="copyeditor" w:date="2020-02-23T12:39:00Z">
        <w:r w:rsidR="00801012">
          <w:rPr>
            <w:rFonts w:ascii="Times New Roman" w:hAnsi="Times New Roman" w:cs="Times New Roman"/>
            <w:sz w:val="24"/>
            <w:szCs w:val="24"/>
          </w:rPr>
          <w:t>.</w:t>
        </w:r>
      </w:ins>
    </w:p>
    <w:p w14:paraId="243BB80B" w14:textId="6DACDFB4" w:rsidR="00801012" w:rsidRDefault="00801012" w:rsidP="001E110F">
      <w:pPr>
        <w:spacing w:after="0" w:line="480" w:lineRule="auto"/>
        <w:rPr>
          <w:ins w:id="1709" w:author="copyeditor" w:date="2020-02-23T12:41:00Z"/>
          <w:rFonts w:ascii="Times New Roman" w:hAnsi="Times New Roman" w:cs="Times New Roman"/>
          <w:sz w:val="24"/>
          <w:szCs w:val="24"/>
        </w:rPr>
      </w:pPr>
      <w:proofErr w:type="spellStart"/>
      <w:ins w:id="1710" w:author="copyeditor" w:date="2020-02-23T12:39:00Z">
        <w:r w:rsidRPr="00860115">
          <w:rPr>
            <w:rFonts w:ascii="Times New Roman" w:hAnsi="Times New Roman" w:cs="Times New Roman"/>
            <w:sz w:val="24"/>
            <w:szCs w:val="24"/>
            <w:vertAlign w:val="superscript"/>
            <w:rPrChange w:id="1711" w:author="copyeditor" w:date="2020-02-23T12:44:00Z">
              <w:rPr>
                <w:rFonts w:ascii="Times New Roman" w:hAnsi="Times New Roman" w:cs="Times New Roman"/>
                <w:sz w:val="24"/>
                <w:szCs w:val="24"/>
              </w:rPr>
            </w:rPrChange>
          </w:rPr>
          <w:t>b</w:t>
        </w:r>
        <w:r>
          <w:rPr>
            <w:rFonts w:ascii="Times New Roman" w:hAnsi="Times New Roman" w:cs="Times New Roman"/>
            <w:sz w:val="24"/>
            <w:szCs w:val="24"/>
          </w:rPr>
          <w:t>CNH</w:t>
        </w:r>
        <w:proofErr w:type="spellEnd"/>
        <w:r>
          <w:rPr>
            <w:rFonts w:ascii="Times New Roman" w:hAnsi="Times New Roman" w:cs="Times New Roman"/>
            <w:sz w:val="24"/>
            <w:szCs w:val="24"/>
          </w:rPr>
          <w:t xml:space="preserve"> Industrial America</w:t>
        </w:r>
      </w:ins>
      <w:ins w:id="1712" w:author="copyeditor" w:date="2020-02-23T12:40:00Z">
        <w:r>
          <w:rPr>
            <w:rFonts w:ascii="Times New Roman" w:hAnsi="Times New Roman" w:cs="Times New Roman"/>
            <w:sz w:val="24"/>
            <w:szCs w:val="24"/>
          </w:rPr>
          <w:t>, Burr Ridge, IL.</w:t>
        </w:r>
      </w:ins>
    </w:p>
    <w:p w14:paraId="1C0EF494" w14:textId="6DCA9C7D" w:rsidR="00860115" w:rsidRDefault="00860115" w:rsidP="001E110F">
      <w:pPr>
        <w:spacing w:after="0" w:line="480" w:lineRule="auto"/>
        <w:rPr>
          <w:ins w:id="1713" w:author="copyeditor" w:date="2020-02-23T12:42:00Z"/>
          <w:rFonts w:ascii="Times New Roman" w:hAnsi="Times New Roman" w:cs="Times New Roman"/>
          <w:sz w:val="24"/>
          <w:szCs w:val="24"/>
        </w:rPr>
      </w:pPr>
      <w:proofErr w:type="spellStart"/>
      <w:ins w:id="1714" w:author="copyeditor" w:date="2020-02-23T12:41:00Z">
        <w:r w:rsidRPr="00860115">
          <w:rPr>
            <w:rFonts w:ascii="Times New Roman" w:hAnsi="Times New Roman" w:cs="Times New Roman"/>
            <w:sz w:val="24"/>
            <w:szCs w:val="24"/>
            <w:vertAlign w:val="superscript"/>
            <w:rPrChange w:id="1715" w:author="copyeditor" w:date="2020-02-23T12:44:00Z">
              <w:rPr>
                <w:rFonts w:ascii="Times New Roman" w:hAnsi="Times New Roman" w:cs="Times New Roman"/>
                <w:sz w:val="24"/>
                <w:szCs w:val="24"/>
              </w:rPr>
            </w:rPrChange>
          </w:rPr>
          <w:t>c</w:t>
        </w:r>
      </w:ins>
      <w:ins w:id="1716" w:author="copyeditor" w:date="2020-02-23T12:44:00Z">
        <w:r w:rsidR="00F764A7">
          <w:rPr>
            <w:rFonts w:ascii="Times New Roman" w:hAnsi="Times New Roman" w:cs="Times New Roman"/>
            <w:sz w:val="24"/>
            <w:szCs w:val="24"/>
          </w:rPr>
          <w:t>AGCO</w:t>
        </w:r>
        <w:proofErr w:type="spellEnd"/>
        <w:r w:rsidR="00F764A7">
          <w:rPr>
            <w:rFonts w:ascii="Times New Roman" w:hAnsi="Times New Roman" w:cs="Times New Roman"/>
            <w:sz w:val="24"/>
            <w:szCs w:val="24"/>
          </w:rPr>
          <w:t xml:space="preserve">, </w:t>
        </w:r>
      </w:ins>
      <w:ins w:id="1717" w:author="copyeditor" w:date="2020-02-23T12:41:00Z">
        <w:r>
          <w:rPr>
            <w:rFonts w:ascii="Times New Roman" w:hAnsi="Times New Roman" w:cs="Times New Roman"/>
            <w:sz w:val="24"/>
            <w:szCs w:val="24"/>
          </w:rPr>
          <w:t>Duluth, GA.</w:t>
        </w:r>
      </w:ins>
    </w:p>
    <w:p w14:paraId="52B6B82B" w14:textId="3AF840DB" w:rsidR="00860115" w:rsidRDefault="00860115" w:rsidP="001E110F">
      <w:pPr>
        <w:spacing w:after="0" w:line="480" w:lineRule="auto"/>
        <w:rPr>
          <w:ins w:id="1718" w:author="copyeditor" w:date="2020-02-23T12:43:00Z"/>
          <w:rFonts w:ascii="Times New Roman" w:hAnsi="Times New Roman" w:cs="Times New Roman"/>
          <w:sz w:val="24"/>
          <w:szCs w:val="24"/>
        </w:rPr>
      </w:pPr>
      <w:proofErr w:type="spellStart"/>
      <w:ins w:id="1719" w:author="copyeditor" w:date="2020-02-23T12:42:00Z">
        <w:r w:rsidRPr="00860115">
          <w:rPr>
            <w:rFonts w:ascii="Times New Roman" w:hAnsi="Times New Roman" w:cs="Times New Roman"/>
            <w:sz w:val="24"/>
            <w:szCs w:val="24"/>
            <w:vertAlign w:val="superscript"/>
            <w:rPrChange w:id="1720" w:author="copyeditor" w:date="2020-02-23T12:44:00Z">
              <w:rPr>
                <w:rFonts w:ascii="Times New Roman" w:hAnsi="Times New Roman" w:cs="Times New Roman"/>
                <w:sz w:val="24"/>
                <w:szCs w:val="24"/>
              </w:rPr>
            </w:rPrChange>
          </w:rPr>
          <w:t>d</w:t>
        </w:r>
        <w:r>
          <w:rPr>
            <w:rFonts w:ascii="Times New Roman" w:hAnsi="Times New Roman" w:cs="Times New Roman"/>
            <w:sz w:val="24"/>
            <w:szCs w:val="24"/>
          </w:rPr>
          <w:t>Deere</w:t>
        </w:r>
        <w:proofErr w:type="spellEnd"/>
        <w:r>
          <w:rPr>
            <w:rFonts w:ascii="Times New Roman" w:hAnsi="Times New Roman" w:cs="Times New Roman"/>
            <w:sz w:val="24"/>
            <w:szCs w:val="24"/>
          </w:rPr>
          <w:t xml:space="preserve"> and Co., M</w:t>
        </w:r>
      </w:ins>
      <w:ins w:id="1721" w:author="copyeditor" w:date="2020-02-23T12:43:00Z">
        <w:r>
          <w:rPr>
            <w:rFonts w:ascii="Times New Roman" w:hAnsi="Times New Roman" w:cs="Times New Roman"/>
            <w:sz w:val="24"/>
            <w:szCs w:val="24"/>
          </w:rPr>
          <w:t>oline, IL.</w:t>
        </w:r>
      </w:ins>
    </w:p>
    <w:p w14:paraId="60DCED7E" w14:textId="77AC8D80" w:rsidR="00860115" w:rsidRDefault="00860115" w:rsidP="001E110F">
      <w:pPr>
        <w:spacing w:after="0" w:line="480" w:lineRule="auto"/>
        <w:rPr>
          <w:ins w:id="1722" w:author="copyeditor" w:date="2020-02-23T12:36:00Z"/>
          <w:rFonts w:ascii="Times New Roman" w:hAnsi="Times New Roman" w:cs="Times New Roman"/>
          <w:sz w:val="24"/>
          <w:szCs w:val="24"/>
          <w:vertAlign w:val="subscript"/>
        </w:rPr>
      </w:pPr>
      <w:proofErr w:type="spellStart"/>
      <w:ins w:id="1723" w:author="copyeditor" w:date="2020-02-23T12:43:00Z">
        <w:r w:rsidRPr="00860115">
          <w:rPr>
            <w:rFonts w:ascii="Times New Roman" w:hAnsi="Times New Roman" w:cs="Times New Roman"/>
            <w:sz w:val="24"/>
            <w:szCs w:val="24"/>
            <w:vertAlign w:val="superscript"/>
            <w:rPrChange w:id="1724" w:author="copyeditor" w:date="2020-02-23T12:44:00Z">
              <w:rPr>
                <w:rFonts w:ascii="Times New Roman" w:hAnsi="Times New Roman" w:cs="Times New Roman"/>
                <w:sz w:val="24"/>
                <w:szCs w:val="24"/>
              </w:rPr>
            </w:rPrChange>
          </w:rPr>
          <w:t>e</w:t>
        </w:r>
        <w:r>
          <w:rPr>
            <w:rFonts w:ascii="Times New Roman" w:hAnsi="Times New Roman" w:cs="Times New Roman"/>
            <w:sz w:val="24"/>
            <w:szCs w:val="24"/>
          </w:rPr>
          <w:t>Demco</w:t>
        </w:r>
        <w:proofErr w:type="spellEnd"/>
        <w:r>
          <w:rPr>
            <w:rFonts w:ascii="Times New Roman" w:hAnsi="Times New Roman" w:cs="Times New Roman"/>
            <w:sz w:val="24"/>
            <w:szCs w:val="24"/>
          </w:rPr>
          <w:t xml:space="preserve"> Products, Boyden, IA.</w:t>
        </w:r>
      </w:ins>
    </w:p>
    <w:p w14:paraId="5B60401B" w14:textId="77777777" w:rsidR="00B97F9F" w:rsidRPr="0095201F" w:rsidRDefault="00B97F9F" w:rsidP="001E110F">
      <w:pPr>
        <w:spacing w:after="0" w:line="480" w:lineRule="auto"/>
        <w:rPr>
          <w:rFonts w:ascii="Times New Roman" w:hAnsi="Times New Roman" w:cs="Times New Roman"/>
          <w:sz w:val="24"/>
          <w:szCs w:val="24"/>
          <w:vertAlign w:val="subscript"/>
        </w:rPr>
      </w:pPr>
    </w:p>
    <w:bookmarkEnd w:id="1654"/>
    <w:bookmarkEnd w:id="1658"/>
    <w:p w14:paraId="47BCAC7E" w14:textId="77777777" w:rsidR="000B69AB" w:rsidRPr="008A61FC" w:rsidRDefault="000B69AB">
      <w:pPr>
        <w:rPr>
          <w:rFonts w:asciiTheme="majorBidi" w:hAnsiTheme="majorBidi" w:cstheme="majorBidi"/>
          <w:b/>
          <w:bCs/>
          <w:sz w:val="24"/>
          <w:szCs w:val="24"/>
        </w:rPr>
        <w:sectPr w:rsidR="000B69AB" w:rsidRPr="008A61FC" w:rsidSect="001568AC">
          <w:pgSz w:w="15840" w:h="12240" w:orient="landscape"/>
          <w:pgMar w:top="1440" w:right="1440" w:bottom="1440" w:left="1440" w:header="720" w:footer="720" w:gutter="0"/>
          <w:lnNumType w:countBy="1" w:restart="continuous"/>
          <w:cols w:space="720"/>
          <w:docGrid w:linePitch="360"/>
        </w:sectPr>
      </w:pPr>
    </w:p>
    <w:p w14:paraId="7A69BD10" w14:textId="6D2371BC" w:rsidR="00E74F31" w:rsidRPr="008A61FC" w:rsidRDefault="00E74F31" w:rsidP="0095201F">
      <w:pPr>
        <w:spacing w:after="0" w:line="480" w:lineRule="auto"/>
        <w:rPr>
          <w:rFonts w:asciiTheme="majorBidi" w:hAnsiTheme="majorBidi" w:cstheme="majorBidi"/>
          <w:sz w:val="24"/>
          <w:szCs w:val="24"/>
        </w:rPr>
      </w:pPr>
      <w:r w:rsidRPr="008A61FC">
        <w:rPr>
          <w:rFonts w:asciiTheme="majorBidi" w:hAnsiTheme="majorBidi" w:cstheme="majorBidi"/>
          <w:b/>
          <w:bCs/>
          <w:sz w:val="24"/>
          <w:szCs w:val="24"/>
        </w:rPr>
        <w:lastRenderedPageBreak/>
        <w:t xml:space="preserve">Table </w:t>
      </w:r>
      <w:r w:rsidR="00D82CD9" w:rsidRPr="008A61FC">
        <w:rPr>
          <w:rFonts w:asciiTheme="majorBidi" w:hAnsiTheme="majorBidi" w:cstheme="majorBidi"/>
          <w:b/>
          <w:bCs/>
          <w:sz w:val="24"/>
          <w:szCs w:val="24"/>
        </w:rPr>
        <w:t>2</w:t>
      </w:r>
      <w:r w:rsidRPr="008A61FC">
        <w:rPr>
          <w:rFonts w:asciiTheme="majorBidi" w:hAnsiTheme="majorBidi" w:cstheme="majorBidi"/>
          <w:b/>
          <w:bCs/>
          <w:sz w:val="24"/>
          <w:szCs w:val="24"/>
        </w:rPr>
        <w:t>.</w:t>
      </w:r>
      <w:r w:rsidR="00021EE5" w:rsidRPr="008A61FC">
        <w:rPr>
          <w:rFonts w:asciiTheme="majorBidi" w:hAnsiTheme="majorBidi" w:cstheme="majorBidi"/>
          <w:sz w:val="24"/>
          <w:szCs w:val="24"/>
        </w:rPr>
        <w:t xml:space="preserve"> </w:t>
      </w:r>
      <w:r w:rsidR="008E7DC1" w:rsidRPr="008A61FC">
        <w:rPr>
          <w:rFonts w:asciiTheme="majorBidi" w:hAnsiTheme="majorBidi" w:cstheme="majorBidi"/>
          <w:sz w:val="24"/>
          <w:szCs w:val="24"/>
        </w:rPr>
        <w:t>M</w:t>
      </w:r>
      <w:r w:rsidR="00021EE5" w:rsidRPr="008A61FC">
        <w:rPr>
          <w:rFonts w:asciiTheme="majorBidi" w:hAnsiTheme="majorBidi" w:cstheme="majorBidi"/>
          <w:sz w:val="24"/>
          <w:szCs w:val="24"/>
        </w:rPr>
        <w:t xml:space="preserve">eteorological data </w:t>
      </w:r>
      <w:r w:rsidR="00AB5960" w:rsidRPr="008A61FC">
        <w:rPr>
          <w:rFonts w:asciiTheme="majorBidi" w:hAnsiTheme="majorBidi" w:cstheme="majorBidi"/>
          <w:sz w:val="24"/>
          <w:szCs w:val="24"/>
        </w:rPr>
        <w:t xml:space="preserve">during </w:t>
      </w:r>
      <w:r w:rsidR="00181050" w:rsidRPr="008A61FC">
        <w:rPr>
          <w:rFonts w:asciiTheme="majorBidi" w:hAnsiTheme="majorBidi" w:cstheme="majorBidi"/>
          <w:sz w:val="24"/>
          <w:szCs w:val="24"/>
        </w:rPr>
        <w:t xml:space="preserve">dicamba </w:t>
      </w:r>
      <w:r w:rsidR="00AB5960" w:rsidRPr="008A61FC">
        <w:rPr>
          <w:rFonts w:asciiTheme="majorBidi" w:hAnsiTheme="majorBidi" w:cstheme="majorBidi"/>
          <w:sz w:val="24"/>
          <w:szCs w:val="24"/>
        </w:rPr>
        <w:t xml:space="preserve">applications </w:t>
      </w:r>
      <w:r w:rsidR="00181050" w:rsidRPr="008A61FC">
        <w:rPr>
          <w:rFonts w:asciiTheme="majorBidi" w:hAnsiTheme="majorBidi" w:cstheme="majorBidi"/>
          <w:sz w:val="24"/>
          <w:szCs w:val="24"/>
        </w:rPr>
        <w:t xml:space="preserve">in </w:t>
      </w:r>
      <w:r w:rsidR="00CA482D" w:rsidRPr="008A61FC">
        <w:rPr>
          <w:rFonts w:asciiTheme="majorBidi" w:hAnsiTheme="majorBidi" w:cstheme="majorBidi"/>
          <w:sz w:val="24"/>
          <w:szCs w:val="24"/>
        </w:rPr>
        <w:t xml:space="preserve">six </w:t>
      </w:r>
      <w:del w:id="1725" w:author="copyeditor" w:date="2020-02-23T12:45:00Z">
        <w:r w:rsidR="00CA482D" w:rsidRPr="008A61FC" w:rsidDel="007B43ED">
          <w:rPr>
            <w:rFonts w:asciiTheme="majorBidi" w:hAnsiTheme="majorBidi" w:cstheme="majorBidi"/>
            <w:sz w:val="24"/>
            <w:szCs w:val="24"/>
          </w:rPr>
          <w:delText xml:space="preserve">different </w:delText>
        </w:r>
      </w:del>
      <w:r w:rsidR="00CA482D" w:rsidRPr="008A61FC">
        <w:rPr>
          <w:rFonts w:asciiTheme="majorBidi" w:hAnsiTheme="majorBidi" w:cstheme="majorBidi"/>
          <w:sz w:val="24"/>
          <w:szCs w:val="24"/>
        </w:rPr>
        <w:t xml:space="preserve">locations </w:t>
      </w:r>
      <w:ins w:id="1726" w:author="copyeditor" w:date="2020-02-23T12:45:00Z">
        <w:r w:rsidR="007B43ED">
          <w:rPr>
            <w:rFonts w:asciiTheme="majorBidi" w:hAnsiTheme="majorBidi" w:cstheme="majorBidi"/>
            <w:sz w:val="24"/>
            <w:szCs w:val="24"/>
          </w:rPr>
          <w:t>during the</w:t>
        </w:r>
      </w:ins>
      <w:del w:id="1727" w:author="copyeditor" w:date="2020-02-23T12:45:00Z">
        <w:r w:rsidR="00AB5960" w:rsidRPr="008A61FC" w:rsidDel="007B43ED">
          <w:rPr>
            <w:rFonts w:asciiTheme="majorBidi" w:hAnsiTheme="majorBidi" w:cstheme="majorBidi"/>
            <w:sz w:val="24"/>
            <w:szCs w:val="24"/>
          </w:rPr>
          <w:delText>in</w:delText>
        </w:r>
      </w:del>
      <w:r w:rsidR="00021EE5" w:rsidRPr="008A61FC">
        <w:rPr>
          <w:rFonts w:asciiTheme="majorBidi" w:hAnsiTheme="majorBidi" w:cstheme="majorBidi"/>
          <w:sz w:val="24"/>
          <w:szCs w:val="24"/>
        </w:rPr>
        <w:t xml:space="preserve"> 2018 growing season.</w:t>
      </w:r>
      <w:del w:id="1728" w:author="copyeditor" w:date="2020-02-23T12:50:00Z">
        <w:r w:rsidR="00C07379" w:rsidRPr="008A61FC" w:rsidDel="0075087F">
          <w:rPr>
            <w:rFonts w:asciiTheme="majorBidi" w:hAnsiTheme="majorBidi" w:cstheme="majorBidi"/>
            <w:sz w:val="24"/>
            <w:szCs w:val="24"/>
            <w:vertAlign w:val="superscript"/>
          </w:rPr>
          <w:delText>a</w:delText>
        </w:r>
      </w:del>
    </w:p>
    <w:tbl>
      <w:tblPr>
        <w:tblW w:w="10915" w:type="dxa"/>
        <w:jc w:val="center"/>
        <w:tblLayout w:type="fixed"/>
        <w:tblLook w:val="04A0" w:firstRow="1" w:lastRow="0" w:firstColumn="1" w:lastColumn="0" w:noHBand="0" w:noVBand="1"/>
      </w:tblPr>
      <w:tblGrid>
        <w:gridCol w:w="1276"/>
        <w:gridCol w:w="2410"/>
        <w:gridCol w:w="1417"/>
        <w:gridCol w:w="1417"/>
        <w:gridCol w:w="1843"/>
        <w:gridCol w:w="1417"/>
        <w:gridCol w:w="1135"/>
      </w:tblGrid>
      <w:tr w:rsidR="00510979" w:rsidRPr="008A61FC" w14:paraId="53391D19" w14:textId="77777777" w:rsidTr="00B0217D">
        <w:trPr>
          <w:trHeight w:val="300"/>
          <w:jc w:val="center"/>
        </w:trPr>
        <w:tc>
          <w:tcPr>
            <w:tcW w:w="1276" w:type="dxa"/>
            <w:tcBorders>
              <w:top w:val="single" w:sz="4" w:space="0" w:color="auto"/>
            </w:tcBorders>
            <w:shd w:val="clear" w:color="auto" w:fill="auto"/>
            <w:noWrap/>
            <w:vAlign w:val="center"/>
            <w:hideMark/>
          </w:tcPr>
          <w:p w14:paraId="32B49D92" w14:textId="1C89D36E" w:rsidR="00510979" w:rsidRPr="008A61FC" w:rsidRDefault="00510979" w:rsidP="00723536">
            <w:pPr>
              <w:spacing w:after="0" w:line="240" w:lineRule="auto"/>
              <w:rPr>
                <w:rFonts w:asciiTheme="majorBidi" w:eastAsia="Times New Roman" w:hAnsiTheme="majorBidi" w:cstheme="majorBidi"/>
                <w:color w:val="000000"/>
                <w:sz w:val="24"/>
                <w:szCs w:val="24"/>
              </w:rPr>
            </w:pPr>
          </w:p>
        </w:tc>
        <w:tc>
          <w:tcPr>
            <w:tcW w:w="2410" w:type="dxa"/>
            <w:tcBorders>
              <w:top w:val="single" w:sz="4" w:space="0" w:color="auto"/>
            </w:tcBorders>
            <w:shd w:val="clear" w:color="auto" w:fill="auto"/>
            <w:vAlign w:val="center"/>
            <w:hideMark/>
          </w:tcPr>
          <w:p w14:paraId="560DC42D" w14:textId="43F8FA5C" w:rsidR="00510979" w:rsidRPr="008A61FC" w:rsidRDefault="00510979" w:rsidP="00622B41">
            <w:pPr>
              <w:spacing w:after="0" w:line="240" w:lineRule="auto"/>
              <w:jc w:val="center"/>
              <w:rPr>
                <w:rFonts w:asciiTheme="majorBidi" w:eastAsia="Times New Roman" w:hAnsiTheme="majorBidi" w:cstheme="majorBidi"/>
                <w:color w:val="000000"/>
                <w:sz w:val="24"/>
                <w:szCs w:val="24"/>
              </w:rPr>
            </w:pPr>
          </w:p>
        </w:tc>
        <w:tc>
          <w:tcPr>
            <w:tcW w:w="1417" w:type="dxa"/>
            <w:vMerge w:val="restart"/>
            <w:tcBorders>
              <w:top w:val="single" w:sz="4" w:space="0" w:color="auto"/>
            </w:tcBorders>
          </w:tcPr>
          <w:p w14:paraId="751CFFA6" w14:textId="14F80E9B" w:rsidR="00510979" w:rsidRPr="008A61FC" w:rsidRDefault="00510979" w:rsidP="00622B41">
            <w:pPr>
              <w:spacing w:after="0" w:line="240" w:lineRule="auto"/>
              <w:jc w:val="center"/>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 xml:space="preserve">Soybean growth </w:t>
            </w:r>
            <w:proofErr w:type="spellStart"/>
            <w:r>
              <w:rPr>
                <w:rFonts w:asciiTheme="majorBidi" w:eastAsia="Times New Roman" w:hAnsiTheme="majorBidi" w:cstheme="majorBidi"/>
                <w:color w:val="000000"/>
                <w:sz w:val="24"/>
                <w:szCs w:val="24"/>
              </w:rPr>
              <w:t>stage</w:t>
            </w:r>
            <w:ins w:id="1729" w:author="copyeditor" w:date="2020-02-23T12:50:00Z">
              <w:r w:rsidR="0075087F" w:rsidRPr="008A61FC">
                <w:rPr>
                  <w:rFonts w:asciiTheme="majorBidi" w:hAnsiTheme="majorBidi" w:cstheme="majorBidi"/>
                  <w:sz w:val="24"/>
                  <w:szCs w:val="24"/>
                  <w:vertAlign w:val="superscript"/>
                </w:rPr>
                <w:t>a</w:t>
              </w:r>
            </w:ins>
            <w:proofErr w:type="spellEnd"/>
            <w:del w:id="1730" w:author="copyeditor" w:date="2020-02-23T12:50:00Z">
              <w:r w:rsidR="009B3E15" w:rsidRPr="009B3E15" w:rsidDel="0075087F">
                <w:rPr>
                  <w:rFonts w:asciiTheme="majorBidi" w:eastAsia="Times New Roman" w:hAnsiTheme="majorBidi" w:cstheme="majorBidi"/>
                  <w:color w:val="000000"/>
                  <w:sz w:val="24"/>
                  <w:szCs w:val="24"/>
                  <w:vertAlign w:val="superscript"/>
                </w:rPr>
                <w:delText>b</w:delText>
              </w:r>
            </w:del>
          </w:p>
        </w:tc>
        <w:tc>
          <w:tcPr>
            <w:tcW w:w="5812" w:type="dxa"/>
            <w:gridSpan w:val="4"/>
            <w:tcBorders>
              <w:top w:val="single" w:sz="4" w:space="0" w:color="auto"/>
              <w:bottom w:val="single" w:sz="4" w:space="0" w:color="auto"/>
            </w:tcBorders>
            <w:shd w:val="clear" w:color="auto" w:fill="auto"/>
            <w:noWrap/>
            <w:vAlign w:val="bottom"/>
            <w:hideMark/>
          </w:tcPr>
          <w:p w14:paraId="692BDFE4" w14:textId="2FDE0062" w:rsidR="00510979" w:rsidRPr="008A61FC" w:rsidRDefault="00510979" w:rsidP="00622B41">
            <w:pPr>
              <w:spacing w:after="0" w:line="240" w:lineRule="auto"/>
              <w:jc w:val="center"/>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 xml:space="preserve">Meteorological data during </w:t>
            </w:r>
            <w:proofErr w:type="spellStart"/>
            <w:r w:rsidRPr="008A61FC">
              <w:rPr>
                <w:rFonts w:asciiTheme="majorBidi" w:eastAsia="Times New Roman" w:hAnsiTheme="majorBidi" w:cstheme="majorBidi"/>
                <w:color w:val="000000"/>
                <w:sz w:val="24"/>
                <w:szCs w:val="24"/>
              </w:rPr>
              <w:t>application</w:t>
            </w:r>
            <w:ins w:id="1731" w:author="copyeditor" w:date="2020-02-23T12:50:00Z">
              <w:r w:rsidR="0075087F" w:rsidRPr="009B3E15">
                <w:rPr>
                  <w:rFonts w:asciiTheme="majorBidi" w:eastAsia="Times New Roman" w:hAnsiTheme="majorBidi" w:cstheme="majorBidi"/>
                  <w:color w:val="000000"/>
                  <w:sz w:val="24"/>
                  <w:szCs w:val="24"/>
                  <w:vertAlign w:val="superscript"/>
                </w:rPr>
                <w:t>b</w:t>
              </w:r>
            </w:ins>
            <w:proofErr w:type="spellEnd"/>
          </w:p>
        </w:tc>
      </w:tr>
      <w:tr w:rsidR="00510979" w:rsidRPr="008A61FC" w14:paraId="5AFEC370" w14:textId="77777777" w:rsidTr="00B0217D">
        <w:trPr>
          <w:trHeight w:val="630"/>
          <w:jc w:val="center"/>
        </w:trPr>
        <w:tc>
          <w:tcPr>
            <w:tcW w:w="1276" w:type="dxa"/>
            <w:tcBorders>
              <w:bottom w:val="single" w:sz="4" w:space="0" w:color="auto"/>
            </w:tcBorders>
            <w:shd w:val="clear" w:color="auto" w:fill="auto"/>
            <w:vAlign w:val="center"/>
            <w:hideMark/>
          </w:tcPr>
          <w:p w14:paraId="511E17CE" w14:textId="2EDC556F" w:rsidR="00510979" w:rsidRPr="008A61FC" w:rsidRDefault="00510979" w:rsidP="001568AC">
            <w:pPr>
              <w:spacing w:after="0" w:line="240" w:lineRule="auto"/>
              <w:jc w:val="center"/>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Location</w:t>
            </w:r>
          </w:p>
        </w:tc>
        <w:tc>
          <w:tcPr>
            <w:tcW w:w="2410" w:type="dxa"/>
            <w:tcBorders>
              <w:bottom w:val="single" w:sz="4" w:space="0" w:color="auto"/>
            </w:tcBorders>
            <w:shd w:val="clear" w:color="auto" w:fill="auto"/>
            <w:vAlign w:val="center"/>
            <w:hideMark/>
          </w:tcPr>
          <w:p w14:paraId="0A841DDE" w14:textId="6D641100" w:rsidR="00510979" w:rsidRPr="008A61FC" w:rsidRDefault="00B6076E" w:rsidP="00622B41">
            <w:pPr>
              <w:spacing w:after="0" w:line="240" w:lineRule="auto"/>
              <w:rPr>
                <w:rFonts w:asciiTheme="majorBidi" w:eastAsia="Times New Roman" w:hAnsiTheme="majorBidi" w:cstheme="majorBidi"/>
                <w:color w:val="000000"/>
                <w:sz w:val="24"/>
                <w:szCs w:val="24"/>
              </w:rPr>
            </w:pPr>
            <w:ins w:id="1732" w:author="copyeditor" w:date="2020-02-23T12:47:00Z">
              <w:r>
                <w:rPr>
                  <w:rFonts w:asciiTheme="majorBidi" w:eastAsia="Times New Roman" w:hAnsiTheme="majorBidi" w:cstheme="majorBidi"/>
                  <w:color w:val="000000"/>
                  <w:sz w:val="24"/>
                  <w:szCs w:val="24"/>
                </w:rPr>
                <w:t xml:space="preserve">2018 </w:t>
              </w:r>
            </w:ins>
            <w:r w:rsidR="00510979" w:rsidRPr="008A61FC">
              <w:rPr>
                <w:rFonts w:asciiTheme="majorBidi" w:eastAsia="Times New Roman" w:hAnsiTheme="majorBidi" w:cstheme="majorBidi"/>
                <w:color w:val="000000"/>
                <w:sz w:val="24"/>
                <w:szCs w:val="24"/>
              </w:rPr>
              <w:t>Application date</w:t>
            </w:r>
            <w:del w:id="1733" w:author="copyeditor" w:date="2020-02-21T13:32:00Z">
              <w:r w:rsidR="00510979" w:rsidRPr="008A61FC" w:rsidDel="003F75D6">
                <w:rPr>
                  <w:rFonts w:asciiTheme="majorBidi" w:eastAsia="Times New Roman" w:hAnsiTheme="majorBidi" w:cstheme="majorBidi"/>
                  <w:color w:val="000000"/>
                  <w:sz w:val="24"/>
                  <w:szCs w:val="24"/>
                </w:rPr>
                <w:delText xml:space="preserve">  </w:delText>
              </w:r>
            </w:del>
            <w:ins w:id="1734" w:author="copyeditor" w:date="2020-02-21T13:32:00Z">
              <w:r w:rsidR="003F75D6">
                <w:rPr>
                  <w:rFonts w:asciiTheme="majorBidi" w:eastAsia="Times New Roman" w:hAnsiTheme="majorBidi" w:cstheme="majorBidi"/>
                  <w:color w:val="000000"/>
                  <w:sz w:val="24"/>
                  <w:szCs w:val="24"/>
                </w:rPr>
                <w:t xml:space="preserve"> </w:t>
              </w:r>
            </w:ins>
            <w:del w:id="1735" w:author="copyeditor" w:date="2020-02-21T13:32:00Z">
              <w:r w:rsidR="00510979" w:rsidRPr="008A61FC" w:rsidDel="003F75D6">
                <w:rPr>
                  <w:rFonts w:asciiTheme="majorBidi" w:eastAsia="Times New Roman" w:hAnsiTheme="majorBidi" w:cstheme="majorBidi"/>
                  <w:color w:val="000000"/>
                  <w:sz w:val="24"/>
                  <w:szCs w:val="24"/>
                </w:rPr>
                <w:delText xml:space="preserve">        </w:delText>
              </w:r>
            </w:del>
            <w:r w:rsidR="00510979" w:rsidRPr="008A61FC">
              <w:rPr>
                <w:rFonts w:asciiTheme="majorBidi" w:eastAsia="Times New Roman" w:hAnsiTheme="majorBidi" w:cstheme="majorBidi"/>
                <w:color w:val="000000"/>
                <w:sz w:val="24"/>
                <w:szCs w:val="24"/>
              </w:rPr>
              <w:t>and time</w:t>
            </w:r>
          </w:p>
        </w:tc>
        <w:tc>
          <w:tcPr>
            <w:tcW w:w="1417" w:type="dxa"/>
            <w:vMerge/>
            <w:tcBorders>
              <w:bottom w:val="single" w:sz="4" w:space="0" w:color="auto"/>
            </w:tcBorders>
          </w:tcPr>
          <w:p w14:paraId="33D0C7E9" w14:textId="77777777" w:rsidR="00510979" w:rsidRPr="008A61FC" w:rsidRDefault="00510979" w:rsidP="00622B41">
            <w:pPr>
              <w:spacing w:after="0" w:line="240" w:lineRule="auto"/>
              <w:jc w:val="center"/>
              <w:rPr>
                <w:rFonts w:asciiTheme="majorBidi" w:eastAsia="Times New Roman" w:hAnsiTheme="majorBidi" w:cstheme="majorBidi"/>
                <w:color w:val="000000"/>
                <w:sz w:val="24"/>
                <w:szCs w:val="24"/>
              </w:rPr>
            </w:pPr>
          </w:p>
        </w:tc>
        <w:tc>
          <w:tcPr>
            <w:tcW w:w="1417" w:type="dxa"/>
            <w:tcBorders>
              <w:top w:val="single" w:sz="4" w:space="0" w:color="auto"/>
              <w:bottom w:val="single" w:sz="4" w:space="0" w:color="auto"/>
            </w:tcBorders>
            <w:shd w:val="clear" w:color="auto" w:fill="auto"/>
            <w:vAlign w:val="bottom"/>
            <w:hideMark/>
          </w:tcPr>
          <w:p w14:paraId="097A93EF" w14:textId="7488812E" w:rsidR="00510979" w:rsidRPr="008A61FC" w:rsidRDefault="00510979" w:rsidP="00622B41">
            <w:pPr>
              <w:spacing w:after="0" w:line="240" w:lineRule="auto"/>
              <w:jc w:val="center"/>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Air temperature</w:t>
            </w:r>
          </w:p>
        </w:tc>
        <w:tc>
          <w:tcPr>
            <w:tcW w:w="1843" w:type="dxa"/>
            <w:tcBorders>
              <w:top w:val="single" w:sz="4" w:space="0" w:color="auto"/>
              <w:bottom w:val="single" w:sz="4" w:space="0" w:color="auto"/>
            </w:tcBorders>
            <w:shd w:val="clear" w:color="auto" w:fill="auto"/>
            <w:vAlign w:val="bottom"/>
            <w:hideMark/>
          </w:tcPr>
          <w:p w14:paraId="3E89F9D6" w14:textId="77777777" w:rsidR="00510979" w:rsidRPr="008A61FC" w:rsidRDefault="00510979" w:rsidP="00622B41">
            <w:pPr>
              <w:spacing w:after="0" w:line="240" w:lineRule="auto"/>
              <w:jc w:val="center"/>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Relative humidity</w:t>
            </w:r>
          </w:p>
        </w:tc>
        <w:tc>
          <w:tcPr>
            <w:tcW w:w="1417" w:type="dxa"/>
            <w:tcBorders>
              <w:top w:val="single" w:sz="4" w:space="0" w:color="auto"/>
              <w:bottom w:val="single" w:sz="4" w:space="0" w:color="auto"/>
            </w:tcBorders>
            <w:shd w:val="clear" w:color="auto" w:fill="auto"/>
            <w:vAlign w:val="bottom"/>
            <w:hideMark/>
          </w:tcPr>
          <w:p w14:paraId="4E42618E" w14:textId="7BE493F4" w:rsidR="00510979" w:rsidRPr="008A61FC" w:rsidRDefault="00510979" w:rsidP="00622B41">
            <w:pPr>
              <w:spacing w:after="0" w:line="240" w:lineRule="auto"/>
              <w:jc w:val="center"/>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 xml:space="preserve">Wind </w:t>
            </w:r>
            <w:proofErr w:type="spellStart"/>
            <w:r w:rsidRPr="008A61FC">
              <w:rPr>
                <w:rFonts w:asciiTheme="majorBidi" w:eastAsia="Times New Roman" w:hAnsiTheme="majorBidi" w:cstheme="majorBidi"/>
                <w:color w:val="000000"/>
                <w:sz w:val="24"/>
                <w:szCs w:val="24"/>
              </w:rPr>
              <w:t>speed</w:t>
            </w:r>
            <w:r w:rsidR="009B3E15">
              <w:rPr>
                <w:rFonts w:asciiTheme="majorBidi" w:eastAsia="Times New Roman" w:hAnsiTheme="majorBidi" w:cstheme="majorBidi"/>
                <w:color w:val="000000"/>
                <w:sz w:val="24"/>
                <w:szCs w:val="24"/>
                <w:vertAlign w:val="superscript"/>
              </w:rPr>
              <w:t>c</w:t>
            </w:r>
            <w:proofErr w:type="spellEnd"/>
          </w:p>
        </w:tc>
        <w:tc>
          <w:tcPr>
            <w:tcW w:w="1135" w:type="dxa"/>
            <w:tcBorders>
              <w:top w:val="single" w:sz="4" w:space="0" w:color="auto"/>
              <w:bottom w:val="single" w:sz="4" w:space="0" w:color="auto"/>
            </w:tcBorders>
            <w:shd w:val="clear" w:color="auto" w:fill="auto"/>
            <w:vAlign w:val="bottom"/>
            <w:hideMark/>
          </w:tcPr>
          <w:p w14:paraId="63A5641E" w14:textId="77777777" w:rsidR="00510979" w:rsidRPr="008A61FC" w:rsidRDefault="00510979" w:rsidP="00622B41">
            <w:pPr>
              <w:spacing w:after="0" w:line="240" w:lineRule="auto"/>
              <w:jc w:val="center"/>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Wind direction</w:t>
            </w:r>
          </w:p>
        </w:tc>
      </w:tr>
      <w:tr w:rsidR="00510979" w:rsidRPr="008A61FC" w14:paraId="6330579C" w14:textId="77777777" w:rsidTr="00B0217D">
        <w:trPr>
          <w:trHeight w:val="345"/>
          <w:jc w:val="center"/>
        </w:trPr>
        <w:tc>
          <w:tcPr>
            <w:tcW w:w="1276" w:type="dxa"/>
            <w:tcBorders>
              <w:top w:val="single" w:sz="4" w:space="0" w:color="auto"/>
            </w:tcBorders>
            <w:shd w:val="clear" w:color="auto" w:fill="auto"/>
            <w:vAlign w:val="center"/>
            <w:hideMark/>
          </w:tcPr>
          <w:p w14:paraId="7A9C9925" w14:textId="77777777" w:rsidR="00510979" w:rsidRPr="008A61FC" w:rsidRDefault="00510979" w:rsidP="001568AC">
            <w:pPr>
              <w:spacing w:after="0" w:line="240" w:lineRule="auto"/>
              <w:jc w:val="center"/>
              <w:rPr>
                <w:rFonts w:asciiTheme="majorBidi" w:eastAsia="Times New Roman" w:hAnsiTheme="majorBidi" w:cstheme="majorBidi"/>
                <w:color w:val="000000"/>
                <w:sz w:val="24"/>
                <w:szCs w:val="24"/>
              </w:rPr>
            </w:pPr>
          </w:p>
        </w:tc>
        <w:tc>
          <w:tcPr>
            <w:tcW w:w="2410" w:type="dxa"/>
            <w:tcBorders>
              <w:top w:val="single" w:sz="4" w:space="0" w:color="auto"/>
            </w:tcBorders>
            <w:shd w:val="clear" w:color="auto" w:fill="auto"/>
            <w:vAlign w:val="center"/>
            <w:hideMark/>
          </w:tcPr>
          <w:p w14:paraId="64AC0B23" w14:textId="77777777" w:rsidR="00510979" w:rsidRPr="008A61FC" w:rsidRDefault="00510979" w:rsidP="00622B41">
            <w:pPr>
              <w:spacing w:after="0" w:line="240" w:lineRule="auto"/>
              <w:rPr>
                <w:rFonts w:asciiTheme="majorBidi" w:eastAsia="Times New Roman" w:hAnsiTheme="majorBidi" w:cstheme="majorBidi"/>
                <w:color w:val="000000"/>
                <w:sz w:val="24"/>
                <w:szCs w:val="24"/>
              </w:rPr>
            </w:pPr>
          </w:p>
        </w:tc>
        <w:tc>
          <w:tcPr>
            <w:tcW w:w="1417" w:type="dxa"/>
            <w:tcBorders>
              <w:top w:val="single" w:sz="4" w:space="0" w:color="auto"/>
            </w:tcBorders>
          </w:tcPr>
          <w:p w14:paraId="598086B9" w14:textId="77777777" w:rsidR="00510979" w:rsidRPr="008A61FC" w:rsidRDefault="00510979" w:rsidP="00945B5C">
            <w:pPr>
              <w:spacing w:after="0" w:line="240" w:lineRule="auto"/>
              <w:jc w:val="center"/>
              <w:rPr>
                <w:rFonts w:asciiTheme="majorBidi" w:hAnsiTheme="majorBidi" w:cstheme="majorBidi"/>
                <w:iCs/>
                <w:sz w:val="24"/>
                <w:szCs w:val="24"/>
              </w:rPr>
            </w:pPr>
          </w:p>
        </w:tc>
        <w:tc>
          <w:tcPr>
            <w:tcW w:w="1417" w:type="dxa"/>
            <w:tcBorders>
              <w:top w:val="single" w:sz="4" w:space="0" w:color="auto"/>
            </w:tcBorders>
            <w:shd w:val="clear" w:color="auto" w:fill="auto"/>
            <w:noWrap/>
            <w:vAlign w:val="center"/>
            <w:hideMark/>
          </w:tcPr>
          <w:p w14:paraId="373430BB" w14:textId="6B91F568" w:rsidR="00510979" w:rsidRPr="008A61FC" w:rsidRDefault="00510979" w:rsidP="00945B5C">
            <w:pPr>
              <w:spacing w:after="0" w:line="240" w:lineRule="auto"/>
              <w:jc w:val="center"/>
              <w:rPr>
                <w:rFonts w:asciiTheme="majorBidi" w:eastAsia="Times New Roman" w:hAnsiTheme="majorBidi" w:cstheme="majorBidi"/>
                <w:color w:val="000000"/>
                <w:sz w:val="24"/>
                <w:szCs w:val="24"/>
              </w:rPr>
            </w:pPr>
            <w:r w:rsidRPr="008A61FC">
              <w:rPr>
                <w:rFonts w:asciiTheme="majorBidi" w:hAnsiTheme="majorBidi" w:cstheme="majorBidi"/>
                <w:iCs/>
                <w:sz w:val="24"/>
                <w:szCs w:val="24"/>
              </w:rPr>
              <w:t>C</w:t>
            </w:r>
          </w:p>
        </w:tc>
        <w:tc>
          <w:tcPr>
            <w:tcW w:w="1843" w:type="dxa"/>
            <w:tcBorders>
              <w:top w:val="single" w:sz="4" w:space="0" w:color="auto"/>
            </w:tcBorders>
            <w:shd w:val="clear" w:color="auto" w:fill="auto"/>
            <w:noWrap/>
            <w:vAlign w:val="center"/>
            <w:hideMark/>
          </w:tcPr>
          <w:p w14:paraId="683E48CD" w14:textId="77777777" w:rsidR="00510979" w:rsidRPr="008A61FC" w:rsidRDefault="00510979" w:rsidP="009731D8">
            <w:pPr>
              <w:spacing w:after="0" w:line="240" w:lineRule="auto"/>
              <w:jc w:val="center"/>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w:t>
            </w:r>
          </w:p>
        </w:tc>
        <w:tc>
          <w:tcPr>
            <w:tcW w:w="1417" w:type="dxa"/>
            <w:tcBorders>
              <w:top w:val="single" w:sz="4" w:space="0" w:color="auto"/>
            </w:tcBorders>
            <w:shd w:val="clear" w:color="auto" w:fill="auto"/>
            <w:noWrap/>
            <w:vAlign w:val="center"/>
            <w:hideMark/>
          </w:tcPr>
          <w:p w14:paraId="387BDCA1" w14:textId="733A3022" w:rsidR="00510979" w:rsidRPr="008A61FC" w:rsidRDefault="00510979" w:rsidP="009731D8">
            <w:pPr>
              <w:spacing w:after="0" w:line="240" w:lineRule="auto"/>
              <w:jc w:val="center"/>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m s</w:t>
            </w:r>
            <w:del w:id="1736" w:author="copyeditor" w:date="2020-02-23T12:46:00Z">
              <w:r w:rsidRPr="008A61FC" w:rsidDel="007B43ED">
                <w:rPr>
                  <w:rFonts w:asciiTheme="majorBidi" w:eastAsia="Times New Roman" w:hAnsiTheme="majorBidi" w:cstheme="majorBidi"/>
                  <w:color w:val="000000"/>
                  <w:sz w:val="24"/>
                  <w:szCs w:val="24"/>
                  <w:vertAlign w:val="superscript"/>
                </w:rPr>
                <w:delText>-</w:delText>
              </w:r>
            </w:del>
            <w:ins w:id="1737" w:author="copyeditor" w:date="2020-02-23T12:46:00Z">
              <w:r w:rsidR="007B43ED">
                <w:rPr>
                  <w:rFonts w:asciiTheme="majorBidi" w:eastAsia="Times New Roman" w:hAnsiTheme="majorBidi" w:cstheme="majorBidi"/>
                  <w:color w:val="000000"/>
                  <w:sz w:val="24"/>
                  <w:szCs w:val="24"/>
                  <w:vertAlign w:val="superscript"/>
                </w:rPr>
                <w:t>−</w:t>
              </w:r>
            </w:ins>
            <w:r w:rsidRPr="008A61FC">
              <w:rPr>
                <w:rFonts w:asciiTheme="majorBidi" w:eastAsia="Times New Roman" w:hAnsiTheme="majorBidi" w:cstheme="majorBidi"/>
                <w:color w:val="000000"/>
                <w:sz w:val="24"/>
                <w:szCs w:val="24"/>
                <w:vertAlign w:val="superscript"/>
              </w:rPr>
              <w:t>1</w:t>
            </w:r>
          </w:p>
        </w:tc>
        <w:tc>
          <w:tcPr>
            <w:tcW w:w="1135" w:type="dxa"/>
            <w:tcBorders>
              <w:top w:val="single" w:sz="4" w:space="0" w:color="auto"/>
            </w:tcBorders>
            <w:shd w:val="clear" w:color="auto" w:fill="auto"/>
            <w:noWrap/>
            <w:vAlign w:val="center"/>
            <w:hideMark/>
          </w:tcPr>
          <w:p w14:paraId="02CBE582" w14:textId="3239C344" w:rsidR="00510979" w:rsidRPr="008A61FC" w:rsidRDefault="00B6076E" w:rsidP="009731D8">
            <w:pPr>
              <w:spacing w:after="0" w:line="240" w:lineRule="auto"/>
              <w:jc w:val="center"/>
              <w:rPr>
                <w:rFonts w:asciiTheme="majorBidi" w:eastAsia="Times New Roman" w:hAnsiTheme="majorBidi" w:cstheme="majorBidi"/>
                <w:color w:val="000000"/>
                <w:sz w:val="24"/>
                <w:szCs w:val="24"/>
              </w:rPr>
            </w:pPr>
            <w:ins w:id="1738" w:author="copyeditor" w:date="2020-02-23T12:46:00Z">
              <w:r>
                <w:rPr>
                  <w:rFonts w:asciiTheme="majorBidi" w:eastAsia="Times New Roman" w:hAnsiTheme="majorBidi" w:cstheme="majorBidi"/>
                  <w:color w:val="000000"/>
                  <w:sz w:val="24"/>
                  <w:szCs w:val="24"/>
                </w:rPr>
                <w:t>°</w:t>
              </w:r>
            </w:ins>
            <w:del w:id="1739" w:author="copyeditor" w:date="2020-02-23T12:46:00Z">
              <w:r w:rsidR="00510979" w:rsidRPr="008A61FC" w:rsidDel="00B6076E">
                <w:rPr>
                  <w:rFonts w:asciiTheme="majorBidi" w:eastAsia="Times New Roman" w:hAnsiTheme="majorBidi" w:cstheme="majorBidi"/>
                  <w:color w:val="000000"/>
                  <w:sz w:val="24"/>
                  <w:szCs w:val="24"/>
                </w:rPr>
                <w:delText>degrees</w:delText>
              </w:r>
            </w:del>
          </w:p>
        </w:tc>
      </w:tr>
      <w:tr w:rsidR="00510979" w:rsidRPr="008A61FC" w14:paraId="422F17DD" w14:textId="77777777" w:rsidTr="00B0217D">
        <w:trPr>
          <w:trHeight w:val="300"/>
          <w:jc w:val="center"/>
        </w:trPr>
        <w:tc>
          <w:tcPr>
            <w:tcW w:w="1276" w:type="dxa"/>
            <w:shd w:val="clear" w:color="auto" w:fill="auto"/>
            <w:noWrap/>
            <w:vAlign w:val="center"/>
          </w:tcPr>
          <w:p w14:paraId="509DDC08" w14:textId="13C51511" w:rsidR="00510979" w:rsidRPr="008A61FC" w:rsidRDefault="00510979" w:rsidP="00A55F62">
            <w:pPr>
              <w:spacing w:after="0" w:line="240" w:lineRule="auto"/>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Arkansas</w:t>
            </w:r>
          </w:p>
        </w:tc>
        <w:tc>
          <w:tcPr>
            <w:tcW w:w="2410" w:type="dxa"/>
            <w:shd w:val="clear" w:color="auto" w:fill="auto"/>
            <w:noWrap/>
            <w:vAlign w:val="bottom"/>
          </w:tcPr>
          <w:p w14:paraId="530F0003" w14:textId="66FA4C91" w:rsidR="00510979" w:rsidRPr="008A61FC" w:rsidRDefault="00510979" w:rsidP="00B05119">
            <w:pPr>
              <w:spacing w:after="0" w:line="240" w:lineRule="auto"/>
              <w:jc w:val="center"/>
              <w:rPr>
                <w:rFonts w:asciiTheme="majorBidi" w:eastAsia="Times New Roman" w:hAnsiTheme="majorBidi" w:cstheme="majorBidi"/>
                <w:color w:val="000000"/>
                <w:sz w:val="24"/>
                <w:szCs w:val="24"/>
              </w:rPr>
            </w:pPr>
            <w:del w:id="1740" w:author="copyeditor" w:date="2020-02-23T12:47:00Z">
              <w:r w:rsidRPr="008A61FC" w:rsidDel="00B6076E">
                <w:rPr>
                  <w:rFonts w:asciiTheme="majorBidi" w:eastAsia="Times New Roman" w:hAnsiTheme="majorBidi" w:cstheme="majorBidi"/>
                  <w:color w:val="000000"/>
                  <w:sz w:val="24"/>
                  <w:szCs w:val="24"/>
                </w:rPr>
                <w:delText>07/16/2018</w:delText>
              </w:r>
            </w:del>
            <w:ins w:id="1741" w:author="copyeditor" w:date="2020-02-23T12:47:00Z">
              <w:r w:rsidR="00B6076E">
                <w:rPr>
                  <w:rFonts w:asciiTheme="majorBidi" w:eastAsia="Times New Roman" w:hAnsiTheme="majorBidi" w:cstheme="majorBidi"/>
                  <w:color w:val="000000"/>
                  <w:sz w:val="24"/>
                  <w:szCs w:val="24"/>
                </w:rPr>
                <w:t>July 16</w:t>
              </w:r>
            </w:ins>
            <w:r w:rsidRPr="008A61FC">
              <w:rPr>
                <w:rFonts w:asciiTheme="majorBidi" w:eastAsia="Times New Roman" w:hAnsiTheme="majorBidi" w:cstheme="majorBidi"/>
                <w:color w:val="000000"/>
                <w:sz w:val="24"/>
                <w:szCs w:val="24"/>
              </w:rPr>
              <w:t xml:space="preserve">; 2:58 </w:t>
            </w:r>
            <w:r w:rsidR="00B6076E" w:rsidRPr="008A61FC">
              <w:rPr>
                <w:rFonts w:asciiTheme="majorBidi" w:eastAsia="Times New Roman" w:hAnsiTheme="majorBidi" w:cstheme="majorBidi"/>
                <w:color w:val="000000"/>
                <w:sz w:val="24"/>
                <w:szCs w:val="24"/>
              </w:rPr>
              <w:t>PM</w:t>
            </w:r>
          </w:p>
        </w:tc>
        <w:tc>
          <w:tcPr>
            <w:tcW w:w="1417" w:type="dxa"/>
          </w:tcPr>
          <w:p w14:paraId="239D2234" w14:textId="1B61F53B" w:rsidR="00510979" w:rsidRPr="008A61FC" w:rsidRDefault="00510979" w:rsidP="00A55F62">
            <w:pPr>
              <w:spacing w:after="0" w:line="240" w:lineRule="auto"/>
              <w:jc w:val="center"/>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R1</w:t>
            </w:r>
          </w:p>
        </w:tc>
        <w:tc>
          <w:tcPr>
            <w:tcW w:w="1417" w:type="dxa"/>
            <w:shd w:val="clear" w:color="auto" w:fill="auto"/>
            <w:noWrap/>
            <w:vAlign w:val="center"/>
          </w:tcPr>
          <w:p w14:paraId="01805C85" w14:textId="32BD4F6F" w:rsidR="00510979" w:rsidRPr="008A61FC" w:rsidRDefault="00510979" w:rsidP="00A55F62">
            <w:pPr>
              <w:spacing w:after="0" w:line="240" w:lineRule="auto"/>
              <w:jc w:val="center"/>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33.1 ± 0.4</w:t>
            </w:r>
          </w:p>
        </w:tc>
        <w:tc>
          <w:tcPr>
            <w:tcW w:w="1843" w:type="dxa"/>
            <w:shd w:val="clear" w:color="auto" w:fill="auto"/>
            <w:noWrap/>
            <w:vAlign w:val="center"/>
          </w:tcPr>
          <w:p w14:paraId="3469FD3C" w14:textId="33CFB250" w:rsidR="00510979" w:rsidRPr="008A61FC" w:rsidRDefault="00510979" w:rsidP="00A55F62">
            <w:pPr>
              <w:spacing w:after="0" w:line="240" w:lineRule="auto"/>
              <w:jc w:val="center"/>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65.2 ± 1.2</w:t>
            </w:r>
          </w:p>
        </w:tc>
        <w:tc>
          <w:tcPr>
            <w:tcW w:w="1417" w:type="dxa"/>
            <w:shd w:val="clear" w:color="auto" w:fill="auto"/>
            <w:noWrap/>
            <w:vAlign w:val="center"/>
          </w:tcPr>
          <w:p w14:paraId="6124B300" w14:textId="08A3226C" w:rsidR="00510979" w:rsidRPr="008A61FC" w:rsidRDefault="00510979" w:rsidP="0015108E">
            <w:pPr>
              <w:spacing w:after="0" w:line="240" w:lineRule="auto"/>
              <w:jc w:val="center"/>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1.0 ± 0.5</w:t>
            </w:r>
          </w:p>
        </w:tc>
        <w:tc>
          <w:tcPr>
            <w:tcW w:w="1135" w:type="dxa"/>
            <w:shd w:val="clear" w:color="auto" w:fill="auto"/>
            <w:noWrap/>
            <w:vAlign w:val="center"/>
          </w:tcPr>
          <w:p w14:paraId="57F3E1ED" w14:textId="7661A4FB" w:rsidR="00510979" w:rsidRPr="008A61FC" w:rsidRDefault="00510979" w:rsidP="00A55F62">
            <w:pPr>
              <w:spacing w:after="0" w:line="240" w:lineRule="auto"/>
              <w:jc w:val="center"/>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221 ± 43</w:t>
            </w:r>
          </w:p>
        </w:tc>
      </w:tr>
      <w:tr w:rsidR="00510979" w:rsidRPr="008A61FC" w14:paraId="4D38DE08" w14:textId="77777777" w:rsidTr="00B0217D">
        <w:trPr>
          <w:trHeight w:val="300"/>
          <w:jc w:val="center"/>
        </w:trPr>
        <w:tc>
          <w:tcPr>
            <w:tcW w:w="1276" w:type="dxa"/>
            <w:shd w:val="clear" w:color="auto" w:fill="auto"/>
            <w:noWrap/>
            <w:vAlign w:val="center"/>
          </w:tcPr>
          <w:p w14:paraId="2D747C2D" w14:textId="4A59300F" w:rsidR="00510979" w:rsidRPr="008A61FC" w:rsidRDefault="00510979" w:rsidP="001568AC">
            <w:pPr>
              <w:spacing w:after="0" w:line="240" w:lineRule="auto"/>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Indiana</w:t>
            </w:r>
          </w:p>
        </w:tc>
        <w:tc>
          <w:tcPr>
            <w:tcW w:w="2410" w:type="dxa"/>
            <w:shd w:val="clear" w:color="auto" w:fill="auto"/>
            <w:noWrap/>
            <w:vAlign w:val="bottom"/>
          </w:tcPr>
          <w:p w14:paraId="68CCA469" w14:textId="6C2A4417" w:rsidR="00510979" w:rsidRPr="008A61FC" w:rsidRDefault="00510979" w:rsidP="00A55F62">
            <w:pPr>
              <w:spacing w:after="0" w:line="240" w:lineRule="auto"/>
              <w:jc w:val="center"/>
              <w:rPr>
                <w:rFonts w:asciiTheme="majorBidi" w:eastAsia="Times New Roman" w:hAnsiTheme="majorBidi" w:cstheme="majorBidi"/>
                <w:color w:val="000000"/>
                <w:sz w:val="24"/>
                <w:szCs w:val="24"/>
              </w:rPr>
            </w:pPr>
            <w:del w:id="1742" w:author="copyeditor" w:date="2020-02-23T12:47:00Z">
              <w:r w:rsidRPr="008A61FC" w:rsidDel="00B6076E">
                <w:rPr>
                  <w:rFonts w:asciiTheme="majorBidi" w:eastAsia="Times New Roman" w:hAnsiTheme="majorBidi" w:cstheme="majorBidi"/>
                  <w:color w:val="000000"/>
                  <w:sz w:val="24"/>
                  <w:szCs w:val="24"/>
                </w:rPr>
                <w:delText>08/09/2018</w:delText>
              </w:r>
            </w:del>
            <w:ins w:id="1743" w:author="copyeditor" w:date="2020-02-23T12:47:00Z">
              <w:r w:rsidR="00B6076E">
                <w:rPr>
                  <w:rFonts w:asciiTheme="majorBidi" w:eastAsia="Times New Roman" w:hAnsiTheme="majorBidi" w:cstheme="majorBidi"/>
                  <w:color w:val="000000"/>
                  <w:sz w:val="24"/>
                  <w:szCs w:val="24"/>
                </w:rPr>
                <w:t>August 9</w:t>
              </w:r>
            </w:ins>
            <w:r w:rsidRPr="008A61FC">
              <w:rPr>
                <w:rFonts w:asciiTheme="majorBidi" w:eastAsia="Times New Roman" w:hAnsiTheme="majorBidi" w:cstheme="majorBidi"/>
                <w:color w:val="000000"/>
                <w:sz w:val="24"/>
                <w:szCs w:val="24"/>
              </w:rPr>
              <w:t xml:space="preserve">; 1:00 </w:t>
            </w:r>
            <w:r w:rsidR="00B6076E" w:rsidRPr="008A61FC">
              <w:rPr>
                <w:rFonts w:asciiTheme="majorBidi" w:eastAsia="Times New Roman" w:hAnsiTheme="majorBidi" w:cstheme="majorBidi"/>
                <w:color w:val="000000"/>
                <w:sz w:val="24"/>
                <w:szCs w:val="24"/>
              </w:rPr>
              <w:t>PM</w:t>
            </w:r>
          </w:p>
        </w:tc>
        <w:tc>
          <w:tcPr>
            <w:tcW w:w="1417" w:type="dxa"/>
          </w:tcPr>
          <w:p w14:paraId="54D107C4" w14:textId="45318E50" w:rsidR="00510979" w:rsidRPr="008A61FC" w:rsidRDefault="00510979" w:rsidP="00A55F62">
            <w:pPr>
              <w:spacing w:after="0" w:line="240" w:lineRule="auto"/>
              <w:jc w:val="center"/>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R1</w:t>
            </w:r>
          </w:p>
        </w:tc>
        <w:tc>
          <w:tcPr>
            <w:tcW w:w="1417" w:type="dxa"/>
            <w:shd w:val="clear" w:color="auto" w:fill="auto"/>
            <w:noWrap/>
            <w:vAlign w:val="center"/>
          </w:tcPr>
          <w:p w14:paraId="0DCC36BA" w14:textId="5E35E64D" w:rsidR="00510979" w:rsidRPr="008A61FC" w:rsidRDefault="00510979" w:rsidP="00A55F62">
            <w:pPr>
              <w:spacing w:after="0" w:line="240" w:lineRule="auto"/>
              <w:jc w:val="center"/>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29.2 ± 0.1</w:t>
            </w:r>
          </w:p>
        </w:tc>
        <w:tc>
          <w:tcPr>
            <w:tcW w:w="1843" w:type="dxa"/>
            <w:shd w:val="clear" w:color="auto" w:fill="auto"/>
            <w:noWrap/>
            <w:vAlign w:val="center"/>
          </w:tcPr>
          <w:p w14:paraId="6E5C243B" w14:textId="7D2A9D5A" w:rsidR="00510979" w:rsidRPr="008A61FC" w:rsidRDefault="00510979" w:rsidP="00A55F62">
            <w:pPr>
              <w:spacing w:after="0" w:line="240" w:lineRule="auto"/>
              <w:jc w:val="center"/>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64.3 ± 0.2</w:t>
            </w:r>
          </w:p>
        </w:tc>
        <w:tc>
          <w:tcPr>
            <w:tcW w:w="1417" w:type="dxa"/>
            <w:shd w:val="clear" w:color="auto" w:fill="auto"/>
            <w:noWrap/>
            <w:vAlign w:val="center"/>
          </w:tcPr>
          <w:p w14:paraId="5FE6E125" w14:textId="40574430" w:rsidR="00510979" w:rsidRPr="008A61FC" w:rsidRDefault="00510979" w:rsidP="00A55F62">
            <w:pPr>
              <w:spacing w:after="0" w:line="240" w:lineRule="auto"/>
              <w:jc w:val="center"/>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0.6 ± 0.1</w:t>
            </w:r>
          </w:p>
        </w:tc>
        <w:tc>
          <w:tcPr>
            <w:tcW w:w="1135" w:type="dxa"/>
            <w:shd w:val="clear" w:color="auto" w:fill="auto"/>
            <w:noWrap/>
            <w:vAlign w:val="center"/>
          </w:tcPr>
          <w:p w14:paraId="37583011" w14:textId="4204B555" w:rsidR="00510979" w:rsidRPr="008A61FC" w:rsidRDefault="00510979" w:rsidP="00A55F62">
            <w:pPr>
              <w:spacing w:after="0" w:line="240" w:lineRule="auto"/>
              <w:jc w:val="center"/>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182 ± 13</w:t>
            </w:r>
          </w:p>
        </w:tc>
      </w:tr>
      <w:tr w:rsidR="00510979" w:rsidRPr="008A61FC" w14:paraId="78469F87" w14:textId="77777777" w:rsidTr="00B0217D">
        <w:trPr>
          <w:trHeight w:val="300"/>
          <w:jc w:val="center"/>
        </w:trPr>
        <w:tc>
          <w:tcPr>
            <w:tcW w:w="1276" w:type="dxa"/>
            <w:shd w:val="clear" w:color="auto" w:fill="auto"/>
            <w:noWrap/>
            <w:vAlign w:val="center"/>
          </w:tcPr>
          <w:p w14:paraId="401B1855" w14:textId="00250635" w:rsidR="00510979" w:rsidRPr="008A61FC" w:rsidRDefault="00510979" w:rsidP="001568AC">
            <w:pPr>
              <w:spacing w:after="0" w:line="240" w:lineRule="auto"/>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Michigan</w:t>
            </w:r>
          </w:p>
        </w:tc>
        <w:tc>
          <w:tcPr>
            <w:tcW w:w="2410" w:type="dxa"/>
            <w:shd w:val="clear" w:color="auto" w:fill="auto"/>
            <w:noWrap/>
            <w:vAlign w:val="bottom"/>
          </w:tcPr>
          <w:p w14:paraId="6A814679" w14:textId="587A79DC" w:rsidR="00510979" w:rsidRPr="008A61FC" w:rsidRDefault="00510979" w:rsidP="00A55F62">
            <w:pPr>
              <w:spacing w:after="0" w:line="240" w:lineRule="auto"/>
              <w:jc w:val="center"/>
              <w:rPr>
                <w:rFonts w:asciiTheme="majorBidi" w:eastAsia="Times New Roman" w:hAnsiTheme="majorBidi" w:cstheme="majorBidi"/>
                <w:color w:val="000000"/>
                <w:sz w:val="24"/>
                <w:szCs w:val="24"/>
              </w:rPr>
            </w:pPr>
            <w:del w:id="1744" w:author="copyeditor" w:date="2020-02-23T12:48:00Z">
              <w:r w:rsidRPr="008A61FC" w:rsidDel="00B6076E">
                <w:rPr>
                  <w:rFonts w:asciiTheme="majorBidi" w:eastAsia="Times New Roman" w:hAnsiTheme="majorBidi" w:cstheme="majorBidi"/>
                  <w:color w:val="000000"/>
                  <w:sz w:val="24"/>
                  <w:szCs w:val="24"/>
                </w:rPr>
                <w:delText>06/12/2018</w:delText>
              </w:r>
            </w:del>
            <w:ins w:id="1745" w:author="copyeditor" w:date="2020-02-23T12:48:00Z">
              <w:r w:rsidR="00B6076E">
                <w:rPr>
                  <w:rFonts w:asciiTheme="majorBidi" w:eastAsia="Times New Roman" w:hAnsiTheme="majorBidi" w:cstheme="majorBidi"/>
                  <w:color w:val="000000"/>
                  <w:sz w:val="24"/>
                  <w:szCs w:val="24"/>
                </w:rPr>
                <w:t>June 12</w:t>
              </w:r>
            </w:ins>
            <w:r w:rsidRPr="008A61FC">
              <w:rPr>
                <w:rFonts w:asciiTheme="majorBidi" w:eastAsia="Times New Roman" w:hAnsiTheme="majorBidi" w:cstheme="majorBidi"/>
                <w:color w:val="000000"/>
                <w:sz w:val="24"/>
                <w:szCs w:val="24"/>
              </w:rPr>
              <w:t xml:space="preserve">; 10:30 </w:t>
            </w:r>
            <w:r w:rsidR="00B6076E" w:rsidRPr="008A61FC">
              <w:rPr>
                <w:rFonts w:asciiTheme="majorBidi" w:eastAsia="Times New Roman" w:hAnsiTheme="majorBidi" w:cstheme="majorBidi"/>
                <w:color w:val="000000"/>
                <w:sz w:val="24"/>
                <w:szCs w:val="24"/>
              </w:rPr>
              <w:t>AM</w:t>
            </w:r>
          </w:p>
        </w:tc>
        <w:tc>
          <w:tcPr>
            <w:tcW w:w="1417" w:type="dxa"/>
          </w:tcPr>
          <w:p w14:paraId="61302B26" w14:textId="7C7305B6" w:rsidR="00510979" w:rsidRPr="008A61FC" w:rsidRDefault="00510979" w:rsidP="00A55F62">
            <w:pPr>
              <w:spacing w:after="0" w:line="240" w:lineRule="auto"/>
              <w:jc w:val="center"/>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V3</w:t>
            </w:r>
          </w:p>
        </w:tc>
        <w:tc>
          <w:tcPr>
            <w:tcW w:w="1417" w:type="dxa"/>
            <w:shd w:val="clear" w:color="auto" w:fill="auto"/>
            <w:noWrap/>
            <w:vAlign w:val="center"/>
          </w:tcPr>
          <w:p w14:paraId="7C7988BD" w14:textId="7223C457" w:rsidR="00510979" w:rsidRPr="008A61FC" w:rsidRDefault="00510979" w:rsidP="00A55F62">
            <w:pPr>
              <w:spacing w:after="0" w:line="240" w:lineRule="auto"/>
              <w:jc w:val="center"/>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19.0 ± 0.5</w:t>
            </w:r>
          </w:p>
        </w:tc>
        <w:tc>
          <w:tcPr>
            <w:tcW w:w="1843" w:type="dxa"/>
            <w:shd w:val="clear" w:color="auto" w:fill="auto"/>
            <w:noWrap/>
            <w:vAlign w:val="center"/>
          </w:tcPr>
          <w:p w14:paraId="5D7FB35E" w14:textId="46189C8F" w:rsidR="00510979" w:rsidRPr="008A61FC" w:rsidRDefault="00510979" w:rsidP="00A55F62">
            <w:pPr>
              <w:spacing w:after="0" w:line="240" w:lineRule="auto"/>
              <w:jc w:val="center"/>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76.5 ± 1.5</w:t>
            </w:r>
          </w:p>
        </w:tc>
        <w:tc>
          <w:tcPr>
            <w:tcW w:w="1417" w:type="dxa"/>
            <w:shd w:val="clear" w:color="auto" w:fill="auto"/>
            <w:noWrap/>
            <w:vAlign w:val="center"/>
          </w:tcPr>
          <w:p w14:paraId="07110EF8" w14:textId="393AE208" w:rsidR="00510979" w:rsidRPr="008A61FC" w:rsidRDefault="00510979" w:rsidP="00A55F62">
            <w:pPr>
              <w:spacing w:after="0" w:line="240" w:lineRule="auto"/>
              <w:jc w:val="center"/>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1.6 ± 0.3</w:t>
            </w:r>
          </w:p>
        </w:tc>
        <w:tc>
          <w:tcPr>
            <w:tcW w:w="1135" w:type="dxa"/>
            <w:shd w:val="clear" w:color="auto" w:fill="auto"/>
            <w:noWrap/>
            <w:vAlign w:val="center"/>
          </w:tcPr>
          <w:p w14:paraId="3477F033" w14:textId="22FE1CB5" w:rsidR="00510979" w:rsidRPr="008A61FC" w:rsidRDefault="00510979" w:rsidP="00A55F62">
            <w:pPr>
              <w:spacing w:after="0" w:line="240" w:lineRule="auto"/>
              <w:jc w:val="center"/>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94 ± 18</w:t>
            </w:r>
          </w:p>
        </w:tc>
      </w:tr>
      <w:tr w:rsidR="00510979" w:rsidRPr="008A61FC" w14:paraId="2A187CAB" w14:textId="77777777" w:rsidTr="00B0217D">
        <w:trPr>
          <w:trHeight w:val="300"/>
          <w:jc w:val="center"/>
        </w:trPr>
        <w:tc>
          <w:tcPr>
            <w:tcW w:w="1276" w:type="dxa"/>
            <w:shd w:val="clear" w:color="auto" w:fill="auto"/>
            <w:noWrap/>
            <w:vAlign w:val="center"/>
          </w:tcPr>
          <w:p w14:paraId="449C58AC" w14:textId="46102735" w:rsidR="00510979" w:rsidRPr="008A61FC" w:rsidRDefault="00510979" w:rsidP="00A55F62">
            <w:pPr>
              <w:spacing w:after="0" w:line="240" w:lineRule="auto"/>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Nebraska</w:t>
            </w:r>
          </w:p>
        </w:tc>
        <w:tc>
          <w:tcPr>
            <w:tcW w:w="2410" w:type="dxa"/>
            <w:shd w:val="clear" w:color="auto" w:fill="auto"/>
            <w:noWrap/>
            <w:vAlign w:val="bottom"/>
          </w:tcPr>
          <w:p w14:paraId="3D029075" w14:textId="377A43B3" w:rsidR="00510979" w:rsidRPr="008A61FC" w:rsidRDefault="00510979" w:rsidP="00A55F62">
            <w:pPr>
              <w:spacing w:after="0" w:line="240" w:lineRule="auto"/>
              <w:jc w:val="center"/>
              <w:rPr>
                <w:rFonts w:asciiTheme="majorBidi" w:eastAsia="Times New Roman" w:hAnsiTheme="majorBidi" w:cstheme="majorBidi"/>
                <w:color w:val="000000"/>
                <w:sz w:val="24"/>
                <w:szCs w:val="24"/>
              </w:rPr>
            </w:pPr>
            <w:del w:id="1746" w:author="copyeditor" w:date="2020-02-23T12:48:00Z">
              <w:r w:rsidRPr="008A61FC" w:rsidDel="00B6076E">
                <w:rPr>
                  <w:rFonts w:asciiTheme="majorBidi" w:eastAsia="Times New Roman" w:hAnsiTheme="majorBidi" w:cstheme="majorBidi"/>
                  <w:color w:val="000000"/>
                  <w:sz w:val="24"/>
                  <w:szCs w:val="24"/>
                </w:rPr>
                <w:delText>07/10/2018</w:delText>
              </w:r>
            </w:del>
            <w:ins w:id="1747" w:author="copyeditor" w:date="2020-02-23T12:48:00Z">
              <w:r w:rsidR="00B6076E">
                <w:rPr>
                  <w:rFonts w:asciiTheme="majorBidi" w:eastAsia="Times New Roman" w:hAnsiTheme="majorBidi" w:cstheme="majorBidi"/>
                  <w:color w:val="000000"/>
                  <w:sz w:val="24"/>
                  <w:szCs w:val="24"/>
                </w:rPr>
                <w:t>July 10</w:t>
              </w:r>
            </w:ins>
            <w:r w:rsidRPr="008A61FC">
              <w:rPr>
                <w:rFonts w:asciiTheme="majorBidi" w:eastAsia="Times New Roman" w:hAnsiTheme="majorBidi" w:cstheme="majorBidi"/>
                <w:color w:val="000000"/>
                <w:sz w:val="24"/>
                <w:szCs w:val="24"/>
              </w:rPr>
              <w:t xml:space="preserve">; 09:30 </w:t>
            </w:r>
            <w:r w:rsidR="00B6076E" w:rsidRPr="008A61FC">
              <w:rPr>
                <w:rFonts w:asciiTheme="majorBidi" w:eastAsia="Times New Roman" w:hAnsiTheme="majorBidi" w:cstheme="majorBidi"/>
                <w:color w:val="000000"/>
                <w:sz w:val="24"/>
                <w:szCs w:val="24"/>
              </w:rPr>
              <w:t>AM</w:t>
            </w:r>
          </w:p>
        </w:tc>
        <w:tc>
          <w:tcPr>
            <w:tcW w:w="1417" w:type="dxa"/>
          </w:tcPr>
          <w:p w14:paraId="2850A85F" w14:textId="4D528B3A" w:rsidR="00510979" w:rsidRPr="008A61FC" w:rsidRDefault="00510979" w:rsidP="00A55F62">
            <w:pPr>
              <w:spacing w:after="0" w:line="240" w:lineRule="auto"/>
              <w:jc w:val="center"/>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V3</w:t>
            </w:r>
          </w:p>
        </w:tc>
        <w:tc>
          <w:tcPr>
            <w:tcW w:w="1417" w:type="dxa"/>
            <w:shd w:val="clear" w:color="auto" w:fill="auto"/>
            <w:noWrap/>
            <w:vAlign w:val="center"/>
          </w:tcPr>
          <w:p w14:paraId="266CA768" w14:textId="0FF4403A" w:rsidR="00510979" w:rsidRPr="008A61FC" w:rsidRDefault="00510979" w:rsidP="00A55F62">
            <w:pPr>
              <w:spacing w:after="0" w:line="240" w:lineRule="auto"/>
              <w:jc w:val="center"/>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22.6 ± 0.4</w:t>
            </w:r>
          </w:p>
        </w:tc>
        <w:tc>
          <w:tcPr>
            <w:tcW w:w="1843" w:type="dxa"/>
            <w:shd w:val="clear" w:color="auto" w:fill="auto"/>
            <w:noWrap/>
            <w:vAlign w:val="center"/>
          </w:tcPr>
          <w:p w14:paraId="315EFE86" w14:textId="0415E8EF" w:rsidR="00510979" w:rsidRPr="008A61FC" w:rsidRDefault="00510979" w:rsidP="00A55F62">
            <w:pPr>
              <w:spacing w:after="0" w:line="240" w:lineRule="auto"/>
              <w:jc w:val="center"/>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79.9 ± 2.0</w:t>
            </w:r>
          </w:p>
        </w:tc>
        <w:tc>
          <w:tcPr>
            <w:tcW w:w="1417" w:type="dxa"/>
            <w:shd w:val="clear" w:color="auto" w:fill="auto"/>
            <w:noWrap/>
            <w:vAlign w:val="center"/>
          </w:tcPr>
          <w:p w14:paraId="245727EF" w14:textId="5795C422" w:rsidR="00510979" w:rsidRPr="008A61FC" w:rsidRDefault="00510979" w:rsidP="00A55F62">
            <w:pPr>
              <w:spacing w:after="0" w:line="240" w:lineRule="auto"/>
              <w:jc w:val="center"/>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3.2 ± 0.7</w:t>
            </w:r>
          </w:p>
        </w:tc>
        <w:tc>
          <w:tcPr>
            <w:tcW w:w="1135" w:type="dxa"/>
            <w:shd w:val="clear" w:color="auto" w:fill="auto"/>
            <w:noWrap/>
            <w:vAlign w:val="center"/>
          </w:tcPr>
          <w:p w14:paraId="3EA3B9B7" w14:textId="279225BE" w:rsidR="00510979" w:rsidRPr="008A61FC" w:rsidRDefault="00510979" w:rsidP="00A55F62">
            <w:pPr>
              <w:spacing w:after="0" w:line="240" w:lineRule="auto"/>
              <w:jc w:val="center"/>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163 ± 64</w:t>
            </w:r>
          </w:p>
        </w:tc>
      </w:tr>
      <w:tr w:rsidR="00510979" w:rsidRPr="008A61FC" w14:paraId="525645D4" w14:textId="77777777" w:rsidTr="00B0217D">
        <w:trPr>
          <w:trHeight w:val="300"/>
          <w:jc w:val="center"/>
        </w:trPr>
        <w:tc>
          <w:tcPr>
            <w:tcW w:w="1276" w:type="dxa"/>
            <w:shd w:val="clear" w:color="auto" w:fill="auto"/>
            <w:noWrap/>
            <w:vAlign w:val="center"/>
          </w:tcPr>
          <w:p w14:paraId="0F1F92C3" w14:textId="0BEFE04C" w:rsidR="00510979" w:rsidRPr="008A61FC" w:rsidRDefault="00510979" w:rsidP="001568AC">
            <w:pPr>
              <w:spacing w:after="0" w:line="240" w:lineRule="auto"/>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Ontario</w:t>
            </w:r>
          </w:p>
        </w:tc>
        <w:tc>
          <w:tcPr>
            <w:tcW w:w="2410" w:type="dxa"/>
            <w:shd w:val="clear" w:color="auto" w:fill="auto"/>
            <w:noWrap/>
            <w:vAlign w:val="bottom"/>
          </w:tcPr>
          <w:p w14:paraId="494E08E6" w14:textId="6C4703B0" w:rsidR="00510979" w:rsidRPr="008A61FC" w:rsidRDefault="00B6076E" w:rsidP="00A55F62">
            <w:pPr>
              <w:spacing w:after="0" w:line="240" w:lineRule="auto"/>
              <w:jc w:val="center"/>
              <w:rPr>
                <w:rFonts w:asciiTheme="majorBidi" w:eastAsia="Times New Roman" w:hAnsiTheme="majorBidi" w:cstheme="majorBidi"/>
                <w:color w:val="000000"/>
                <w:sz w:val="24"/>
                <w:szCs w:val="24"/>
              </w:rPr>
            </w:pPr>
            <w:ins w:id="1748" w:author="copyeditor" w:date="2020-02-23T12:48:00Z">
              <w:r>
                <w:rPr>
                  <w:rFonts w:asciiTheme="majorBidi" w:eastAsia="Times New Roman" w:hAnsiTheme="majorBidi" w:cstheme="majorBidi"/>
                  <w:color w:val="000000"/>
                  <w:sz w:val="24"/>
                  <w:szCs w:val="24"/>
                </w:rPr>
                <w:t>July 25</w:t>
              </w:r>
            </w:ins>
            <w:del w:id="1749" w:author="copyeditor" w:date="2020-02-23T12:48:00Z">
              <w:r w:rsidR="00510979" w:rsidRPr="008A61FC" w:rsidDel="00B6076E">
                <w:rPr>
                  <w:rFonts w:asciiTheme="majorBidi" w:eastAsia="Times New Roman" w:hAnsiTheme="majorBidi" w:cstheme="majorBidi"/>
                  <w:color w:val="000000"/>
                  <w:sz w:val="24"/>
                  <w:szCs w:val="24"/>
                </w:rPr>
                <w:delText>07/25/2018</w:delText>
              </w:r>
            </w:del>
            <w:r w:rsidR="00510979" w:rsidRPr="008A61FC">
              <w:rPr>
                <w:rFonts w:asciiTheme="majorBidi" w:eastAsia="Times New Roman" w:hAnsiTheme="majorBidi" w:cstheme="majorBidi"/>
                <w:color w:val="000000"/>
                <w:sz w:val="24"/>
                <w:szCs w:val="24"/>
              </w:rPr>
              <w:t xml:space="preserve">; 11:26 </w:t>
            </w:r>
            <w:r w:rsidRPr="008A61FC">
              <w:rPr>
                <w:rFonts w:asciiTheme="majorBidi" w:eastAsia="Times New Roman" w:hAnsiTheme="majorBidi" w:cstheme="majorBidi"/>
                <w:color w:val="000000"/>
                <w:sz w:val="24"/>
                <w:szCs w:val="24"/>
              </w:rPr>
              <w:t>AM</w:t>
            </w:r>
          </w:p>
        </w:tc>
        <w:tc>
          <w:tcPr>
            <w:tcW w:w="1417" w:type="dxa"/>
          </w:tcPr>
          <w:p w14:paraId="7F1C3337" w14:textId="01FB09A7" w:rsidR="00510979" w:rsidRPr="008A61FC" w:rsidRDefault="00510979" w:rsidP="00A55F62">
            <w:pPr>
              <w:spacing w:after="0" w:line="240" w:lineRule="auto"/>
              <w:jc w:val="center"/>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R1</w:t>
            </w:r>
          </w:p>
        </w:tc>
        <w:tc>
          <w:tcPr>
            <w:tcW w:w="1417" w:type="dxa"/>
            <w:shd w:val="clear" w:color="auto" w:fill="auto"/>
            <w:noWrap/>
            <w:vAlign w:val="center"/>
          </w:tcPr>
          <w:p w14:paraId="51B83E87" w14:textId="3957F9F0" w:rsidR="00510979" w:rsidRPr="008A61FC" w:rsidRDefault="00510979" w:rsidP="00A55F62">
            <w:pPr>
              <w:spacing w:after="0" w:line="240" w:lineRule="auto"/>
              <w:jc w:val="center"/>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25.0 ± 0.2</w:t>
            </w:r>
          </w:p>
        </w:tc>
        <w:tc>
          <w:tcPr>
            <w:tcW w:w="1843" w:type="dxa"/>
            <w:shd w:val="clear" w:color="auto" w:fill="auto"/>
            <w:noWrap/>
            <w:vAlign w:val="center"/>
          </w:tcPr>
          <w:p w14:paraId="24439078" w14:textId="47DD0252" w:rsidR="00510979" w:rsidRPr="008A61FC" w:rsidRDefault="00510979" w:rsidP="00A55F62">
            <w:pPr>
              <w:spacing w:after="0" w:line="240" w:lineRule="auto"/>
              <w:jc w:val="center"/>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60.5 ± 0.3</w:t>
            </w:r>
          </w:p>
        </w:tc>
        <w:tc>
          <w:tcPr>
            <w:tcW w:w="1417" w:type="dxa"/>
            <w:shd w:val="clear" w:color="auto" w:fill="auto"/>
            <w:noWrap/>
            <w:vAlign w:val="center"/>
          </w:tcPr>
          <w:p w14:paraId="4F0A13C0" w14:textId="04AED889" w:rsidR="00510979" w:rsidRPr="008A61FC" w:rsidRDefault="00510979" w:rsidP="00A55F62">
            <w:pPr>
              <w:spacing w:after="0" w:line="240" w:lineRule="auto"/>
              <w:jc w:val="center"/>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1.5 ± 0.2</w:t>
            </w:r>
          </w:p>
        </w:tc>
        <w:tc>
          <w:tcPr>
            <w:tcW w:w="1135" w:type="dxa"/>
            <w:shd w:val="clear" w:color="auto" w:fill="auto"/>
            <w:noWrap/>
            <w:vAlign w:val="center"/>
          </w:tcPr>
          <w:p w14:paraId="50A48384" w14:textId="42B5C3F4" w:rsidR="00510979" w:rsidRPr="008A61FC" w:rsidRDefault="00510979" w:rsidP="00A55F62">
            <w:pPr>
              <w:spacing w:after="0" w:line="240" w:lineRule="auto"/>
              <w:jc w:val="center"/>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218 ± 23</w:t>
            </w:r>
          </w:p>
        </w:tc>
      </w:tr>
      <w:tr w:rsidR="00510979" w:rsidRPr="008A61FC" w14:paraId="4904CA5A" w14:textId="77777777" w:rsidTr="00B0217D">
        <w:trPr>
          <w:trHeight w:val="300"/>
          <w:jc w:val="center"/>
        </w:trPr>
        <w:tc>
          <w:tcPr>
            <w:tcW w:w="1276" w:type="dxa"/>
            <w:tcBorders>
              <w:bottom w:val="single" w:sz="4" w:space="0" w:color="auto"/>
            </w:tcBorders>
            <w:shd w:val="clear" w:color="auto" w:fill="auto"/>
            <w:noWrap/>
            <w:vAlign w:val="center"/>
          </w:tcPr>
          <w:p w14:paraId="237750E0" w14:textId="4385FE16" w:rsidR="00510979" w:rsidRPr="008A61FC" w:rsidRDefault="00510979" w:rsidP="001568AC">
            <w:pPr>
              <w:spacing w:after="0" w:line="240" w:lineRule="auto"/>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Wisconsin</w:t>
            </w:r>
          </w:p>
        </w:tc>
        <w:tc>
          <w:tcPr>
            <w:tcW w:w="2410" w:type="dxa"/>
            <w:tcBorders>
              <w:bottom w:val="single" w:sz="4" w:space="0" w:color="auto"/>
            </w:tcBorders>
            <w:shd w:val="clear" w:color="auto" w:fill="auto"/>
            <w:noWrap/>
            <w:vAlign w:val="bottom"/>
          </w:tcPr>
          <w:p w14:paraId="336659F2" w14:textId="7831B453" w:rsidR="00510979" w:rsidRPr="008A61FC" w:rsidRDefault="00B6076E" w:rsidP="00A55F62">
            <w:pPr>
              <w:spacing w:after="0" w:line="240" w:lineRule="auto"/>
              <w:jc w:val="center"/>
              <w:rPr>
                <w:rFonts w:asciiTheme="majorBidi" w:eastAsia="Times New Roman" w:hAnsiTheme="majorBidi" w:cstheme="majorBidi"/>
                <w:color w:val="000000"/>
                <w:sz w:val="24"/>
                <w:szCs w:val="24"/>
              </w:rPr>
            </w:pPr>
            <w:ins w:id="1750" w:author="copyeditor" w:date="2020-02-23T12:48:00Z">
              <w:r>
                <w:rPr>
                  <w:rFonts w:asciiTheme="majorBidi" w:eastAsia="Times New Roman" w:hAnsiTheme="majorBidi" w:cstheme="majorBidi"/>
                  <w:color w:val="000000"/>
                  <w:sz w:val="24"/>
                  <w:szCs w:val="24"/>
                </w:rPr>
                <w:t>July 11</w:t>
              </w:r>
            </w:ins>
            <w:del w:id="1751" w:author="copyeditor" w:date="2020-02-23T12:48:00Z">
              <w:r w:rsidR="00510979" w:rsidRPr="008A61FC" w:rsidDel="00B6076E">
                <w:rPr>
                  <w:rFonts w:asciiTheme="majorBidi" w:eastAsia="Times New Roman" w:hAnsiTheme="majorBidi" w:cstheme="majorBidi"/>
                  <w:color w:val="000000"/>
                  <w:sz w:val="24"/>
                  <w:szCs w:val="24"/>
                </w:rPr>
                <w:delText>07/11/2018</w:delText>
              </w:r>
            </w:del>
            <w:r w:rsidR="00510979" w:rsidRPr="008A61FC">
              <w:rPr>
                <w:rFonts w:asciiTheme="majorBidi" w:eastAsia="Times New Roman" w:hAnsiTheme="majorBidi" w:cstheme="majorBidi"/>
                <w:color w:val="000000"/>
                <w:sz w:val="24"/>
                <w:szCs w:val="24"/>
              </w:rPr>
              <w:t xml:space="preserve">; 11:00 </w:t>
            </w:r>
            <w:r w:rsidRPr="008A61FC">
              <w:rPr>
                <w:rFonts w:asciiTheme="majorBidi" w:eastAsia="Times New Roman" w:hAnsiTheme="majorBidi" w:cstheme="majorBidi"/>
                <w:color w:val="000000"/>
                <w:sz w:val="24"/>
                <w:szCs w:val="24"/>
              </w:rPr>
              <w:t>AM</w:t>
            </w:r>
          </w:p>
        </w:tc>
        <w:tc>
          <w:tcPr>
            <w:tcW w:w="1417" w:type="dxa"/>
            <w:tcBorders>
              <w:bottom w:val="single" w:sz="4" w:space="0" w:color="auto"/>
            </w:tcBorders>
          </w:tcPr>
          <w:p w14:paraId="45E9E0E3" w14:textId="6A2D9A57" w:rsidR="00510979" w:rsidRPr="008A61FC" w:rsidRDefault="00510979" w:rsidP="00A55F62">
            <w:pPr>
              <w:spacing w:after="0" w:line="240" w:lineRule="auto"/>
              <w:jc w:val="center"/>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V3</w:t>
            </w:r>
          </w:p>
        </w:tc>
        <w:tc>
          <w:tcPr>
            <w:tcW w:w="1417" w:type="dxa"/>
            <w:tcBorders>
              <w:bottom w:val="single" w:sz="4" w:space="0" w:color="auto"/>
            </w:tcBorders>
            <w:shd w:val="clear" w:color="auto" w:fill="auto"/>
            <w:noWrap/>
            <w:vAlign w:val="center"/>
          </w:tcPr>
          <w:p w14:paraId="78957812" w14:textId="77E5CCAC" w:rsidR="00510979" w:rsidRPr="008A61FC" w:rsidRDefault="00510979" w:rsidP="00A55F62">
            <w:pPr>
              <w:spacing w:after="0" w:line="240" w:lineRule="auto"/>
              <w:jc w:val="center"/>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24.8 ± 0.3</w:t>
            </w:r>
          </w:p>
        </w:tc>
        <w:tc>
          <w:tcPr>
            <w:tcW w:w="1843" w:type="dxa"/>
            <w:tcBorders>
              <w:bottom w:val="single" w:sz="4" w:space="0" w:color="auto"/>
            </w:tcBorders>
            <w:shd w:val="clear" w:color="auto" w:fill="auto"/>
            <w:noWrap/>
            <w:vAlign w:val="center"/>
          </w:tcPr>
          <w:p w14:paraId="192C3E9B" w14:textId="14A13AEB" w:rsidR="00510979" w:rsidRPr="008A61FC" w:rsidRDefault="00510979" w:rsidP="00A55F62">
            <w:pPr>
              <w:spacing w:after="0" w:line="240" w:lineRule="auto"/>
              <w:jc w:val="center"/>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46.7 ± 0.6</w:t>
            </w:r>
          </w:p>
        </w:tc>
        <w:tc>
          <w:tcPr>
            <w:tcW w:w="1417" w:type="dxa"/>
            <w:tcBorders>
              <w:bottom w:val="single" w:sz="4" w:space="0" w:color="auto"/>
            </w:tcBorders>
            <w:shd w:val="clear" w:color="auto" w:fill="auto"/>
            <w:noWrap/>
            <w:vAlign w:val="center"/>
          </w:tcPr>
          <w:p w14:paraId="516A81B8" w14:textId="085E0937" w:rsidR="00510979" w:rsidRPr="008A61FC" w:rsidRDefault="00510979" w:rsidP="00A55F62">
            <w:pPr>
              <w:spacing w:after="0" w:line="240" w:lineRule="auto"/>
              <w:jc w:val="center"/>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1.4 ± 0.2</w:t>
            </w:r>
          </w:p>
        </w:tc>
        <w:tc>
          <w:tcPr>
            <w:tcW w:w="1135" w:type="dxa"/>
            <w:tcBorders>
              <w:bottom w:val="single" w:sz="4" w:space="0" w:color="auto"/>
            </w:tcBorders>
            <w:shd w:val="clear" w:color="auto" w:fill="auto"/>
            <w:noWrap/>
            <w:vAlign w:val="center"/>
          </w:tcPr>
          <w:p w14:paraId="7DFF5FA2" w14:textId="1A942D2B" w:rsidR="00510979" w:rsidRPr="008A61FC" w:rsidRDefault="00510979" w:rsidP="00A55F62">
            <w:pPr>
              <w:spacing w:after="0" w:line="240" w:lineRule="auto"/>
              <w:jc w:val="center"/>
              <w:rPr>
                <w:rFonts w:asciiTheme="majorBidi" w:eastAsia="Times New Roman" w:hAnsiTheme="majorBidi" w:cstheme="majorBidi"/>
                <w:color w:val="000000"/>
                <w:sz w:val="24"/>
                <w:szCs w:val="24"/>
              </w:rPr>
            </w:pPr>
            <w:r w:rsidRPr="008A61FC">
              <w:rPr>
                <w:rFonts w:asciiTheme="majorBidi" w:eastAsia="Times New Roman" w:hAnsiTheme="majorBidi" w:cstheme="majorBidi"/>
                <w:color w:val="000000"/>
                <w:sz w:val="24"/>
                <w:szCs w:val="24"/>
              </w:rPr>
              <w:t>123 ± 14</w:t>
            </w:r>
          </w:p>
        </w:tc>
      </w:tr>
    </w:tbl>
    <w:p w14:paraId="777A1977" w14:textId="3EF8271D" w:rsidR="00E445D2" w:rsidRPr="0095201F" w:rsidRDefault="00C07379" w:rsidP="0095201F">
      <w:pPr>
        <w:spacing w:after="0" w:line="240" w:lineRule="auto"/>
        <w:rPr>
          <w:rFonts w:asciiTheme="majorBidi" w:hAnsiTheme="majorBidi" w:cstheme="majorBidi"/>
          <w:sz w:val="24"/>
          <w:szCs w:val="24"/>
        </w:rPr>
      </w:pPr>
      <w:proofErr w:type="spellStart"/>
      <w:r w:rsidRPr="0095201F">
        <w:rPr>
          <w:rFonts w:asciiTheme="majorBidi" w:hAnsiTheme="majorBidi" w:cstheme="majorBidi"/>
          <w:sz w:val="24"/>
          <w:szCs w:val="24"/>
          <w:vertAlign w:val="superscript"/>
        </w:rPr>
        <w:t>a</w:t>
      </w:r>
      <w:ins w:id="1752" w:author="copyeditor" w:date="2020-02-23T12:50:00Z">
        <w:r w:rsidR="00993AA1" w:rsidRPr="0095201F">
          <w:rPr>
            <w:rFonts w:asciiTheme="majorBidi" w:hAnsiTheme="majorBidi" w:cstheme="majorBidi"/>
            <w:sz w:val="24"/>
            <w:szCs w:val="24"/>
          </w:rPr>
          <w:t>Growth</w:t>
        </w:r>
        <w:proofErr w:type="spellEnd"/>
        <w:r w:rsidR="00993AA1" w:rsidRPr="0095201F">
          <w:rPr>
            <w:rFonts w:asciiTheme="majorBidi" w:hAnsiTheme="majorBidi" w:cstheme="majorBidi"/>
            <w:sz w:val="24"/>
            <w:szCs w:val="24"/>
          </w:rPr>
          <w:t xml:space="preserve"> stage as defined by</w:t>
        </w:r>
        <w:r w:rsidR="00993AA1" w:rsidRPr="0095201F">
          <w:rPr>
            <w:rFonts w:asciiTheme="majorBidi" w:hAnsiTheme="majorBidi" w:cstheme="majorBidi"/>
            <w:sz w:val="24"/>
            <w:szCs w:val="24"/>
            <w:vertAlign w:val="superscript"/>
          </w:rPr>
          <w:t xml:space="preserve"> </w:t>
        </w:r>
        <w:r w:rsidR="00993AA1" w:rsidRPr="0095201F">
          <w:rPr>
            <w:rFonts w:asciiTheme="majorBidi" w:hAnsiTheme="majorBidi" w:cstheme="majorBidi"/>
            <w:sz w:val="24"/>
            <w:szCs w:val="24"/>
          </w:rPr>
          <w:t xml:space="preserve">Fehr and </w:t>
        </w:r>
        <w:proofErr w:type="spellStart"/>
        <w:r w:rsidR="00993AA1" w:rsidRPr="0095201F">
          <w:rPr>
            <w:rFonts w:asciiTheme="majorBidi" w:hAnsiTheme="majorBidi" w:cstheme="majorBidi"/>
            <w:sz w:val="24"/>
            <w:szCs w:val="24"/>
          </w:rPr>
          <w:t>Caviness</w:t>
        </w:r>
        <w:proofErr w:type="spellEnd"/>
        <w:r w:rsidR="00993AA1" w:rsidRPr="0095201F">
          <w:rPr>
            <w:rFonts w:asciiTheme="majorBidi" w:hAnsiTheme="majorBidi" w:cstheme="majorBidi"/>
            <w:sz w:val="24"/>
            <w:szCs w:val="24"/>
          </w:rPr>
          <w:t xml:space="preserve"> </w:t>
        </w:r>
        <w:r w:rsidR="00993AA1">
          <w:rPr>
            <w:rFonts w:asciiTheme="majorBidi" w:hAnsiTheme="majorBidi" w:cstheme="majorBidi"/>
            <w:sz w:val="24"/>
            <w:szCs w:val="24"/>
          </w:rPr>
          <w:t>(</w:t>
        </w:r>
        <w:r w:rsidR="00993AA1" w:rsidRPr="0095201F">
          <w:rPr>
            <w:rFonts w:asciiTheme="majorBidi" w:hAnsiTheme="majorBidi" w:cstheme="majorBidi"/>
            <w:sz w:val="24"/>
            <w:szCs w:val="24"/>
          </w:rPr>
          <w:t>1977</w:t>
        </w:r>
        <w:r w:rsidR="00993AA1">
          <w:rPr>
            <w:rFonts w:asciiTheme="majorBidi" w:hAnsiTheme="majorBidi" w:cstheme="majorBidi"/>
            <w:sz w:val="24"/>
            <w:szCs w:val="24"/>
          </w:rPr>
          <w:t>)</w:t>
        </w:r>
        <w:r w:rsidR="00993AA1" w:rsidRPr="0095201F">
          <w:rPr>
            <w:rFonts w:asciiTheme="majorBidi" w:hAnsiTheme="majorBidi" w:cstheme="majorBidi"/>
            <w:sz w:val="24"/>
            <w:szCs w:val="24"/>
          </w:rPr>
          <w:t>.</w:t>
        </w:r>
      </w:ins>
      <w:del w:id="1753" w:author="copyeditor" w:date="2020-02-23T12:46:00Z">
        <w:r w:rsidRPr="0095201F" w:rsidDel="007B43ED">
          <w:rPr>
            <w:rFonts w:asciiTheme="majorBidi" w:hAnsiTheme="majorBidi" w:cstheme="majorBidi"/>
            <w:sz w:val="24"/>
            <w:szCs w:val="24"/>
          </w:rPr>
          <w:delText>A</w:delText>
        </w:r>
      </w:del>
      <w:del w:id="1754" w:author="copyeditor" w:date="2020-02-23T12:50:00Z">
        <w:r w:rsidRPr="0095201F" w:rsidDel="0075087F">
          <w:rPr>
            <w:rFonts w:asciiTheme="majorBidi" w:hAnsiTheme="majorBidi" w:cstheme="majorBidi"/>
            <w:sz w:val="24"/>
            <w:szCs w:val="24"/>
          </w:rPr>
          <w:delText>verage</w:delText>
        </w:r>
      </w:del>
      <w:del w:id="1755" w:author="copyeditor" w:date="2020-02-23T12:46:00Z">
        <w:r w:rsidR="00B811AF" w:rsidRPr="0095201F" w:rsidDel="007B43ED">
          <w:rPr>
            <w:rFonts w:asciiTheme="majorBidi" w:hAnsiTheme="majorBidi" w:cstheme="majorBidi"/>
            <w:sz w:val="24"/>
            <w:szCs w:val="24"/>
          </w:rPr>
          <w:delText>d</w:delText>
        </w:r>
        <w:r w:rsidRPr="0095201F" w:rsidDel="007B43ED">
          <w:rPr>
            <w:rFonts w:asciiTheme="majorBidi" w:hAnsiTheme="majorBidi" w:cstheme="majorBidi"/>
            <w:sz w:val="24"/>
            <w:szCs w:val="24"/>
          </w:rPr>
          <w:delText xml:space="preserve"> data from </w:delText>
        </w:r>
      </w:del>
      <w:del w:id="1756" w:author="copyeditor" w:date="2020-02-23T12:50:00Z">
        <w:r w:rsidRPr="0095201F" w:rsidDel="0075087F">
          <w:rPr>
            <w:rFonts w:asciiTheme="majorBidi" w:hAnsiTheme="majorBidi" w:cstheme="majorBidi"/>
            <w:sz w:val="24"/>
            <w:szCs w:val="24"/>
          </w:rPr>
          <w:delText>all four heights measured at each site.</w:delText>
        </w:r>
      </w:del>
    </w:p>
    <w:p w14:paraId="390E0976" w14:textId="09429DFB" w:rsidR="009B3E15" w:rsidRPr="0095201F" w:rsidRDefault="009B3E15" w:rsidP="0095201F">
      <w:pPr>
        <w:spacing w:after="0" w:line="240" w:lineRule="auto"/>
        <w:rPr>
          <w:rFonts w:asciiTheme="majorBidi" w:hAnsiTheme="majorBidi" w:cstheme="majorBidi"/>
          <w:sz w:val="24"/>
          <w:szCs w:val="24"/>
          <w:vertAlign w:val="superscript"/>
        </w:rPr>
      </w:pPr>
      <w:proofErr w:type="spellStart"/>
      <w:r w:rsidRPr="0095201F">
        <w:rPr>
          <w:rFonts w:asciiTheme="majorBidi" w:hAnsiTheme="majorBidi" w:cstheme="majorBidi"/>
          <w:sz w:val="24"/>
          <w:szCs w:val="24"/>
          <w:vertAlign w:val="superscript"/>
        </w:rPr>
        <w:t>b</w:t>
      </w:r>
      <w:del w:id="1757" w:author="copyeditor" w:date="2020-02-23T12:50:00Z">
        <w:r w:rsidRPr="0095201F" w:rsidDel="00993AA1">
          <w:rPr>
            <w:rFonts w:asciiTheme="majorBidi" w:hAnsiTheme="majorBidi" w:cstheme="majorBidi"/>
            <w:sz w:val="24"/>
            <w:szCs w:val="24"/>
          </w:rPr>
          <w:delText>Growth stage as defined by</w:delText>
        </w:r>
        <w:r w:rsidRPr="0095201F" w:rsidDel="00993AA1">
          <w:rPr>
            <w:rFonts w:asciiTheme="majorBidi" w:hAnsiTheme="majorBidi" w:cstheme="majorBidi"/>
            <w:sz w:val="24"/>
            <w:szCs w:val="24"/>
            <w:vertAlign w:val="superscript"/>
          </w:rPr>
          <w:delText xml:space="preserve"> </w:delText>
        </w:r>
        <w:r w:rsidRPr="0095201F" w:rsidDel="00993AA1">
          <w:rPr>
            <w:rFonts w:asciiTheme="majorBidi" w:hAnsiTheme="majorBidi" w:cstheme="majorBidi"/>
            <w:sz w:val="24"/>
            <w:szCs w:val="24"/>
          </w:rPr>
          <w:delText>Fehr and Caviness 1977.</w:delText>
        </w:r>
      </w:del>
      <w:ins w:id="1758" w:author="copyeditor" w:date="2020-02-23T12:50:00Z">
        <w:r w:rsidR="00993AA1">
          <w:rPr>
            <w:rFonts w:asciiTheme="majorBidi" w:hAnsiTheme="majorBidi" w:cstheme="majorBidi"/>
            <w:sz w:val="24"/>
            <w:szCs w:val="24"/>
          </w:rPr>
          <w:t>Data</w:t>
        </w:r>
        <w:proofErr w:type="spellEnd"/>
        <w:r w:rsidR="00993AA1">
          <w:rPr>
            <w:rFonts w:asciiTheme="majorBidi" w:hAnsiTheme="majorBidi" w:cstheme="majorBidi"/>
            <w:sz w:val="24"/>
            <w:szCs w:val="24"/>
          </w:rPr>
          <w:t xml:space="preserve"> are reported as the a</w:t>
        </w:r>
        <w:r w:rsidR="00993AA1" w:rsidRPr="0095201F">
          <w:rPr>
            <w:rFonts w:asciiTheme="majorBidi" w:hAnsiTheme="majorBidi" w:cstheme="majorBidi"/>
            <w:sz w:val="24"/>
            <w:szCs w:val="24"/>
          </w:rPr>
          <w:t>verage</w:t>
        </w:r>
        <w:r w:rsidR="00993AA1">
          <w:rPr>
            <w:rFonts w:asciiTheme="majorBidi" w:hAnsiTheme="majorBidi" w:cstheme="majorBidi"/>
            <w:sz w:val="24"/>
            <w:szCs w:val="24"/>
          </w:rPr>
          <w:t xml:space="preserve"> </w:t>
        </w:r>
        <w:r w:rsidR="00993AA1" w:rsidRPr="008A61FC">
          <w:rPr>
            <w:rFonts w:asciiTheme="majorBidi" w:eastAsia="Times New Roman" w:hAnsiTheme="majorBidi" w:cstheme="majorBidi"/>
            <w:color w:val="000000"/>
            <w:sz w:val="24"/>
            <w:szCs w:val="24"/>
          </w:rPr>
          <w:t>±</w:t>
        </w:r>
        <w:r w:rsidR="00993AA1">
          <w:rPr>
            <w:rFonts w:asciiTheme="majorBidi" w:eastAsia="Times New Roman" w:hAnsiTheme="majorBidi" w:cstheme="majorBidi"/>
            <w:color w:val="000000"/>
            <w:sz w:val="24"/>
            <w:szCs w:val="24"/>
          </w:rPr>
          <w:t xml:space="preserve"> standard deviation </w:t>
        </w:r>
        <w:r w:rsidR="00993AA1">
          <w:rPr>
            <w:rFonts w:asciiTheme="majorBidi" w:hAnsiTheme="majorBidi" w:cstheme="majorBidi"/>
            <w:sz w:val="24"/>
            <w:szCs w:val="24"/>
          </w:rPr>
          <w:t xml:space="preserve">of </w:t>
        </w:r>
        <w:r w:rsidR="00993AA1" w:rsidRPr="0095201F">
          <w:rPr>
            <w:rFonts w:asciiTheme="majorBidi" w:hAnsiTheme="majorBidi" w:cstheme="majorBidi"/>
            <w:sz w:val="24"/>
            <w:szCs w:val="24"/>
          </w:rPr>
          <w:t>all four heights measured at each site.</w:t>
        </w:r>
      </w:ins>
    </w:p>
    <w:p w14:paraId="52F4261D" w14:textId="35FDB55B" w:rsidR="007000B4" w:rsidRPr="009B3E15" w:rsidRDefault="009B3E15" w:rsidP="0095201F">
      <w:pPr>
        <w:spacing w:after="0" w:line="240" w:lineRule="auto"/>
        <w:rPr>
          <w:rFonts w:asciiTheme="majorBidi" w:hAnsiTheme="majorBidi" w:cstheme="majorBidi"/>
          <w:b/>
          <w:bCs/>
        </w:rPr>
      </w:pPr>
      <w:proofErr w:type="spellStart"/>
      <w:r w:rsidRPr="0095201F">
        <w:rPr>
          <w:rFonts w:asciiTheme="majorBidi" w:hAnsiTheme="majorBidi" w:cstheme="majorBidi"/>
          <w:sz w:val="24"/>
          <w:szCs w:val="24"/>
          <w:vertAlign w:val="superscript"/>
        </w:rPr>
        <w:t>c</w:t>
      </w:r>
      <w:r w:rsidR="00E445D2" w:rsidRPr="0095201F">
        <w:rPr>
          <w:rFonts w:asciiTheme="majorBidi" w:hAnsiTheme="majorBidi" w:cstheme="majorBidi"/>
          <w:sz w:val="24"/>
          <w:szCs w:val="24"/>
        </w:rPr>
        <w:t>Wind</w:t>
      </w:r>
      <w:proofErr w:type="spellEnd"/>
      <w:r w:rsidR="00E445D2" w:rsidRPr="0095201F">
        <w:rPr>
          <w:rFonts w:asciiTheme="majorBidi" w:hAnsiTheme="majorBidi" w:cstheme="majorBidi"/>
          <w:sz w:val="24"/>
          <w:szCs w:val="24"/>
        </w:rPr>
        <w:t xml:space="preserve"> speed in Arkansas and Indiana were lower than label</w:t>
      </w:r>
      <w:del w:id="1759" w:author="copyeditor" w:date="2020-02-23T12:46:00Z">
        <w:r w:rsidR="00E445D2" w:rsidRPr="0095201F" w:rsidDel="00B6076E">
          <w:rPr>
            <w:rFonts w:asciiTheme="majorBidi" w:hAnsiTheme="majorBidi" w:cstheme="majorBidi"/>
            <w:sz w:val="24"/>
            <w:szCs w:val="24"/>
          </w:rPr>
          <w:delText>ed</w:delText>
        </w:r>
      </w:del>
      <w:ins w:id="1760" w:author="copyeditor" w:date="2020-02-23T12:46:00Z">
        <w:r w:rsidR="00B6076E">
          <w:rPr>
            <w:rFonts w:asciiTheme="majorBidi" w:hAnsiTheme="majorBidi" w:cstheme="majorBidi"/>
            <w:sz w:val="24"/>
            <w:szCs w:val="24"/>
          </w:rPr>
          <w:t xml:space="preserve"> instructions</w:t>
        </w:r>
      </w:ins>
      <w:r w:rsidR="00E445D2" w:rsidRPr="0095201F">
        <w:rPr>
          <w:rFonts w:asciiTheme="majorBidi" w:hAnsiTheme="majorBidi" w:cstheme="majorBidi"/>
          <w:sz w:val="24"/>
          <w:szCs w:val="24"/>
        </w:rPr>
        <w:t xml:space="preserve"> during applications.</w:t>
      </w:r>
      <w:del w:id="1761" w:author="copyeditor" w:date="2020-02-23T12:46:00Z">
        <w:r w:rsidR="00C07379" w:rsidRPr="0095201F" w:rsidDel="00B6076E">
          <w:rPr>
            <w:rFonts w:asciiTheme="majorBidi" w:hAnsiTheme="majorBidi" w:cstheme="majorBidi"/>
            <w:b/>
            <w:bCs/>
            <w:sz w:val="24"/>
            <w:szCs w:val="24"/>
          </w:rPr>
          <w:delText xml:space="preserve"> </w:delText>
        </w:r>
      </w:del>
      <w:r w:rsidR="007000B4" w:rsidRPr="009B3E15">
        <w:rPr>
          <w:rFonts w:asciiTheme="majorBidi" w:hAnsiTheme="majorBidi" w:cstheme="majorBidi"/>
          <w:b/>
          <w:bCs/>
        </w:rPr>
        <w:br w:type="page"/>
      </w:r>
    </w:p>
    <w:p w14:paraId="409C2F09" w14:textId="04CA72AD" w:rsidR="00EB26CA" w:rsidRPr="008A61FC" w:rsidRDefault="002E42AD" w:rsidP="0095201F">
      <w:pPr>
        <w:spacing w:after="0" w:line="480" w:lineRule="auto"/>
        <w:rPr>
          <w:rFonts w:asciiTheme="majorBidi" w:eastAsia="Times New Roman" w:hAnsiTheme="majorBidi" w:cstheme="majorBidi"/>
          <w:sz w:val="24"/>
          <w:szCs w:val="24"/>
          <w:lang w:eastAsia="en-GB"/>
        </w:rPr>
      </w:pPr>
      <w:r w:rsidRPr="008A61FC">
        <w:rPr>
          <w:rFonts w:asciiTheme="majorBidi" w:hAnsiTheme="majorBidi" w:cstheme="majorBidi"/>
          <w:b/>
          <w:bCs/>
        </w:rPr>
        <w:lastRenderedPageBreak/>
        <w:t>Table 3.</w:t>
      </w:r>
      <w:r w:rsidRPr="008A61FC">
        <w:rPr>
          <w:rFonts w:asciiTheme="majorBidi" w:hAnsiTheme="majorBidi" w:cstheme="majorBidi"/>
        </w:rPr>
        <w:t xml:space="preserve"> </w:t>
      </w:r>
      <w:r w:rsidR="00EB26CA" w:rsidRPr="008A61FC">
        <w:rPr>
          <w:rFonts w:asciiTheme="majorBidi" w:eastAsia="Times New Roman" w:hAnsiTheme="majorBidi" w:cstheme="majorBidi"/>
          <w:sz w:val="24"/>
          <w:szCs w:val="24"/>
          <w:lang w:eastAsia="en-GB"/>
        </w:rPr>
        <w:t>Estimated parameters</w:t>
      </w:r>
      <w:del w:id="1762" w:author="copyeditor" w:date="2020-02-23T12:57:00Z">
        <w:r w:rsidR="00EB26CA" w:rsidRPr="008A61FC" w:rsidDel="00DF2164">
          <w:rPr>
            <w:rFonts w:asciiTheme="majorBidi" w:eastAsia="Times New Roman" w:hAnsiTheme="majorBidi" w:cstheme="majorBidi"/>
            <w:sz w:val="24"/>
            <w:szCs w:val="24"/>
            <w:lang w:eastAsia="en-GB"/>
          </w:rPr>
          <w:delText xml:space="preserve"> (</w:delText>
        </w:r>
        <w:r w:rsidR="00EB26CA" w:rsidRPr="008A61FC" w:rsidDel="00DF2164">
          <w:rPr>
            <w:rFonts w:asciiTheme="majorBidi" w:eastAsia="Times New Roman" w:hAnsiTheme="majorBidi" w:cstheme="majorBidi"/>
            <w:i/>
            <w:sz w:val="24"/>
            <w:szCs w:val="24"/>
            <w:lang w:eastAsia="en-GB"/>
          </w:rPr>
          <w:delText>b</w:delText>
        </w:r>
        <w:r w:rsidR="00EB26CA" w:rsidRPr="008A61FC" w:rsidDel="00DF2164">
          <w:rPr>
            <w:rFonts w:asciiTheme="majorBidi" w:eastAsia="Times New Roman" w:hAnsiTheme="majorBidi" w:cstheme="majorBidi"/>
            <w:sz w:val="24"/>
            <w:szCs w:val="24"/>
            <w:lang w:eastAsia="en-GB"/>
          </w:rPr>
          <w:delText xml:space="preserve">, </w:delText>
        </w:r>
        <w:r w:rsidR="00EB26CA" w:rsidRPr="008A61FC" w:rsidDel="00DF2164">
          <w:rPr>
            <w:rFonts w:asciiTheme="majorBidi" w:eastAsia="Times New Roman" w:hAnsiTheme="majorBidi" w:cstheme="majorBidi"/>
            <w:i/>
            <w:sz w:val="24"/>
            <w:szCs w:val="24"/>
            <w:lang w:eastAsia="en-GB"/>
          </w:rPr>
          <w:delText>d</w:delText>
        </w:r>
        <w:r w:rsidR="00EB26CA" w:rsidRPr="008A61FC" w:rsidDel="00DF2164">
          <w:rPr>
            <w:rFonts w:asciiTheme="majorBidi" w:eastAsia="Times New Roman" w:hAnsiTheme="majorBidi" w:cstheme="majorBidi"/>
            <w:sz w:val="24"/>
            <w:szCs w:val="24"/>
            <w:lang w:eastAsia="en-GB"/>
          </w:rPr>
          <w:delText xml:space="preserve"> and </w:delText>
        </w:r>
        <w:r w:rsidR="00EB26CA" w:rsidRPr="008A61FC" w:rsidDel="00DF2164">
          <w:rPr>
            <w:rFonts w:asciiTheme="majorBidi" w:eastAsia="Times New Roman" w:hAnsiTheme="majorBidi" w:cstheme="majorBidi"/>
            <w:i/>
            <w:sz w:val="24"/>
            <w:szCs w:val="24"/>
            <w:lang w:eastAsia="en-GB"/>
          </w:rPr>
          <w:delText>e</w:delText>
        </w:r>
        <w:r w:rsidR="00EB26CA" w:rsidRPr="008A61FC" w:rsidDel="00DF2164">
          <w:rPr>
            <w:rFonts w:asciiTheme="majorBidi" w:eastAsia="Times New Roman" w:hAnsiTheme="majorBidi" w:cstheme="majorBidi"/>
            <w:sz w:val="24"/>
            <w:szCs w:val="24"/>
            <w:lang w:eastAsia="en-GB"/>
          </w:rPr>
          <w:delText>)</w:delText>
        </w:r>
      </w:del>
      <w:r w:rsidR="00EB26CA" w:rsidRPr="008A61FC">
        <w:rPr>
          <w:rFonts w:asciiTheme="majorBidi" w:eastAsia="Times New Roman" w:hAnsiTheme="majorBidi" w:cstheme="majorBidi"/>
          <w:sz w:val="24"/>
          <w:szCs w:val="24"/>
          <w:lang w:eastAsia="en-GB"/>
        </w:rPr>
        <w:t xml:space="preserve"> and </w:t>
      </w:r>
      <w:r w:rsidR="008755D7" w:rsidRPr="008A61FC">
        <w:rPr>
          <w:rFonts w:asciiTheme="majorBidi" w:eastAsia="Times New Roman" w:hAnsiTheme="majorBidi" w:cstheme="majorBidi"/>
          <w:sz w:val="24"/>
          <w:szCs w:val="24"/>
          <w:lang w:eastAsia="en-GB"/>
        </w:rPr>
        <w:t xml:space="preserve">downwind </w:t>
      </w:r>
      <w:r w:rsidR="00EB26CA" w:rsidRPr="008A61FC">
        <w:rPr>
          <w:rFonts w:asciiTheme="majorBidi" w:eastAsia="Times New Roman" w:hAnsiTheme="majorBidi" w:cstheme="majorBidi"/>
          <w:sz w:val="24"/>
          <w:szCs w:val="24"/>
          <w:lang w:eastAsia="en-GB"/>
        </w:rPr>
        <w:t>distance</w:t>
      </w:r>
      <w:ins w:id="1763" w:author="Maxwel" w:date="2020-03-23T15:42:00Z">
        <w:r w:rsidR="00970E24">
          <w:rPr>
            <w:rFonts w:asciiTheme="majorBidi" w:eastAsia="Times New Roman" w:hAnsiTheme="majorBidi" w:cstheme="majorBidi"/>
            <w:sz w:val="24"/>
            <w:szCs w:val="24"/>
            <w:lang w:eastAsia="en-GB"/>
          </w:rPr>
          <w:t xml:space="preserve"> (m)</w:t>
        </w:r>
      </w:ins>
      <w:del w:id="1764" w:author="copyeditor" w:date="2020-02-23T12:57:00Z">
        <w:r w:rsidR="00EB26CA" w:rsidRPr="008A61FC" w:rsidDel="00DF2164">
          <w:rPr>
            <w:rFonts w:asciiTheme="majorBidi" w:eastAsia="Times New Roman" w:hAnsiTheme="majorBidi" w:cstheme="majorBidi"/>
            <w:sz w:val="24"/>
            <w:szCs w:val="24"/>
            <w:lang w:eastAsia="en-GB"/>
          </w:rPr>
          <w:delText xml:space="preserve"> (m)</w:delText>
        </w:r>
      </w:del>
      <w:r w:rsidR="00EB26CA" w:rsidRPr="008A61FC">
        <w:rPr>
          <w:rFonts w:asciiTheme="majorBidi" w:eastAsia="Times New Roman" w:hAnsiTheme="majorBidi" w:cstheme="majorBidi"/>
          <w:sz w:val="24"/>
          <w:szCs w:val="24"/>
          <w:lang w:eastAsia="en-GB"/>
        </w:rPr>
        <w:t xml:space="preserve"> </w:t>
      </w:r>
      <w:r w:rsidR="008755D7" w:rsidRPr="008A61FC">
        <w:rPr>
          <w:rFonts w:asciiTheme="majorBidi" w:eastAsia="Times New Roman" w:hAnsiTheme="majorBidi" w:cstheme="majorBidi"/>
          <w:sz w:val="24"/>
          <w:szCs w:val="24"/>
          <w:lang w:eastAsia="en-GB"/>
        </w:rPr>
        <w:t xml:space="preserve">where </w:t>
      </w:r>
      <w:r w:rsidR="00EB26CA" w:rsidRPr="008A61FC">
        <w:rPr>
          <w:rFonts w:asciiTheme="majorBidi" w:eastAsia="Times New Roman" w:hAnsiTheme="majorBidi" w:cstheme="majorBidi"/>
          <w:sz w:val="24"/>
          <w:szCs w:val="24"/>
          <w:lang w:eastAsia="en-GB"/>
        </w:rPr>
        <w:t xml:space="preserve">1% </w:t>
      </w:r>
      <w:del w:id="1765" w:author="copyeditor" w:date="2020-02-23T12:57:00Z">
        <w:r w:rsidR="00EB26CA" w:rsidRPr="008A61FC" w:rsidDel="00DF2164">
          <w:rPr>
            <w:rFonts w:asciiTheme="majorBidi" w:eastAsia="Times New Roman" w:hAnsiTheme="majorBidi" w:cstheme="majorBidi"/>
            <w:sz w:val="24"/>
            <w:szCs w:val="24"/>
            <w:lang w:eastAsia="en-GB"/>
          </w:rPr>
          <w:delText>(D</w:delText>
        </w:r>
        <w:r w:rsidR="00EB26CA" w:rsidRPr="008A61FC" w:rsidDel="00DF2164">
          <w:rPr>
            <w:rFonts w:asciiTheme="majorBidi" w:eastAsia="Times New Roman" w:hAnsiTheme="majorBidi" w:cstheme="majorBidi"/>
            <w:sz w:val="24"/>
            <w:szCs w:val="24"/>
            <w:vertAlign w:val="subscript"/>
            <w:lang w:eastAsia="en-GB"/>
          </w:rPr>
          <w:delText>1</w:delText>
        </w:r>
        <w:r w:rsidR="00EB26CA" w:rsidRPr="008A61FC" w:rsidDel="00DF2164">
          <w:rPr>
            <w:rFonts w:asciiTheme="majorBidi" w:eastAsia="Times New Roman" w:hAnsiTheme="majorBidi" w:cstheme="majorBidi"/>
            <w:sz w:val="24"/>
            <w:szCs w:val="24"/>
            <w:lang w:eastAsia="en-GB"/>
          </w:rPr>
          <w:delText>)</w:delText>
        </w:r>
      </w:del>
      <w:r w:rsidR="00EB26CA" w:rsidRPr="008A61FC">
        <w:rPr>
          <w:rFonts w:asciiTheme="majorBidi" w:eastAsia="Times New Roman" w:hAnsiTheme="majorBidi" w:cstheme="majorBidi"/>
          <w:sz w:val="24"/>
          <w:szCs w:val="24"/>
          <w:lang w:eastAsia="en-GB"/>
        </w:rPr>
        <w:t>, 10%</w:t>
      </w:r>
      <w:ins w:id="1766" w:author="copyeditor" w:date="2020-02-23T12:57:00Z">
        <w:r w:rsidR="00DF2164">
          <w:rPr>
            <w:rFonts w:asciiTheme="majorBidi" w:eastAsia="Times New Roman" w:hAnsiTheme="majorBidi" w:cstheme="majorBidi"/>
            <w:sz w:val="24"/>
            <w:szCs w:val="24"/>
            <w:lang w:eastAsia="en-GB"/>
          </w:rPr>
          <w:t>,</w:t>
        </w:r>
      </w:ins>
      <w:r w:rsidR="00EB26CA" w:rsidRPr="008A61FC">
        <w:rPr>
          <w:rFonts w:asciiTheme="majorBidi" w:eastAsia="Times New Roman" w:hAnsiTheme="majorBidi" w:cstheme="majorBidi"/>
          <w:sz w:val="24"/>
          <w:szCs w:val="24"/>
          <w:lang w:eastAsia="en-GB"/>
        </w:rPr>
        <w:t xml:space="preserve"> </w:t>
      </w:r>
      <w:del w:id="1767" w:author="copyeditor" w:date="2020-02-23T12:57:00Z">
        <w:r w:rsidR="00EB26CA" w:rsidRPr="008A61FC" w:rsidDel="00DF2164">
          <w:rPr>
            <w:rFonts w:asciiTheme="majorBidi" w:eastAsia="Times New Roman" w:hAnsiTheme="majorBidi" w:cstheme="majorBidi"/>
            <w:sz w:val="24"/>
            <w:szCs w:val="24"/>
            <w:lang w:eastAsia="en-GB"/>
          </w:rPr>
          <w:delText>(D</w:delText>
        </w:r>
        <w:r w:rsidR="00EB26CA" w:rsidRPr="008A61FC" w:rsidDel="00DF2164">
          <w:rPr>
            <w:rFonts w:asciiTheme="majorBidi" w:eastAsia="Times New Roman" w:hAnsiTheme="majorBidi" w:cstheme="majorBidi"/>
            <w:sz w:val="24"/>
            <w:szCs w:val="24"/>
            <w:vertAlign w:val="subscript"/>
            <w:lang w:eastAsia="en-GB"/>
          </w:rPr>
          <w:delText>10</w:delText>
        </w:r>
        <w:r w:rsidR="00EB26CA" w:rsidRPr="008A61FC" w:rsidDel="00DF2164">
          <w:rPr>
            <w:rFonts w:asciiTheme="majorBidi" w:eastAsia="Times New Roman" w:hAnsiTheme="majorBidi" w:cstheme="majorBidi"/>
            <w:sz w:val="24"/>
            <w:szCs w:val="24"/>
            <w:lang w:eastAsia="en-GB"/>
          </w:rPr>
          <w:delText xml:space="preserve">) </w:delText>
        </w:r>
      </w:del>
      <w:r w:rsidR="00EB26CA" w:rsidRPr="008A61FC">
        <w:rPr>
          <w:rFonts w:asciiTheme="majorBidi" w:eastAsia="Times New Roman" w:hAnsiTheme="majorBidi" w:cstheme="majorBidi"/>
          <w:sz w:val="24"/>
          <w:szCs w:val="24"/>
          <w:lang w:eastAsia="en-GB"/>
        </w:rPr>
        <w:t>and 50%</w:t>
      </w:r>
      <w:del w:id="1768" w:author="copyeditor" w:date="2020-02-23T12:57:00Z">
        <w:r w:rsidR="00EB26CA" w:rsidRPr="008A61FC" w:rsidDel="00DF2164">
          <w:rPr>
            <w:rFonts w:asciiTheme="majorBidi" w:eastAsia="Times New Roman" w:hAnsiTheme="majorBidi" w:cstheme="majorBidi"/>
            <w:sz w:val="24"/>
            <w:szCs w:val="24"/>
            <w:lang w:eastAsia="en-GB"/>
          </w:rPr>
          <w:delText xml:space="preserve"> (D</w:delText>
        </w:r>
        <w:r w:rsidR="00EB26CA" w:rsidRPr="008A61FC" w:rsidDel="00DF2164">
          <w:rPr>
            <w:rFonts w:asciiTheme="majorBidi" w:eastAsia="Times New Roman" w:hAnsiTheme="majorBidi" w:cstheme="majorBidi"/>
            <w:sz w:val="24"/>
            <w:szCs w:val="24"/>
            <w:vertAlign w:val="subscript"/>
            <w:lang w:eastAsia="en-GB"/>
          </w:rPr>
          <w:delText>50</w:delText>
        </w:r>
        <w:r w:rsidR="00EB26CA" w:rsidRPr="008A61FC" w:rsidDel="00DF2164">
          <w:rPr>
            <w:rFonts w:asciiTheme="majorBidi" w:eastAsia="Times New Roman" w:hAnsiTheme="majorBidi" w:cstheme="majorBidi"/>
            <w:sz w:val="24"/>
            <w:szCs w:val="24"/>
            <w:lang w:eastAsia="en-GB"/>
          </w:rPr>
          <w:delText>)</w:delText>
        </w:r>
      </w:del>
      <w:r w:rsidR="00EB26CA" w:rsidRPr="008A61FC">
        <w:rPr>
          <w:rFonts w:asciiTheme="majorBidi" w:eastAsia="Times New Roman" w:hAnsiTheme="majorBidi" w:cstheme="majorBidi"/>
          <w:sz w:val="24"/>
          <w:szCs w:val="24"/>
          <w:lang w:eastAsia="en-GB"/>
        </w:rPr>
        <w:t xml:space="preserve"> dicamba injury </w:t>
      </w:r>
      <w:r w:rsidR="008755D7" w:rsidRPr="008A61FC">
        <w:rPr>
          <w:rFonts w:asciiTheme="majorBidi" w:eastAsia="Times New Roman" w:hAnsiTheme="majorBidi" w:cstheme="majorBidi"/>
          <w:sz w:val="24"/>
          <w:szCs w:val="24"/>
          <w:lang w:eastAsia="en-GB"/>
        </w:rPr>
        <w:t xml:space="preserve">were observed </w:t>
      </w:r>
      <w:r w:rsidR="00EB26CA" w:rsidRPr="008A61FC">
        <w:rPr>
          <w:rFonts w:asciiTheme="majorBidi" w:eastAsia="Times New Roman" w:hAnsiTheme="majorBidi" w:cstheme="majorBidi"/>
          <w:sz w:val="24"/>
          <w:szCs w:val="24"/>
          <w:lang w:eastAsia="en-GB"/>
        </w:rPr>
        <w:t xml:space="preserve">on </w:t>
      </w:r>
      <w:r w:rsidR="00710A7A" w:rsidRPr="008A61FC">
        <w:rPr>
          <w:rFonts w:asciiTheme="majorBidi" w:eastAsia="Times New Roman" w:hAnsiTheme="majorBidi" w:cstheme="majorBidi"/>
          <w:sz w:val="24"/>
          <w:szCs w:val="24"/>
          <w:lang w:eastAsia="en-GB"/>
        </w:rPr>
        <w:t>covered and non</w:t>
      </w:r>
      <w:del w:id="1769" w:author="copyeditor" w:date="2020-02-23T12:57:00Z">
        <w:r w:rsidR="00710A7A" w:rsidRPr="008A61FC" w:rsidDel="00DF2164">
          <w:rPr>
            <w:rFonts w:asciiTheme="majorBidi" w:eastAsia="Times New Roman" w:hAnsiTheme="majorBidi" w:cstheme="majorBidi"/>
            <w:sz w:val="24"/>
            <w:szCs w:val="24"/>
            <w:lang w:eastAsia="en-GB"/>
          </w:rPr>
          <w:delText>-</w:delText>
        </w:r>
      </w:del>
      <w:r w:rsidR="00710A7A" w:rsidRPr="008A61FC">
        <w:rPr>
          <w:rFonts w:asciiTheme="majorBidi" w:eastAsia="Times New Roman" w:hAnsiTheme="majorBidi" w:cstheme="majorBidi"/>
          <w:sz w:val="24"/>
          <w:szCs w:val="24"/>
          <w:lang w:eastAsia="en-GB"/>
        </w:rPr>
        <w:t xml:space="preserve">covered </w:t>
      </w:r>
      <w:r w:rsidR="00EB26CA" w:rsidRPr="008A61FC">
        <w:rPr>
          <w:rFonts w:asciiTheme="majorBidi" w:eastAsia="Times New Roman" w:hAnsiTheme="majorBidi" w:cstheme="majorBidi"/>
          <w:sz w:val="24"/>
          <w:szCs w:val="24"/>
          <w:lang w:eastAsia="en-GB"/>
        </w:rPr>
        <w:t>non-D</w:t>
      </w:r>
      <w:r w:rsidR="00563DE3" w:rsidRPr="008A61FC">
        <w:rPr>
          <w:rFonts w:asciiTheme="majorBidi" w:eastAsia="Times New Roman" w:hAnsiTheme="majorBidi" w:cstheme="majorBidi"/>
          <w:sz w:val="24"/>
          <w:szCs w:val="24"/>
          <w:lang w:eastAsia="en-GB"/>
        </w:rPr>
        <w:t>R</w:t>
      </w:r>
      <w:r w:rsidR="00EB26CA" w:rsidRPr="008A61FC">
        <w:rPr>
          <w:rFonts w:asciiTheme="majorBidi" w:eastAsia="Times New Roman" w:hAnsiTheme="majorBidi" w:cstheme="majorBidi"/>
          <w:sz w:val="24"/>
          <w:szCs w:val="24"/>
          <w:lang w:eastAsia="en-GB"/>
        </w:rPr>
        <w:t xml:space="preserve"> soybean </w:t>
      </w:r>
      <w:r w:rsidR="00710A7A" w:rsidRPr="008A61FC">
        <w:rPr>
          <w:rFonts w:asciiTheme="majorBidi" w:eastAsia="Times New Roman" w:hAnsiTheme="majorBidi" w:cstheme="majorBidi"/>
          <w:sz w:val="24"/>
          <w:szCs w:val="24"/>
          <w:lang w:eastAsia="en-GB"/>
        </w:rPr>
        <w:t>at six sites</w:t>
      </w:r>
      <w:r w:rsidR="00AB5960" w:rsidRPr="008A61FC">
        <w:rPr>
          <w:rFonts w:asciiTheme="majorBidi" w:eastAsia="Times New Roman" w:hAnsiTheme="majorBidi" w:cstheme="majorBidi"/>
          <w:sz w:val="24"/>
          <w:szCs w:val="24"/>
          <w:lang w:eastAsia="en-GB"/>
        </w:rPr>
        <w:t>.</w:t>
      </w:r>
    </w:p>
    <w:tbl>
      <w:tblPr>
        <w:tblStyle w:val="TableGrid1"/>
        <w:tblW w:w="10165"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
        <w:gridCol w:w="1555"/>
        <w:gridCol w:w="1260"/>
        <w:gridCol w:w="1170"/>
        <w:gridCol w:w="1170"/>
        <w:gridCol w:w="1260"/>
        <w:gridCol w:w="1260"/>
        <w:gridCol w:w="1260"/>
      </w:tblGrid>
      <w:tr w:rsidR="00F4695D" w:rsidRPr="008A61FC" w14:paraId="3111C416" w14:textId="77777777" w:rsidTr="00C21C84">
        <w:trPr>
          <w:trHeight w:val="244"/>
        </w:trPr>
        <w:tc>
          <w:tcPr>
            <w:tcW w:w="1230" w:type="dxa"/>
            <w:vMerge w:val="restart"/>
            <w:tcBorders>
              <w:top w:val="single" w:sz="4" w:space="0" w:color="auto"/>
            </w:tcBorders>
            <w:vAlign w:val="center"/>
          </w:tcPr>
          <w:p w14:paraId="664D26A4" w14:textId="58E1E6B0" w:rsidR="00487F75" w:rsidRPr="008A61FC" w:rsidDel="00DF2164" w:rsidRDefault="00EB26CA" w:rsidP="0076401B">
            <w:pPr>
              <w:rPr>
                <w:del w:id="1770" w:author="copyeditor" w:date="2020-02-23T12:57:00Z"/>
                <w:rFonts w:asciiTheme="majorBidi" w:hAnsiTheme="majorBidi" w:cstheme="majorBidi"/>
                <w:sz w:val="24"/>
                <w:szCs w:val="24"/>
                <w:lang w:val="pt-BR"/>
              </w:rPr>
            </w:pPr>
            <w:r w:rsidRPr="008A61FC">
              <w:rPr>
                <w:rFonts w:asciiTheme="majorBidi" w:hAnsiTheme="majorBidi" w:cstheme="majorBidi"/>
                <w:sz w:val="24"/>
                <w:szCs w:val="24"/>
                <w:lang w:val="pt-BR"/>
              </w:rPr>
              <w:t>State</w:t>
            </w:r>
            <w:r w:rsidR="009C52AF" w:rsidRPr="008A61FC">
              <w:rPr>
                <w:rFonts w:asciiTheme="majorBidi" w:hAnsiTheme="majorBidi" w:cstheme="majorBidi"/>
                <w:sz w:val="24"/>
                <w:szCs w:val="24"/>
                <w:lang w:val="pt-BR"/>
              </w:rPr>
              <w:t>/</w:t>
            </w:r>
            <w:proofErr w:type="spellStart"/>
          </w:p>
          <w:p w14:paraId="42C553D2" w14:textId="019FB0C5" w:rsidR="00EB26CA" w:rsidRPr="008A61FC" w:rsidRDefault="009C52AF" w:rsidP="00EB26CA">
            <w:pPr>
              <w:rPr>
                <w:rFonts w:asciiTheme="majorBidi" w:hAnsiTheme="majorBidi" w:cstheme="majorBidi"/>
                <w:sz w:val="24"/>
                <w:szCs w:val="24"/>
                <w:lang w:val="pt-BR"/>
              </w:rPr>
            </w:pPr>
            <w:r w:rsidRPr="008A61FC">
              <w:rPr>
                <w:rFonts w:asciiTheme="majorBidi" w:hAnsiTheme="majorBidi" w:cstheme="majorBidi"/>
                <w:sz w:val="24"/>
                <w:szCs w:val="24"/>
                <w:lang w:val="pt-BR"/>
              </w:rPr>
              <w:t>Province</w:t>
            </w:r>
            <w:proofErr w:type="spellEnd"/>
          </w:p>
        </w:tc>
        <w:tc>
          <w:tcPr>
            <w:tcW w:w="1555" w:type="dxa"/>
            <w:vMerge w:val="restart"/>
            <w:tcBorders>
              <w:top w:val="single" w:sz="4" w:space="0" w:color="auto"/>
            </w:tcBorders>
            <w:vAlign w:val="center"/>
          </w:tcPr>
          <w:p w14:paraId="272D7A2E" w14:textId="659EDBCC" w:rsidR="00EB26CA" w:rsidRPr="008A61FC" w:rsidRDefault="00EB26CA" w:rsidP="00EB26CA">
            <w:pPr>
              <w:rPr>
                <w:rFonts w:asciiTheme="majorBidi" w:hAnsiTheme="majorBidi" w:cstheme="majorBidi"/>
                <w:sz w:val="24"/>
                <w:szCs w:val="24"/>
                <w:lang w:val="pt-BR"/>
              </w:rPr>
            </w:pPr>
            <w:r w:rsidRPr="008A61FC">
              <w:rPr>
                <w:rFonts w:asciiTheme="majorBidi" w:hAnsiTheme="majorBidi" w:cstheme="majorBidi"/>
                <w:sz w:val="24"/>
                <w:szCs w:val="24"/>
                <w:lang w:val="pt-BR"/>
              </w:rPr>
              <w:t>Cover</w:t>
            </w:r>
            <w:ins w:id="1771" w:author="copyeditor" w:date="2020-02-23T12:57:00Z">
              <w:r w:rsidR="00DF2164">
                <w:rPr>
                  <w:rFonts w:asciiTheme="majorBidi" w:hAnsiTheme="majorBidi" w:cstheme="majorBidi"/>
                  <w:sz w:val="24"/>
                  <w:szCs w:val="24"/>
                  <w:lang w:val="pt-BR"/>
                </w:rPr>
                <w:t xml:space="preserve"> status</w:t>
              </w:r>
            </w:ins>
          </w:p>
        </w:tc>
        <w:tc>
          <w:tcPr>
            <w:tcW w:w="3600" w:type="dxa"/>
            <w:gridSpan w:val="3"/>
            <w:tcBorders>
              <w:top w:val="single" w:sz="4" w:space="0" w:color="auto"/>
              <w:bottom w:val="single" w:sz="4" w:space="0" w:color="auto"/>
            </w:tcBorders>
          </w:tcPr>
          <w:p w14:paraId="16B4F6DA" w14:textId="77777777" w:rsidR="00EB26CA" w:rsidRPr="008A61FC" w:rsidRDefault="00EB26CA" w:rsidP="00EB26CA">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 xml:space="preserve">Estimated </w:t>
            </w:r>
            <w:proofErr w:type="spellStart"/>
            <w:r w:rsidRPr="008A61FC">
              <w:rPr>
                <w:rFonts w:asciiTheme="majorBidi" w:hAnsiTheme="majorBidi" w:cstheme="majorBidi"/>
                <w:sz w:val="24"/>
                <w:szCs w:val="24"/>
                <w:lang w:val="pt-BR"/>
              </w:rPr>
              <w:t>parameter</w:t>
            </w:r>
            <w:r w:rsidRPr="008A61FC">
              <w:rPr>
                <w:rFonts w:asciiTheme="majorBidi" w:hAnsiTheme="majorBidi" w:cstheme="majorBidi"/>
                <w:sz w:val="24"/>
                <w:szCs w:val="24"/>
                <w:vertAlign w:val="superscript"/>
                <w:lang w:val="pt-BR"/>
              </w:rPr>
              <w:t>a</w:t>
            </w:r>
            <w:proofErr w:type="spellEnd"/>
          </w:p>
        </w:tc>
        <w:tc>
          <w:tcPr>
            <w:tcW w:w="3780" w:type="dxa"/>
            <w:gridSpan w:val="3"/>
            <w:tcBorders>
              <w:top w:val="single" w:sz="4" w:space="0" w:color="auto"/>
              <w:bottom w:val="single" w:sz="4" w:space="0" w:color="auto"/>
            </w:tcBorders>
          </w:tcPr>
          <w:p w14:paraId="376ECF41" w14:textId="59E634DC" w:rsidR="00EB26CA" w:rsidRPr="008A61FC" w:rsidRDefault="00EB26CA">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Distance</w:t>
            </w:r>
            <w:ins w:id="1772" w:author="Maxwel" w:date="2020-03-23T15:42:00Z">
              <w:r w:rsidR="00970E24">
                <w:rPr>
                  <w:rFonts w:asciiTheme="majorBidi" w:hAnsiTheme="majorBidi" w:cstheme="majorBidi"/>
                  <w:sz w:val="24"/>
                  <w:szCs w:val="24"/>
                  <w:lang w:val="pt-BR"/>
                </w:rPr>
                <w:t xml:space="preserve"> </w:t>
              </w:r>
            </w:ins>
            <w:del w:id="1773" w:author="copyeditor" w:date="2020-02-23T12:59:00Z">
              <w:r w:rsidRPr="008A61FC" w:rsidDel="00AF69BF">
                <w:rPr>
                  <w:rFonts w:asciiTheme="majorBidi" w:hAnsiTheme="majorBidi" w:cstheme="majorBidi"/>
                  <w:sz w:val="24"/>
                  <w:szCs w:val="24"/>
                  <w:vertAlign w:val="superscript"/>
                  <w:lang w:val="pt-BR"/>
                </w:rPr>
                <w:delText>b</w:delText>
              </w:r>
            </w:del>
          </w:p>
        </w:tc>
      </w:tr>
      <w:tr w:rsidR="00487F75" w:rsidRPr="008A61FC" w14:paraId="2A042AE9" w14:textId="77777777" w:rsidTr="00C21C84">
        <w:trPr>
          <w:trHeight w:val="511"/>
        </w:trPr>
        <w:tc>
          <w:tcPr>
            <w:tcW w:w="1230" w:type="dxa"/>
            <w:vMerge/>
            <w:tcBorders>
              <w:bottom w:val="single" w:sz="4" w:space="0" w:color="auto"/>
            </w:tcBorders>
          </w:tcPr>
          <w:p w14:paraId="119C40CF" w14:textId="77777777" w:rsidR="00EB26CA" w:rsidRPr="008A61FC" w:rsidRDefault="00EB26CA" w:rsidP="00EB26CA">
            <w:pPr>
              <w:rPr>
                <w:rFonts w:asciiTheme="majorBidi" w:hAnsiTheme="majorBidi" w:cstheme="majorBidi"/>
                <w:sz w:val="24"/>
                <w:szCs w:val="24"/>
                <w:lang w:val="pt-BR"/>
              </w:rPr>
            </w:pPr>
          </w:p>
        </w:tc>
        <w:tc>
          <w:tcPr>
            <w:tcW w:w="1555" w:type="dxa"/>
            <w:vMerge/>
            <w:tcBorders>
              <w:bottom w:val="single" w:sz="4" w:space="0" w:color="auto"/>
            </w:tcBorders>
          </w:tcPr>
          <w:p w14:paraId="326EFD3F" w14:textId="77777777" w:rsidR="00EB26CA" w:rsidRPr="008A61FC" w:rsidRDefault="00EB26CA" w:rsidP="00EB26CA">
            <w:pPr>
              <w:rPr>
                <w:rFonts w:asciiTheme="majorBidi" w:hAnsiTheme="majorBidi" w:cstheme="majorBidi"/>
                <w:sz w:val="24"/>
                <w:szCs w:val="24"/>
                <w:lang w:val="pt-BR"/>
              </w:rPr>
            </w:pPr>
          </w:p>
        </w:tc>
        <w:tc>
          <w:tcPr>
            <w:tcW w:w="1260" w:type="dxa"/>
            <w:tcBorders>
              <w:top w:val="single" w:sz="4" w:space="0" w:color="auto"/>
              <w:bottom w:val="single" w:sz="4" w:space="0" w:color="auto"/>
            </w:tcBorders>
            <w:vAlign w:val="bottom"/>
          </w:tcPr>
          <w:p w14:paraId="66F62EA1" w14:textId="77777777" w:rsidR="00EB26CA" w:rsidRPr="008A61FC" w:rsidRDefault="00EB26CA">
            <w:pPr>
              <w:jc w:val="center"/>
              <w:rPr>
                <w:rFonts w:asciiTheme="majorBidi" w:hAnsiTheme="majorBidi" w:cstheme="majorBidi"/>
                <w:sz w:val="24"/>
                <w:szCs w:val="24"/>
                <w:lang w:val="pt-BR"/>
              </w:rPr>
            </w:pPr>
            <w:r w:rsidRPr="008A61FC">
              <w:rPr>
                <w:rFonts w:asciiTheme="majorBidi" w:hAnsiTheme="majorBidi" w:cstheme="majorBidi"/>
                <w:i/>
                <w:sz w:val="24"/>
                <w:szCs w:val="24"/>
                <w:lang w:val="pt-BR"/>
              </w:rPr>
              <w:t>b</w:t>
            </w:r>
            <w:r w:rsidRPr="008A61FC">
              <w:rPr>
                <w:rFonts w:asciiTheme="majorBidi" w:hAnsiTheme="majorBidi" w:cstheme="majorBidi"/>
                <w:sz w:val="24"/>
                <w:szCs w:val="24"/>
                <w:lang w:val="pt-BR"/>
              </w:rPr>
              <w:t xml:space="preserve"> (</w:t>
            </w:r>
            <w:r w:rsidRPr="008A61FC">
              <w:rPr>
                <w:rFonts w:asciiTheme="majorBidi" w:hAnsiTheme="majorBidi" w:cstheme="majorBidi"/>
                <w:color w:val="222222"/>
                <w:sz w:val="24"/>
                <w:szCs w:val="24"/>
                <w:shd w:val="clear" w:color="auto" w:fill="FFFFFF"/>
              </w:rPr>
              <w:t>±SE)</w:t>
            </w:r>
          </w:p>
        </w:tc>
        <w:tc>
          <w:tcPr>
            <w:tcW w:w="1170" w:type="dxa"/>
            <w:tcBorders>
              <w:top w:val="single" w:sz="4" w:space="0" w:color="auto"/>
              <w:bottom w:val="single" w:sz="4" w:space="0" w:color="auto"/>
            </w:tcBorders>
            <w:vAlign w:val="bottom"/>
          </w:tcPr>
          <w:p w14:paraId="0D67C10A" w14:textId="77777777" w:rsidR="00EB26CA" w:rsidRPr="008A61FC" w:rsidRDefault="00EB26CA">
            <w:pPr>
              <w:jc w:val="center"/>
              <w:rPr>
                <w:rFonts w:asciiTheme="majorBidi" w:hAnsiTheme="majorBidi" w:cstheme="majorBidi"/>
                <w:sz w:val="24"/>
                <w:szCs w:val="24"/>
                <w:lang w:val="pt-BR"/>
              </w:rPr>
            </w:pPr>
            <w:r w:rsidRPr="008A61FC">
              <w:rPr>
                <w:rFonts w:asciiTheme="majorBidi" w:hAnsiTheme="majorBidi" w:cstheme="majorBidi"/>
                <w:i/>
                <w:sz w:val="24"/>
                <w:szCs w:val="24"/>
                <w:lang w:val="pt-BR"/>
              </w:rPr>
              <w:t>d</w:t>
            </w:r>
            <w:r w:rsidRPr="008A61FC">
              <w:rPr>
                <w:rFonts w:asciiTheme="majorBidi" w:hAnsiTheme="majorBidi" w:cstheme="majorBidi"/>
                <w:sz w:val="24"/>
                <w:szCs w:val="24"/>
                <w:lang w:val="pt-BR"/>
              </w:rPr>
              <w:t xml:space="preserve"> (</w:t>
            </w:r>
            <w:r w:rsidRPr="008A61FC">
              <w:rPr>
                <w:rFonts w:asciiTheme="majorBidi" w:hAnsiTheme="majorBidi" w:cstheme="majorBidi"/>
                <w:color w:val="222222"/>
                <w:sz w:val="24"/>
                <w:szCs w:val="24"/>
                <w:shd w:val="clear" w:color="auto" w:fill="FFFFFF"/>
              </w:rPr>
              <w:t>±SE)</w:t>
            </w:r>
          </w:p>
        </w:tc>
        <w:tc>
          <w:tcPr>
            <w:tcW w:w="1170" w:type="dxa"/>
            <w:tcBorders>
              <w:top w:val="single" w:sz="4" w:space="0" w:color="auto"/>
              <w:bottom w:val="single" w:sz="4" w:space="0" w:color="auto"/>
            </w:tcBorders>
            <w:vAlign w:val="bottom"/>
          </w:tcPr>
          <w:p w14:paraId="60655B59" w14:textId="77777777" w:rsidR="00EB26CA" w:rsidRPr="008A61FC" w:rsidRDefault="00EB26CA">
            <w:pPr>
              <w:jc w:val="center"/>
              <w:rPr>
                <w:rFonts w:asciiTheme="majorBidi" w:hAnsiTheme="majorBidi" w:cstheme="majorBidi"/>
                <w:sz w:val="24"/>
                <w:szCs w:val="24"/>
                <w:lang w:val="pt-BR"/>
              </w:rPr>
            </w:pPr>
            <w:r w:rsidRPr="008A61FC">
              <w:rPr>
                <w:rFonts w:asciiTheme="majorBidi" w:hAnsiTheme="majorBidi" w:cstheme="majorBidi"/>
                <w:i/>
                <w:sz w:val="24"/>
                <w:szCs w:val="24"/>
                <w:lang w:val="pt-BR"/>
              </w:rPr>
              <w:t>e</w:t>
            </w:r>
            <w:r w:rsidRPr="008A61FC">
              <w:rPr>
                <w:rFonts w:asciiTheme="majorBidi" w:hAnsiTheme="majorBidi" w:cstheme="majorBidi"/>
                <w:sz w:val="24"/>
                <w:szCs w:val="24"/>
                <w:lang w:val="pt-BR"/>
              </w:rPr>
              <w:t xml:space="preserve"> (</w:t>
            </w:r>
            <w:r w:rsidRPr="008A61FC">
              <w:rPr>
                <w:rFonts w:asciiTheme="majorBidi" w:hAnsiTheme="majorBidi" w:cstheme="majorBidi"/>
                <w:color w:val="222222"/>
                <w:sz w:val="24"/>
                <w:szCs w:val="24"/>
                <w:shd w:val="clear" w:color="auto" w:fill="FFFFFF"/>
              </w:rPr>
              <w:t>±SE)</w:t>
            </w:r>
          </w:p>
        </w:tc>
        <w:tc>
          <w:tcPr>
            <w:tcW w:w="1260" w:type="dxa"/>
            <w:tcBorders>
              <w:top w:val="single" w:sz="4" w:space="0" w:color="auto"/>
              <w:bottom w:val="single" w:sz="4" w:space="0" w:color="auto"/>
            </w:tcBorders>
            <w:vAlign w:val="bottom"/>
          </w:tcPr>
          <w:p w14:paraId="2B6E4072" w14:textId="77777777" w:rsidR="00EB26CA" w:rsidRPr="008A61FC" w:rsidRDefault="00EB26CA">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D</w:t>
            </w:r>
            <w:r w:rsidRPr="008A61FC">
              <w:rPr>
                <w:rFonts w:asciiTheme="majorBidi" w:hAnsiTheme="majorBidi" w:cstheme="majorBidi"/>
                <w:sz w:val="24"/>
                <w:szCs w:val="24"/>
                <w:vertAlign w:val="subscript"/>
                <w:lang w:val="pt-BR"/>
              </w:rPr>
              <w:t>1</w:t>
            </w:r>
            <w:r w:rsidRPr="008A61FC">
              <w:rPr>
                <w:rFonts w:asciiTheme="majorBidi" w:hAnsiTheme="majorBidi" w:cstheme="majorBidi"/>
                <w:sz w:val="24"/>
                <w:szCs w:val="24"/>
                <w:lang w:val="pt-BR"/>
              </w:rPr>
              <w:t xml:space="preserve"> (</w:t>
            </w:r>
            <w:r w:rsidRPr="008A61FC">
              <w:rPr>
                <w:rFonts w:asciiTheme="majorBidi" w:hAnsiTheme="majorBidi" w:cstheme="majorBidi"/>
                <w:color w:val="222222"/>
                <w:sz w:val="24"/>
                <w:szCs w:val="24"/>
                <w:shd w:val="clear" w:color="auto" w:fill="FFFFFF"/>
              </w:rPr>
              <w:t>±SE)</w:t>
            </w:r>
          </w:p>
        </w:tc>
        <w:tc>
          <w:tcPr>
            <w:tcW w:w="1260" w:type="dxa"/>
            <w:tcBorders>
              <w:top w:val="single" w:sz="4" w:space="0" w:color="auto"/>
              <w:bottom w:val="single" w:sz="4" w:space="0" w:color="auto"/>
            </w:tcBorders>
            <w:vAlign w:val="bottom"/>
          </w:tcPr>
          <w:p w14:paraId="3FAB2A75" w14:textId="77777777" w:rsidR="00EB26CA" w:rsidRPr="008A61FC" w:rsidRDefault="00EB26CA">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D</w:t>
            </w:r>
            <w:r w:rsidRPr="008A61FC">
              <w:rPr>
                <w:rFonts w:asciiTheme="majorBidi" w:hAnsiTheme="majorBidi" w:cstheme="majorBidi"/>
                <w:sz w:val="24"/>
                <w:szCs w:val="24"/>
                <w:vertAlign w:val="subscript"/>
                <w:lang w:val="pt-BR"/>
              </w:rPr>
              <w:t>10</w:t>
            </w:r>
            <w:r w:rsidRPr="008A61FC">
              <w:rPr>
                <w:rFonts w:asciiTheme="majorBidi" w:hAnsiTheme="majorBidi" w:cstheme="majorBidi"/>
                <w:sz w:val="24"/>
                <w:szCs w:val="24"/>
                <w:lang w:val="pt-BR"/>
              </w:rPr>
              <w:t xml:space="preserve"> (</w:t>
            </w:r>
            <w:r w:rsidRPr="008A61FC">
              <w:rPr>
                <w:rFonts w:asciiTheme="majorBidi" w:hAnsiTheme="majorBidi" w:cstheme="majorBidi"/>
                <w:color w:val="222222"/>
                <w:sz w:val="24"/>
                <w:szCs w:val="24"/>
                <w:shd w:val="clear" w:color="auto" w:fill="FFFFFF"/>
              </w:rPr>
              <w:t>±SE)</w:t>
            </w:r>
          </w:p>
        </w:tc>
        <w:tc>
          <w:tcPr>
            <w:tcW w:w="1260" w:type="dxa"/>
            <w:tcBorders>
              <w:top w:val="single" w:sz="4" w:space="0" w:color="auto"/>
              <w:bottom w:val="single" w:sz="4" w:space="0" w:color="auto"/>
            </w:tcBorders>
            <w:vAlign w:val="bottom"/>
          </w:tcPr>
          <w:p w14:paraId="2488AA90" w14:textId="77777777" w:rsidR="00EB26CA" w:rsidRPr="008A61FC" w:rsidRDefault="00EB26CA">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D</w:t>
            </w:r>
            <w:r w:rsidRPr="008A61FC">
              <w:rPr>
                <w:rFonts w:asciiTheme="majorBidi" w:hAnsiTheme="majorBidi" w:cstheme="majorBidi"/>
                <w:sz w:val="24"/>
                <w:szCs w:val="24"/>
                <w:vertAlign w:val="subscript"/>
                <w:lang w:val="pt-BR"/>
              </w:rPr>
              <w:t>50</w:t>
            </w:r>
            <w:r w:rsidRPr="008A61FC">
              <w:rPr>
                <w:rFonts w:asciiTheme="majorBidi" w:hAnsiTheme="majorBidi" w:cstheme="majorBidi"/>
                <w:sz w:val="24"/>
                <w:szCs w:val="24"/>
                <w:lang w:val="pt-BR"/>
              </w:rPr>
              <w:t xml:space="preserve"> (</w:t>
            </w:r>
            <w:r w:rsidRPr="008A61FC">
              <w:rPr>
                <w:rFonts w:asciiTheme="majorBidi" w:hAnsiTheme="majorBidi" w:cstheme="majorBidi"/>
                <w:color w:val="222222"/>
                <w:sz w:val="24"/>
                <w:szCs w:val="24"/>
                <w:shd w:val="clear" w:color="auto" w:fill="FFFFFF"/>
              </w:rPr>
              <w:t>±SE)</w:t>
            </w:r>
          </w:p>
        </w:tc>
      </w:tr>
      <w:tr w:rsidR="00E13DFF" w:rsidRPr="008A61FC" w14:paraId="02719BE0" w14:textId="77777777" w:rsidTr="00C21C84">
        <w:trPr>
          <w:trHeight w:val="255"/>
        </w:trPr>
        <w:tc>
          <w:tcPr>
            <w:tcW w:w="1230" w:type="dxa"/>
            <w:tcBorders>
              <w:top w:val="single" w:sz="4" w:space="0" w:color="auto"/>
            </w:tcBorders>
          </w:tcPr>
          <w:p w14:paraId="1587A478" w14:textId="77777777" w:rsidR="00663B49" w:rsidRPr="008A61FC" w:rsidRDefault="00663B49" w:rsidP="00663B49">
            <w:pPr>
              <w:rPr>
                <w:rFonts w:asciiTheme="majorBidi" w:hAnsiTheme="majorBidi" w:cstheme="majorBidi"/>
                <w:sz w:val="24"/>
                <w:szCs w:val="24"/>
                <w:lang w:val="pt-BR"/>
              </w:rPr>
            </w:pPr>
          </w:p>
        </w:tc>
        <w:tc>
          <w:tcPr>
            <w:tcW w:w="1555" w:type="dxa"/>
            <w:tcBorders>
              <w:top w:val="single" w:sz="4" w:space="0" w:color="auto"/>
            </w:tcBorders>
          </w:tcPr>
          <w:p w14:paraId="0FBD501C" w14:textId="77777777" w:rsidR="00663B49" w:rsidRPr="008A61FC" w:rsidRDefault="00663B49" w:rsidP="00EB26CA">
            <w:pPr>
              <w:rPr>
                <w:rFonts w:asciiTheme="majorBidi" w:hAnsiTheme="majorBidi" w:cstheme="majorBidi"/>
                <w:sz w:val="24"/>
                <w:szCs w:val="24"/>
                <w:lang w:val="pt-BR"/>
              </w:rPr>
            </w:pPr>
          </w:p>
        </w:tc>
        <w:tc>
          <w:tcPr>
            <w:tcW w:w="1260" w:type="dxa"/>
            <w:tcBorders>
              <w:top w:val="single" w:sz="4" w:space="0" w:color="auto"/>
            </w:tcBorders>
          </w:tcPr>
          <w:p w14:paraId="6CB704B5" w14:textId="1DD80372" w:rsidR="00663B49" w:rsidRPr="005607FE" w:rsidRDefault="00E439ED" w:rsidP="00EB26CA">
            <w:pPr>
              <w:jc w:val="center"/>
              <w:rPr>
                <w:rFonts w:asciiTheme="majorBidi" w:hAnsiTheme="majorBidi" w:cstheme="majorBidi"/>
                <w:sz w:val="24"/>
                <w:szCs w:val="24"/>
                <w:lang w:val="pt-BR"/>
              </w:rPr>
            </w:pPr>
            <w:del w:id="1774" w:author="Maxwel" w:date="2020-03-23T16:00:00Z">
              <w:r w:rsidRPr="005607FE" w:rsidDel="005607FE">
                <w:rPr>
                  <w:rFonts w:asciiTheme="majorBidi" w:hAnsiTheme="majorBidi" w:cstheme="majorBidi"/>
                  <w:sz w:val="24"/>
                  <w:szCs w:val="24"/>
                  <w:lang w:val="pt-BR"/>
                </w:rPr>
                <w:delText>m</w:delText>
              </w:r>
            </w:del>
            <w:ins w:id="1775" w:author="Maxwel" w:date="2020-03-23T16:00:00Z">
              <w:r w:rsidR="005607FE" w:rsidRPr="005607FE">
                <w:rPr>
                  <w:rFonts w:asciiTheme="majorBidi" w:hAnsiTheme="majorBidi" w:cstheme="majorBidi"/>
                  <w:sz w:val="24"/>
                  <w:szCs w:val="24"/>
                  <w:lang w:val="pt-BR"/>
                  <w:rPrChange w:id="1776" w:author="Maxwel" w:date="2020-03-23T16:00:00Z">
                    <w:rPr>
                      <w:rFonts w:asciiTheme="majorBidi" w:hAnsiTheme="majorBidi" w:cstheme="majorBidi"/>
                      <w:sz w:val="24"/>
                      <w:szCs w:val="24"/>
                      <w:highlight w:val="yellow"/>
                      <w:lang w:val="pt-BR"/>
                    </w:rPr>
                  </w:rPrChange>
                </w:rPr>
                <w:t>%</w:t>
              </w:r>
            </w:ins>
          </w:p>
        </w:tc>
        <w:tc>
          <w:tcPr>
            <w:tcW w:w="1170" w:type="dxa"/>
            <w:tcBorders>
              <w:top w:val="single" w:sz="4" w:space="0" w:color="auto"/>
            </w:tcBorders>
          </w:tcPr>
          <w:p w14:paraId="443C78FB" w14:textId="0182A262" w:rsidR="00663B49" w:rsidRPr="00CE4058" w:rsidRDefault="00E439ED" w:rsidP="00EB26CA">
            <w:pPr>
              <w:jc w:val="center"/>
              <w:rPr>
                <w:rFonts w:asciiTheme="majorBidi" w:hAnsiTheme="majorBidi" w:cstheme="majorBidi"/>
                <w:sz w:val="24"/>
                <w:szCs w:val="24"/>
                <w:lang w:val="pt-BR"/>
              </w:rPr>
            </w:pPr>
            <w:r w:rsidRPr="00CE4058">
              <w:rPr>
                <w:rFonts w:asciiTheme="majorBidi" w:hAnsiTheme="majorBidi" w:cstheme="majorBidi"/>
                <w:sz w:val="24"/>
                <w:szCs w:val="24"/>
                <w:lang w:val="pt-BR"/>
              </w:rPr>
              <w:t>%</w:t>
            </w:r>
          </w:p>
        </w:tc>
        <w:tc>
          <w:tcPr>
            <w:tcW w:w="1170" w:type="dxa"/>
            <w:tcBorders>
              <w:top w:val="single" w:sz="4" w:space="0" w:color="auto"/>
            </w:tcBorders>
          </w:tcPr>
          <w:p w14:paraId="5EFA1E4E" w14:textId="1BB8DD94" w:rsidR="00663B49" w:rsidRPr="008A61FC" w:rsidRDefault="00E439ED" w:rsidP="00EB26CA">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m</w:t>
            </w:r>
          </w:p>
        </w:tc>
        <w:tc>
          <w:tcPr>
            <w:tcW w:w="3780" w:type="dxa"/>
            <w:gridSpan w:val="3"/>
            <w:tcBorders>
              <w:top w:val="single" w:sz="4" w:space="0" w:color="auto"/>
            </w:tcBorders>
            <w:vAlign w:val="center"/>
          </w:tcPr>
          <w:p w14:paraId="578E2015" w14:textId="2016DA63" w:rsidR="00663B49" w:rsidRPr="008A61FC" w:rsidRDefault="00663B49">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 m --------------</w:t>
            </w:r>
          </w:p>
        </w:tc>
      </w:tr>
      <w:tr w:rsidR="00487F75" w:rsidRPr="008A61FC" w14:paraId="020F1994" w14:textId="77777777" w:rsidTr="00C21C84">
        <w:trPr>
          <w:trHeight w:val="244"/>
        </w:trPr>
        <w:tc>
          <w:tcPr>
            <w:tcW w:w="1230" w:type="dxa"/>
            <w:vMerge w:val="restart"/>
          </w:tcPr>
          <w:p w14:paraId="7CEEE2E4" w14:textId="77777777" w:rsidR="00EB26CA" w:rsidRPr="008A61FC" w:rsidRDefault="00EB26CA">
            <w:pPr>
              <w:rPr>
                <w:rFonts w:asciiTheme="majorBidi" w:hAnsiTheme="majorBidi" w:cstheme="majorBidi"/>
                <w:sz w:val="24"/>
                <w:szCs w:val="24"/>
                <w:lang w:val="pt-BR"/>
              </w:rPr>
            </w:pPr>
            <w:bookmarkStart w:id="1777" w:name="_Hlk14679311"/>
            <w:r w:rsidRPr="008A61FC">
              <w:rPr>
                <w:rFonts w:asciiTheme="majorBidi" w:hAnsiTheme="majorBidi" w:cstheme="majorBidi"/>
                <w:sz w:val="24"/>
                <w:szCs w:val="24"/>
                <w:lang w:val="pt-BR"/>
              </w:rPr>
              <w:t>Arkansas</w:t>
            </w:r>
          </w:p>
        </w:tc>
        <w:tc>
          <w:tcPr>
            <w:tcW w:w="1555" w:type="dxa"/>
          </w:tcPr>
          <w:p w14:paraId="73833225" w14:textId="7E138E7B" w:rsidR="00EB26CA" w:rsidRPr="008A61FC" w:rsidRDefault="00F30E86" w:rsidP="00EB26CA">
            <w:pPr>
              <w:rPr>
                <w:rFonts w:asciiTheme="majorBidi" w:hAnsiTheme="majorBidi" w:cstheme="majorBidi"/>
                <w:sz w:val="24"/>
                <w:szCs w:val="24"/>
                <w:lang w:val="pt-BR"/>
              </w:rPr>
            </w:pPr>
            <w:proofErr w:type="spellStart"/>
            <w:r w:rsidRPr="008A61FC">
              <w:rPr>
                <w:rFonts w:asciiTheme="majorBidi" w:hAnsiTheme="majorBidi" w:cstheme="majorBidi"/>
                <w:sz w:val="24"/>
                <w:szCs w:val="24"/>
                <w:lang w:val="pt-BR"/>
              </w:rPr>
              <w:t>Non</w:t>
            </w:r>
            <w:del w:id="1778" w:author="copyeditor" w:date="2020-02-21T13:37:00Z">
              <w:r w:rsidRPr="008A61FC" w:rsidDel="00EC148F">
                <w:rPr>
                  <w:rFonts w:asciiTheme="majorBidi" w:hAnsiTheme="majorBidi" w:cstheme="majorBidi"/>
                  <w:sz w:val="24"/>
                  <w:szCs w:val="24"/>
                  <w:lang w:val="pt-BR"/>
                </w:rPr>
                <w:delText>-</w:delText>
              </w:r>
            </w:del>
            <w:r w:rsidRPr="008A61FC">
              <w:rPr>
                <w:rFonts w:asciiTheme="majorBidi" w:hAnsiTheme="majorBidi" w:cstheme="majorBidi"/>
                <w:sz w:val="24"/>
                <w:szCs w:val="24"/>
                <w:lang w:val="pt-BR"/>
              </w:rPr>
              <w:t>covered</w:t>
            </w:r>
            <w:proofErr w:type="spellEnd"/>
            <w:r w:rsidRPr="008A61FC">
              <w:rPr>
                <w:rFonts w:asciiTheme="majorBidi" w:hAnsiTheme="majorBidi" w:cstheme="majorBidi"/>
                <w:sz w:val="24"/>
                <w:szCs w:val="24"/>
                <w:lang w:val="pt-BR"/>
              </w:rPr>
              <w:t xml:space="preserve"> </w:t>
            </w:r>
          </w:p>
        </w:tc>
        <w:tc>
          <w:tcPr>
            <w:tcW w:w="1260" w:type="dxa"/>
          </w:tcPr>
          <w:p w14:paraId="0B27B63F" w14:textId="7AC05FCF" w:rsidR="00EB26CA" w:rsidRPr="008A61FC" w:rsidRDefault="00E439ED" w:rsidP="00EB26CA">
            <w:pPr>
              <w:jc w:val="center"/>
              <w:rPr>
                <w:rFonts w:asciiTheme="majorBidi" w:hAnsiTheme="majorBidi" w:cstheme="majorBidi"/>
                <w:sz w:val="24"/>
                <w:szCs w:val="24"/>
                <w:lang w:val="pt-BR"/>
              </w:rPr>
            </w:pPr>
            <w:del w:id="1779" w:author="Maxwel" w:date="2020-03-23T14:39:00Z">
              <w:r w:rsidRPr="008A61FC" w:rsidDel="001D530A">
                <w:rPr>
                  <w:rFonts w:asciiTheme="majorBidi" w:hAnsiTheme="majorBidi" w:cstheme="majorBidi"/>
                  <w:sz w:val="24"/>
                  <w:szCs w:val="24"/>
                  <w:lang w:val="pt-BR"/>
                </w:rPr>
                <w:delText>2.6</w:delText>
              </w:r>
            </w:del>
            <w:ins w:id="1780" w:author="Maxwel" w:date="2020-03-23T14:39:00Z">
              <w:r w:rsidR="001D530A">
                <w:rPr>
                  <w:rFonts w:asciiTheme="majorBidi" w:hAnsiTheme="majorBidi" w:cstheme="majorBidi"/>
                  <w:sz w:val="24"/>
                  <w:szCs w:val="24"/>
                  <w:lang w:val="pt-BR"/>
                </w:rPr>
                <w:t>2.3</w:t>
              </w:r>
            </w:ins>
            <w:r w:rsidRPr="008A61FC">
              <w:rPr>
                <w:rFonts w:asciiTheme="majorBidi" w:hAnsiTheme="majorBidi" w:cstheme="majorBidi"/>
                <w:sz w:val="24"/>
                <w:szCs w:val="24"/>
                <w:lang w:val="pt-BR"/>
              </w:rPr>
              <w:t xml:space="preserve"> </w:t>
            </w:r>
            <w:r w:rsidR="00EB26CA" w:rsidRPr="008A61FC">
              <w:rPr>
                <w:rFonts w:asciiTheme="majorBidi" w:hAnsiTheme="majorBidi" w:cstheme="majorBidi"/>
                <w:sz w:val="24"/>
                <w:szCs w:val="24"/>
                <w:lang w:val="pt-BR"/>
              </w:rPr>
              <w:t>(0.</w:t>
            </w:r>
            <w:del w:id="1781" w:author="Maxwel" w:date="2020-03-23T14:39:00Z">
              <w:r w:rsidR="00EB26CA" w:rsidRPr="008A61FC" w:rsidDel="001D530A">
                <w:rPr>
                  <w:rFonts w:asciiTheme="majorBidi" w:hAnsiTheme="majorBidi" w:cstheme="majorBidi"/>
                  <w:sz w:val="24"/>
                  <w:szCs w:val="24"/>
                  <w:lang w:val="pt-BR"/>
                </w:rPr>
                <w:delText>3</w:delText>
              </w:r>
            </w:del>
            <w:ins w:id="1782" w:author="Maxwel" w:date="2020-03-23T14:39:00Z">
              <w:r w:rsidR="001D530A">
                <w:rPr>
                  <w:rFonts w:asciiTheme="majorBidi" w:hAnsiTheme="majorBidi" w:cstheme="majorBidi"/>
                  <w:sz w:val="24"/>
                  <w:szCs w:val="24"/>
                  <w:lang w:val="pt-BR"/>
                </w:rPr>
                <w:t>2</w:t>
              </w:r>
            </w:ins>
            <w:r w:rsidR="00EB26CA" w:rsidRPr="008A61FC">
              <w:rPr>
                <w:rFonts w:asciiTheme="majorBidi" w:hAnsiTheme="majorBidi" w:cstheme="majorBidi"/>
                <w:sz w:val="24"/>
                <w:szCs w:val="24"/>
                <w:lang w:val="pt-BR"/>
              </w:rPr>
              <w:t>)</w:t>
            </w:r>
          </w:p>
        </w:tc>
        <w:tc>
          <w:tcPr>
            <w:tcW w:w="1170" w:type="dxa"/>
          </w:tcPr>
          <w:p w14:paraId="0D874BA8" w14:textId="0B4B310F" w:rsidR="00EB26CA" w:rsidRPr="008A61FC" w:rsidRDefault="00EB26CA" w:rsidP="00EB26CA">
            <w:pPr>
              <w:jc w:val="center"/>
              <w:rPr>
                <w:rFonts w:asciiTheme="majorBidi" w:hAnsiTheme="majorBidi" w:cstheme="majorBidi"/>
                <w:sz w:val="24"/>
                <w:szCs w:val="24"/>
                <w:lang w:val="pt-BR"/>
              </w:rPr>
            </w:pPr>
            <w:del w:id="1783" w:author="Maxwel" w:date="2020-03-23T14:39:00Z">
              <w:r w:rsidRPr="008A61FC" w:rsidDel="001D530A">
                <w:rPr>
                  <w:rFonts w:asciiTheme="majorBidi" w:hAnsiTheme="majorBidi" w:cstheme="majorBidi"/>
                  <w:sz w:val="24"/>
                  <w:szCs w:val="24"/>
                  <w:lang w:val="pt-BR"/>
                </w:rPr>
                <w:delText>50</w:delText>
              </w:r>
              <w:r w:rsidR="00E439ED" w:rsidRPr="008A61FC" w:rsidDel="001D530A">
                <w:rPr>
                  <w:rFonts w:asciiTheme="majorBidi" w:hAnsiTheme="majorBidi" w:cstheme="majorBidi"/>
                  <w:sz w:val="24"/>
                  <w:szCs w:val="24"/>
                  <w:lang w:val="pt-BR"/>
                </w:rPr>
                <w:delText>.1</w:delText>
              </w:r>
              <w:r w:rsidRPr="008A61FC" w:rsidDel="001D530A">
                <w:rPr>
                  <w:rFonts w:asciiTheme="majorBidi" w:hAnsiTheme="majorBidi" w:cstheme="majorBidi"/>
                  <w:sz w:val="24"/>
                  <w:szCs w:val="24"/>
                  <w:lang w:val="pt-BR"/>
                </w:rPr>
                <w:delText xml:space="preserve"> (1</w:delText>
              </w:r>
              <w:r w:rsidR="00E439ED" w:rsidRPr="008A61FC" w:rsidDel="001D530A">
                <w:rPr>
                  <w:rFonts w:asciiTheme="majorBidi" w:hAnsiTheme="majorBidi" w:cstheme="majorBidi"/>
                  <w:sz w:val="24"/>
                  <w:szCs w:val="24"/>
                  <w:lang w:val="pt-BR"/>
                </w:rPr>
                <w:delText>.4</w:delText>
              </w:r>
              <w:r w:rsidRPr="008A61FC" w:rsidDel="001D530A">
                <w:rPr>
                  <w:rFonts w:asciiTheme="majorBidi" w:hAnsiTheme="majorBidi" w:cstheme="majorBidi"/>
                  <w:sz w:val="24"/>
                  <w:szCs w:val="24"/>
                  <w:lang w:val="pt-BR"/>
                </w:rPr>
                <w:delText>)</w:delText>
              </w:r>
            </w:del>
            <w:ins w:id="1784" w:author="Maxwel" w:date="2020-03-23T14:39:00Z">
              <w:r w:rsidR="001D530A">
                <w:rPr>
                  <w:rFonts w:asciiTheme="majorBidi" w:hAnsiTheme="majorBidi" w:cstheme="majorBidi"/>
                  <w:sz w:val="24"/>
                  <w:szCs w:val="24"/>
                  <w:lang w:val="pt-BR"/>
                </w:rPr>
                <w:t>55</w:t>
              </w:r>
            </w:ins>
          </w:p>
        </w:tc>
        <w:tc>
          <w:tcPr>
            <w:tcW w:w="1170" w:type="dxa"/>
          </w:tcPr>
          <w:p w14:paraId="1A6E2B6C" w14:textId="0C31A145" w:rsidR="00EB26CA" w:rsidRPr="008A61FC" w:rsidRDefault="00E439ED" w:rsidP="00EB26CA">
            <w:pPr>
              <w:jc w:val="center"/>
              <w:rPr>
                <w:rFonts w:asciiTheme="majorBidi" w:hAnsiTheme="majorBidi" w:cstheme="majorBidi"/>
                <w:sz w:val="24"/>
                <w:szCs w:val="24"/>
                <w:lang w:val="pt-BR"/>
              </w:rPr>
            </w:pPr>
            <w:del w:id="1785" w:author="Maxwel" w:date="2020-03-23T14:39:00Z">
              <w:r w:rsidRPr="008A61FC" w:rsidDel="001D530A">
                <w:rPr>
                  <w:rFonts w:asciiTheme="majorBidi" w:hAnsiTheme="majorBidi" w:cstheme="majorBidi"/>
                  <w:sz w:val="24"/>
                  <w:szCs w:val="24"/>
                  <w:lang w:val="pt-BR"/>
                </w:rPr>
                <w:delText>66.6</w:delText>
              </w:r>
            </w:del>
            <w:ins w:id="1786" w:author="Maxwel" w:date="2020-03-23T14:39:00Z">
              <w:r w:rsidR="001D530A">
                <w:rPr>
                  <w:rFonts w:asciiTheme="majorBidi" w:hAnsiTheme="majorBidi" w:cstheme="majorBidi"/>
                  <w:sz w:val="24"/>
                  <w:szCs w:val="24"/>
                  <w:lang w:val="pt-BR"/>
                </w:rPr>
                <w:t>59.8</w:t>
              </w:r>
            </w:ins>
            <w:r w:rsidRPr="008A61FC">
              <w:rPr>
                <w:rFonts w:asciiTheme="majorBidi" w:hAnsiTheme="majorBidi" w:cstheme="majorBidi"/>
                <w:sz w:val="24"/>
                <w:szCs w:val="24"/>
                <w:lang w:val="pt-BR"/>
              </w:rPr>
              <w:t xml:space="preserve"> </w:t>
            </w:r>
            <w:r w:rsidR="00EB26CA" w:rsidRPr="008A61FC">
              <w:rPr>
                <w:rFonts w:asciiTheme="majorBidi" w:hAnsiTheme="majorBidi" w:cstheme="majorBidi"/>
                <w:sz w:val="24"/>
                <w:szCs w:val="24"/>
                <w:lang w:val="pt-BR"/>
              </w:rPr>
              <w:t>(</w:t>
            </w:r>
            <w:r w:rsidRPr="008A61FC">
              <w:rPr>
                <w:rFonts w:asciiTheme="majorBidi" w:hAnsiTheme="majorBidi" w:cstheme="majorBidi"/>
                <w:sz w:val="24"/>
                <w:szCs w:val="24"/>
                <w:lang w:val="pt-BR"/>
              </w:rPr>
              <w:t>3.</w:t>
            </w:r>
            <w:del w:id="1787" w:author="Maxwel" w:date="2020-03-23T14:39:00Z">
              <w:r w:rsidRPr="008A61FC" w:rsidDel="001D530A">
                <w:rPr>
                  <w:rFonts w:asciiTheme="majorBidi" w:hAnsiTheme="majorBidi" w:cstheme="majorBidi"/>
                  <w:sz w:val="24"/>
                  <w:szCs w:val="24"/>
                  <w:lang w:val="pt-BR"/>
                </w:rPr>
                <w:delText>8</w:delText>
              </w:r>
            </w:del>
            <w:ins w:id="1788" w:author="Maxwel" w:date="2020-03-23T14:39:00Z">
              <w:r w:rsidR="001D530A">
                <w:rPr>
                  <w:rFonts w:asciiTheme="majorBidi" w:hAnsiTheme="majorBidi" w:cstheme="majorBidi"/>
                  <w:sz w:val="24"/>
                  <w:szCs w:val="24"/>
                  <w:lang w:val="pt-BR"/>
                </w:rPr>
                <w:t>4</w:t>
              </w:r>
            </w:ins>
            <w:r w:rsidR="00EB26CA" w:rsidRPr="008A61FC">
              <w:rPr>
                <w:rFonts w:asciiTheme="majorBidi" w:hAnsiTheme="majorBidi" w:cstheme="majorBidi"/>
                <w:sz w:val="24"/>
                <w:szCs w:val="24"/>
                <w:lang w:val="pt-BR"/>
              </w:rPr>
              <w:t>)</w:t>
            </w:r>
          </w:p>
        </w:tc>
        <w:tc>
          <w:tcPr>
            <w:tcW w:w="1260" w:type="dxa"/>
          </w:tcPr>
          <w:p w14:paraId="0F849B57" w14:textId="7D9C3B6C" w:rsidR="00EB26CA" w:rsidRPr="008A61FC" w:rsidRDefault="00EB26CA" w:rsidP="00EB26CA">
            <w:pPr>
              <w:jc w:val="center"/>
              <w:rPr>
                <w:rFonts w:asciiTheme="majorBidi" w:hAnsiTheme="majorBidi" w:cstheme="majorBidi"/>
                <w:sz w:val="24"/>
                <w:szCs w:val="24"/>
                <w:lang w:val="pt-BR"/>
              </w:rPr>
            </w:pPr>
            <w:del w:id="1789" w:author="Maxwel" w:date="2020-03-23T14:42:00Z">
              <w:r w:rsidRPr="008A61FC" w:rsidDel="001D530A">
                <w:rPr>
                  <w:rFonts w:asciiTheme="majorBidi" w:hAnsiTheme="majorBidi" w:cstheme="majorBidi"/>
                  <w:sz w:val="24"/>
                  <w:szCs w:val="24"/>
                  <w:lang w:val="pt-BR"/>
                </w:rPr>
                <w:delText xml:space="preserve">293 </w:delText>
              </w:r>
            </w:del>
            <w:ins w:id="1790" w:author="Maxwel" w:date="2020-03-23T14:42:00Z">
              <w:r w:rsidR="001D530A">
                <w:rPr>
                  <w:rFonts w:asciiTheme="majorBidi" w:hAnsiTheme="majorBidi" w:cstheme="majorBidi"/>
                  <w:sz w:val="24"/>
                  <w:szCs w:val="24"/>
                  <w:lang w:val="pt-BR"/>
                </w:rPr>
                <w:t>333.3</w:t>
              </w:r>
              <w:r w:rsidR="001D530A" w:rsidRPr="008A61FC">
                <w:rPr>
                  <w:rFonts w:asciiTheme="majorBidi" w:hAnsiTheme="majorBidi" w:cstheme="majorBidi"/>
                  <w:sz w:val="24"/>
                  <w:szCs w:val="24"/>
                  <w:lang w:val="pt-BR"/>
                </w:rPr>
                <w:t xml:space="preserve"> </w:t>
              </w:r>
            </w:ins>
            <w:r w:rsidRPr="008A61FC">
              <w:rPr>
                <w:rFonts w:asciiTheme="majorBidi" w:hAnsiTheme="majorBidi" w:cstheme="majorBidi"/>
                <w:sz w:val="24"/>
                <w:szCs w:val="24"/>
                <w:lang w:val="pt-BR"/>
              </w:rPr>
              <w:t>(</w:t>
            </w:r>
            <w:del w:id="1791" w:author="Maxwel" w:date="2020-03-23T14:42:00Z">
              <w:r w:rsidRPr="008A61FC" w:rsidDel="001D530A">
                <w:rPr>
                  <w:rFonts w:asciiTheme="majorBidi" w:hAnsiTheme="majorBidi" w:cstheme="majorBidi"/>
                  <w:sz w:val="24"/>
                  <w:szCs w:val="24"/>
                  <w:lang w:val="pt-BR"/>
                </w:rPr>
                <w:delText>26</w:delText>
              </w:r>
            </w:del>
            <w:ins w:id="1792" w:author="Maxwel" w:date="2020-03-23T14:42:00Z">
              <w:r w:rsidR="001D530A">
                <w:rPr>
                  <w:rFonts w:asciiTheme="majorBidi" w:hAnsiTheme="majorBidi" w:cstheme="majorBidi"/>
                  <w:sz w:val="24"/>
                  <w:szCs w:val="24"/>
                  <w:lang w:val="pt-BR"/>
                </w:rPr>
                <w:t>30</w:t>
              </w:r>
            </w:ins>
            <w:r w:rsidRPr="008A61FC">
              <w:rPr>
                <w:rFonts w:asciiTheme="majorBidi" w:hAnsiTheme="majorBidi" w:cstheme="majorBidi"/>
                <w:sz w:val="24"/>
                <w:szCs w:val="24"/>
                <w:lang w:val="pt-BR"/>
              </w:rPr>
              <w:t>)</w:t>
            </w:r>
          </w:p>
        </w:tc>
        <w:tc>
          <w:tcPr>
            <w:tcW w:w="1260" w:type="dxa"/>
          </w:tcPr>
          <w:p w14:paraId="6D48088F" w14:textId="6729FE30" w:rsidR="00EB26CA" w:rsidRPr="008A61FC" w:rsidRDefault="00EB26CA" w:rsidP="00EB26CA">
            <w:pPr>
              <w:jc w:val="center"/>
              <w:rPr>
                <w:rFonts w:asciiTheme="majorBidi" w:hAnsiTheme="majorBidi" w:cstheme="majorBidi"/>
                <w:sz w:val="24"/>
                <w:szCs w:val="24"/>
                <w:lang w:val="pt-BR"/>
              </w:rPr>
            </w:pPr>
            <w:del w:id="1793" w:author="Maxwel" w:date="2020-03-23T14:42:00Z">
              <w:r w:rsidRPr="008A61FC" w:rsidDel="001D530A">
                <w:rPr>
                  <w:rFonts w:asciiTheme="majorBidi" w:hAnsiTheme="majorBidi" w:cstheme="majorBidi"/>
                  <w:sz w:val="24"/>
                  <w:szCs w:val="24"/>
                  <w:lang w:val="pt-BR"/>
                </w:rPr>
                <w:delText xml:space="preserve">113 </w:delText>
              </w:r>
            </w:del>
            <w:ins w:id="1794" w:author="Maxwel" w:date="2020-03-23T14:42:00Z">
              <w:r w:rsidR="001D530A" w:rsidRPr="008A61FC">
                <w:rPr>
                  <w:rFonts w:asciiTheme="majorBidi" w:hAnsiTheme="majorBidi" w:cstheme="majorBidi"/>
                  <w:sz w:val="24"/>
                  <w:szCs w:val="24"/>
                  <w:lang w:val="pt-BR"/>
                </w:rPr>
                <w:t>11</w:t>
              </w:r>
              <w:r w:rsidR="001D530A">
                <w:rPr>
                  <w:rFonts w:asciiTheme="majorBidi" w:hAnsiTheme="majorBidi" w:cstheme="majorBidi"/>
                  <w:sz w:val="24"/>
                  <w:szCs w:val="24"/>
                  <w:lang w:val="pt-BR"/>
                </w:rPr>
                <w:t>4</w:t>
              </w:r>
              <w:r w:rsidR="001D530A" w:rsidRPr="008A61FC">
                <w:rPr>
                  <w:rFonts w:asciiTheme="majorBidi" w:hAnsiTheme="majorBidi" w:cstheme="majorBidi"/>
                  <w:sz w:val="24"/>
                  <w:szCs w:val="24"/>
                  <w:lang w:val="pt-BR"/>
                </w:rPr>
                <w:t xml:space="preserve"> </w:t>
              </w:r>
            </w:ins>
            <w:r w:rsidRPr="008A61FC">
              <w:rPr>
                <w:rFonts w:asciiTheme="majorBidi" w:hAnsiTheme="majorBidi" w:cstheme="majorBidi"/>
                <w:sz w:val="24"/>
                <w:szCs w:val="24"/>
                <w:lang w:val="pt-BR"/>
              </w:rPr>
              <w:t>(4)</w:t>
            </w:r>
          </w:p>
        </w:tc>
        <w:tc>
          <w:tcPr>
            <w:tcW w:w="1260" w:type="dxa"/>
          </w:tcPr>
          <w:p w14:paraId="7F7D3960" w14:textId="0EE8BFDA" w:rsidR="00EB26CA" w:rsidRPr="008A61FC" w:rsidRDefault="00E439ED" w:rsidP="00EB26CA">
            <w:pPr>
              <w:jc w:val="center"/>
              <w:rPr>
                <w:rFonts w:asciiTheme="majorBidi" w:hAnsiTheme="majorBidi" w:cstheme="majorBidi"/>
                <w:sz w:val="24"/>
                <w:szCs w:val="24"/>
                <w:lang w:val="pt-BR"/>
              </w:rPr>
            </w:pPr>
            <w:del w:id="1795" w:author="Maxwel" w:date="2020-03-23T14:42:00Z">
              <w:r w:rsidRPr="008A61FC" w:rsidDel="001D530A">
                <w:rPr>
                  <w:rFonts w:asciiTheme="majorBidi" w:hAnsiTheme="majorBidi" w:cstheme="majorBidi"/>
                  <w:sz w:val="24"/>
                  <w:szCs w:val="24"/>
                  <w:lang w:val="pt-BR"/>
                </w:rPr>
                <w:delText xml:space="preserve">7 </w:delText>
              </w:r>
            </w:del>
            <w:ins w:id="1796" w:author="Maxwel" w:date="2020-03-23T14:42:00Z">
              <w:r w:rsidR="001D530A">
                <w:rPr>
                  <w:rFonts w:asciiTheme="majorBidi" w:hAnsiTheme="majorBidi" w:cstheme="majorBidi"/>
                  <w:sz w:val="24"/>
                  <w:szCs w:val="24"/>
                  <w:lang w:val="pt-BR"/>
                </w:rPr>
                <w:t>22</w:t>
              </w:r>
              <w:r w:rsidR="001D530A" w:rsidRPr="008A61FC">
                <w:rPr>
                  <w:rFonts w:asciiTheme="majorBidi" w:hAnsiTheme="majorBidi" w:cstheme="majorBidi"/>
                  <w:sz w:val="24"/>
                  <w:szCs w:val="24"/>
                  <w:lang w:val="pt-BR"/>
                </w:rPr>
                <w:t xml:space="preserve"> </w:t>
              </w:r>
            </w:ins>
            <w:r w:rsidR="00EB26CA" w:rsidRPr="008A61FC">
              <w:rPr>
                <w:rFonts w:asciiTheme="majorBidi" w:hAnsiTheme="majorBidi" w:cstheme="majorBidi"/>
                <w:sz w:val="24"/>
                <w:szCs w:val="24"/>
                <w:lang w:val="pt-BR"/>
              </w:rPr>
              <w:t>(</w:t>
            </w:r>
            <w:del w:id="1797" w:author="Maxwel" w:date="2020-03-23T14:43:00Z">
              <w:r w:rsidR="00EB26CA" w:rsidRPr="008A61FC" w:rsidDel="001D530A">
                <w:rPr>
                  <w:rFonts w:asciiTheme="majorBidi" w:hAnsiTheme="majorBidi" w:cstheme="majorBidi"/>
                  <w:sz w:val="24"/>
                  <w:szCs w:val="24"/>
                  <w:lang w:val="pt-BR"/>
                </w:rPr>
                <w:delText>1</w:delText>
              </w:r>
            </w:del>
            <w:ins w:id="1798" w:author="Maxwel" w:date="2020-03-23T14:43:00Z">
              <w:r w:rsidR="001D530A">
                <w:rPr>
                  <w:rFonts w:asciiTheme="majorBidi" w:hAnsiTheme="majorBidi" w:cstheme="majorBidi"/>
                  <w:sz w:val="24"/>
                  <w:szCs w:val="24"/>
                  <w:lang w:val="pt-BR"/>
                </w:rPr>
                <w:t>2</w:t>
              </w:r>
            </w:ins>
            <w:r w:rsidR="00EB26CA" w:rsidRPr="008A61FC">
              <w:rPr>
                <w:rFonts w:asciiTheme="majorBidi" w:hAnsiTheme="majorBidi" w:cstheme="majorBidi"/>
                <w:sz w:val="24"/>
                <w:szCs w:val="24"/>
                <w:lang w:val="pt-BR"/>
              </w:rPr>
              <w:t>)</w:t>
            </w:r>
          </w:p>
        </w:tc>
      </w:tr>
      <w:tr w:rsidR="00487F75" w:rsidRPr="008A61FC" w14:paraId="3110452B" w14:textId="77777777" w:rsidTr="00C21C84">
        <w:trPr>
          <w:trHeight w:val="255"/>
        </w:trPr>
        <w:tc>
          <w:tcPr>
            <w:tcW w:w="1230" w:type="dxa"/>
            <w:vMerge/>
          </w:tcPr>
          <w:p w14:paraId="1855066E" w14:textId="77777777" w:rsidR="00EB26CA" w:rsidRPr="008A61FC" w:rsidRDefault="00EB26CA">
            <w:pPr>
              <w:rPr>
                <w:rFonts w:asciiTheme="majorBidi" w:hAnsiTheme="majorBidi" w:cstheme="majorBidi"/>
                <w:sz w:val="24"/>
                <w:szCs w:val="24"/>
                <w:lang w:val="pt-BR"/>
              </w:rPr>
            </w:pPr>
          </w:p>
        </w:tc>
        <w:tc>
          <w:tcPr>
            <w:tcW w:w="1555" w:type="dxa"/>
          </w:tcPr>
          <w:p w14:paraId="10E45E44" w14:textId="7E160093" w:rsidR="00EB26CA" w:rsidRPr="008A61FC" w:rsidRDefault="00F30E86" w:rsidP="00EB26CA">
            <w:pPr>
              <w:rPr>
                <w:rFonts w:asciiTheme="majorBidi" w:hAnsiTheme="majorBidi" w:cstheme="majorBidi"/>
                <w:sz w:val="24"/>
                <w:szCs w:val="24"/>
                <w:lang w:val="pt-BR"/>
              </w:rPr>
            </w:pPr>
            <w:r w:rsidRPr="008A61FC">
              <w:rPr>
                <w:rFonts w:asciiTheme="majorBidi" w:hAnsiTheme="majorBidi" w:cstheme="majorBidi"/>
                <w:sz w:val="24"/>
                <w:szCs w:val="24"/>
                <w:lang w:val="pt-BR"/>
              </w:rPr>
              <w:t>Covered</w:t>
            </w:r>
          </w:p>
        </w:tc>
        <w:tc>
          <w:tcPr>
            <w:tcW w:w="1260" w:type="dxa"/>
          </w:tcPr>
          <w:p w14:paraId="240118F1" w14:textId="1610A6F9" w:rsidR="00EB26CA" w:rsidRPr="008A61FC" w:rsidRDefault="00E439ED" w:rsidP="00EB26CA">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 xml:space="preserve">1.7 </w:t>
            </w:r>
            <w:r w:rsidR="00EB26CA" w:rsidRPr="008A61FC">
              <w:rPr>
                <w:rFonts w:asciiTheme="majorBidi" w:hAnsiTheme="majorBidi" w:cstheme="majorBidi"/>
                <w:sz w:val="24"/>
                <w:szCs w:val="24"/>
                <w:lang w:val="pt-BR"/>
              </w:rPr>
              <w:t>(0.2)</w:t>
            </w:r>
          </w:p>
        </w:tc>
        <w:tc>
          <w:tcPr>
            <w:tcW w:w="1170" w:type="dxa"/>
          </w:tcPr>
          <w:p w14:paraId="59269EE8" w14:textId="39643C7C" w:rsidR="00EB26CA" w:rsidRPr="008A61FC" w:rsidRDefault="00EB26CA" w:rsidP="00EB26CA">
            <w:pPr>
              <w:jc w:val="center"/>
              <w:rPr>
                <w:rFonts w:asciiTheme="majorBidi" w:hAnsiTheme="majorBidi" w:cstheme="majorBidi"/>
                <w:sz w:val="24"/>
                <w:szCs w:val="24"/>
                <w:lang w:val="pt-BR"/>
              </w:rPr>
            </w:pPr>
            <w:del w:id="1799" w:author="Maxwel" w:date="2020-03-23T14:39:00Z">
              <w:r w:rsidRPr="008A61FC" w:rsidDel="001D530A">
                <w:rPr>
                  <w:rFonts w:asciiTheme="majorBidi" w:hAnsiTheme="majorBidi" w:cstheme="majorBidi"/>
                  <w:sz w:val="24"/>
                  <w:szCs w:val="24"/>
                  <w:lang w:val="pt-BR"/>
                </w:rPr>
                <w:delText>59</w:delText>
              </w:r>
              <w:r w:rsidR="00E439ED" w:rsidRPr="008A61FC" w:rsidDel="001D530A">
                <w:rPr>
                  <w:rFonts w:asciiTheme="majorBidi" w:hAnsiTheme="majorBidi" w:cstheme="majorBidi"/>
                  <w:sz w:val="24"/>
                  <w:szCs w:val="24"/>
                  <w:lang w:val="pt-BR"/>
                </w:rPr>
                <w:delText>.2</w:delText>
              </w:r>
              <w:r w:rsidRPr="008A61FC" w:rsidDel="001D530A">
                <w:rPr>
                  <w:rFonts w:asciiTheme="majorBidi" w:hAnsiTheme="majorBidi" w:cstheme="majorBidi"/>
                  <w:sz w:val="24"/>
                  <w:szCs w:val="24"/>
                  <w:lang w:val="pt-BR"/>
                </w:rPr>
                <w:delText xml:space="preserve"> (7</w:delText>
              </w:r>
              <w:r w:rsidR="00E439ED" w:rsidRPr="008A61FC" w:rsidDel="001D530A">
                <w:rPr>
                  <w:rFonts w:asciiTheme="majorBidi" w:hAnsiTheme="majorBidi" w:cstheme="majorBidi"/>
                  <w:sz w:val="24"/>
                  <w:szCs w:val="24"/>
                  <w:lang w:val="pt-BR"/>
                </w:rPr>
                <w:delText>.1</w:delText>
              </w:r>
              <w:r w:rsidRPr="008A61FC" w:rsidDel="001D530A">
                <w:rPr>
                  <w:rFonts w:asciiTheme="majorBidi" w:hAnsiTheme="majorBidi" w:cstheme="majorBidi"/>
                  <w:sz w:val="24"/>
                  <w:szCs w:val="24"/>
                  <w:lang w:val="pt-BR"/>
                </w:rPr>
                <w:delText>)</w:delText>
              </w:r>
            </w:del>
            <w:ins w:id="1800" w:author="Maxwel" w:date="2020-03-23T14:39:00Z">
              <w:r w:rsidR="001D530A">
                <w:rPr>
                  <w:rFonts w:asciiTheme="majorBidi" w:hAnsiTheme="majorBidi" w:cstheme="majorBidi"/>
                  <w:sz w:val="24"/>
                  <w:szCs w:val="24"/>
                  <w:lang w:val="pt-BR"/>
                </w:rPr>
                <w:t>55</w:t>
              </w:r>
            </w:ins>
          </w:p>
        </w:tc>
        <w:tc>
          <w:tcPr>
            <w:tcW w:w="1170" w:type="dxa"/>
          </w:tcPr>
          <w:p w14:paraId="39AAFD74" w14:textId="3DDA579E" w:rsidR="00EB26CA" w:rsidRPr="008A61FC" w:rsidRDefault="00E439ED" w:rsidP="00EB26CA">
            <w:pPr>
              <w:jc w:val="center"/>
              <w:rPr>
                <w:rFonts w:asciiTheme="majorBidi" w:hAnsiTheme="majorBidi" w:cstheme="majorBidi"/>
                <w:sz w:val="24"/>
                <w:szCs w:val="24"/>
                <w:lang w:val="pt-BR"/>
              </w:rPr>
            </w:pPr>
            <w:del w:id="1801" w:author="Maxwel" w:date="2020-03-23T14:40:00Z">
              <w:r w:rsidRPr="008A61FC" w:rsidDel="001D530A">
                <w:rPr>
                  <w:rFonts w:asciiTheme="majorBidi" w:hAnsiTheme="majorBidi" w:cstheme="majorBidi"/>
                  <w:sz w:val="24"/>
                  <w:szCs w:val="24"/>
                  <w:lang w:val="pt-BR"/>
                </w:rPr>
                <w:delText>33.5</w:delText>
              </w:r>
            </w:del>
            <w:ins w:id="1802" w:author="Maxwel" w:date="2020-03-23T14:40:00Z">
              <w:r w:rsidR="001D530A">
                <w:rPr>
                  <w:rFonts w:asciiTheme="majorBidi" w:hAnsiTheme="majorBidi" w:cstheme="majorBidi"/>
                  <w:sz w:val="24"/>
                  <w:szCs w:val="24"/>
                  <w:lang w:val="pt-BR"/>
                </w:rPr>
                <w:t>37.2</w:t>
              </w:r>
            </w:ins>
            <w:r w:rsidRPr="008A61FC">
              <w:rPr>
                <w:rFonts w:asciiTheme="majorBidi" w:hAnsiTheme="majorBidi" w:cstheme="majorBidi"/>
                <w:sz w:val="24"/>
                <w:szCs w:val="24"/>
                <w:lang w:val="pt-BR"/>
              </w:rPr>
              <w:t xml:space="preserve"> </w:t>
            </w:r>
            <w:r w:rsidR="00EB26CA" w:rsidRPr="008A61FC">
              <w:rPr>
                <w:rFonts w:asciiTheme="majorBidi" w:hAnsiTheme="majorBidi" w:cstheme="majorBidi"/>
                <w:sz w:val="24"/>
                <w:szCs w:val="24"/>
                <w:lang w:val="pt-BR"/>
              </w:rPr>
              <w:t>(</w:t>
            </w:r>
            <w:del w:id="1803" w:author="Maxwel" w:date="2020-03-23T14:40:00Z">
              <w:r w:rsidRPr="008A61FC" w:rsidDel="001D530A">
                <w:rPr>
                  <w:rFonts w:asciiTheme="majorBidi" w:hAnsiTheme="majorBidi" w:cstheme="majorBidi"/>
                  <w:sz w:val="24"/>
                  <w:szCs w:val="24"/>
                  <w:lang w:val="pt-BR"/>
                </w:rPr>
                <w:delText>6.9</w:delText>
              </w:r>
            </w:del>
            <w:ins w:id="1804" w:author="Maxwel" w:date="2020-03-23T14:40:00Z">
              <w:r w:rsidR="001D530A">
                <w:rPr>
                  <w:rFonts w:asciiTheme="majorBidi" w:hAnsiTheme="majorBidi" w:cstheme="majorBidi"/>
                  <w:sz w:val="24"/>
                  <w:szCs w:val="24"/>
                  <w:lang w:val="pt-BR"/>
                </w:rPr>
                <w:t>2.1</w:t>
              </w:r>
            </w:ins>
            <w:r w:rsidR="00EB26CA" w:rsidRPr="008A61FC">
              <w:rPr>
                <w:rFonts w:asciiTheme="majorBidi" w:hAnsiTheme="majorBidi" w:cstheme="majorBidi"/>
                <w:sz w:val="24"/>
                <w:szCs w:val="24"/>
                <w:lang w:val="pt-BR"/>
              </w:rPr>
              <w:t>)</w:t>
            </w:r>
          </w:p>
        </w:tc>
        <w:tc>
          <w:tcPr>
            <w:tcW w:w="1260" w:type="dxa"/>
          </w:tcPr>
          <w:p w14:paraId="6FCA1671" w14:textId="1B934BAE" w:rsidR="00EB26CA" w:rsidRPr="008A61FC" w:rsidRDefault="00EB26CA" w:rsidP="00EB26CA">
            <w:pPr>
              <w:jc w:val="center"/>
              <w:rPr>
                <w:rFonts w:asciiTheme="majorBidi" w:hAnsiTheme="majorBidi" w:cstheme="majorBidi"/>
                <w:sz w:val="24"/>
                <w:szCs w:val="24"/>
                <w:lang w:val="pt-BR"/>
              </w:rPr>
            </w:pPr>
            <w:del w:id="1805" w:author="Maxwel" w:date="2020-03-23T14:41:00Z">
              <w:r w:rsidRPr="008A61FC" w:rsidDel="001D530A">
                <w:rPr>
                  <w:rFonts w:asciiTheme="majorBidi" w:hAnsiTheme="majorBidi" w:cstheme="majorBidi"/>
                  <w:sz w:val="24"/>
                  <w:szCs w:val="24"/>
                  <w:lang w:val="pt-BR"/>
                </w:rPr>
                <w:delText xml:space="preserve">347 </w:delText>
              </w:r>
            </w:del>
            <w:ins w:id="1806" w:author="Maxwel" w:date="2020-03-23T14:41:00Z">
              <w:r w:rsidR="001D530A">
                <w:rPr>
                  <w:rFonts w:asciiTheme="majorBidi" w:hAnsiTheme="majorBidi" w:cstheme="majorBidi"/>
                  <w:sz w:val="24"/>
                  <w:szCs w:val="24"/>
                  <w:lang w:val="pt-BR"/>
                </w:rPr>
                <w:t>323</w:t>
              </w:r>
              <w:r w:rsidR="001D530A" w:rsidRPr="008A61FC">
                <w:rPr>
                  <w:rFonts w:asciiTheme="majorBidi" w:hAnsiTheme="majorBidi" w:cstheme="majorBidi"/>
                  <w:sz w:val="24"/>
                  <w:szCs w:val="24"/>
                  <w:lang w:val="pt-BR"/>
                </w:rPr>
                <w:t xml:space="preserve"> </w:t>
              </w:r>
            </w:ins>
            <w:r w:rsidRPr="008A61FC">
              <w:rPr>
                <w:rFonts w:asciiTheme="majorBidi" w:hAnsiTheme="majorBidi" w:cstheme="majorBidi"/>
                <w:sz w:val="24"/>
                <w:szCs w:val="24"/>
                <w:lang w:val="pt-BR"/>
              </w:rPr>
              <w:t>(</w:t>
            </w:r>
            <w:del w:id="1807" w:author="Maxwel" w:date="2020-03-23T14:41:00Z">
              <w:r w:rsidRPr="008A61FC" w:rsidDel="001D530A">
                <w:rPr>
                  <w:rFonts w:asciiTheme="majorBidi" w:hAnsiTheme="majorBidi" w:cstheme="majorBidi"/>
                  <w:sz w:val="24"/>
                  <w:szCs w:val="24"/>
                  <w:lang w:val="pt-BR"/>
                </w:rPr>
                <w:delText>40</w:delText>
              </w:r>
            </w:del>
            <w:ins w:id="1808" w:author="Maxwel" w:date="2020-03-23T14:42:00Z">
              <w:r w:rsidR="001D530A">
                <w:rPr>
                  <w:rFonts w:asciiTheme="majorBidi" w:hAnsiTheme="majorBidi" w:cstheme="majorBidi"/>
                  <w:sz w:val="24"/>
                  <w:szCs w:val="24"/>
                  <w:lang w:val="pt-BR"/>
                </w:rPr>
                <w:t>35</w:t>
              </w:r>
            </w:ins>
            <w:r w:rsidRPr="008A61FC">
              <w:rPr>
                <w:rFonts w:asciiTheme="majorBidi" w:hAnsiTheme="majorBidi" w:cstheme="majorBidi"/>
                <w:sz w:val="24"/>
                <w:szCs w:val="24"/>
                <w:lang w:val="pt-BR"/>
              </w:rPr>
              <w:t>)</w:t>
            </w:r>
          </w:p>
        </w:tc>
        <w:tc>
          <w:tcPr>
            <w:tcW w:w="1260" w:type="dxa"/>
          </w:tcPr>
          <w:p w14:paraId="36CBDBF2" w14:textId="23F385AD" w:rsidR="00EB26CA" w:rsidRPr="008A61FC" w:rsidRDefault="00EB26CA" w:rsidP="00EB26CA">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84 (</w:t>
            </w:r>
            <w:del w:id="1809" w:author="Maxwel" w:date="2020-03-23T14:42:00Z">
              <w:r w:rsidRPr="008A61FC" w:rsidDel="001D530A">
                <w:rPr>
                  <w:rFonts w:asciiTheme="majorBidi" w:hAnsiTheme="majorBidi" w:cstheme="majorBidi"/>
                  <w:sz w:val="24"/>
                  <w:szCs w:val="24"/>
                  <w:lang w:val="pt-BR"/>
                </w:rPr>
                <w:delText>8</w:delText>
              </w:r>
            </w:del>
            <w:ins w:id="1810" w:author="Maxwel" w:date="2020-03-23T14:42:00Z">
              <w:r w:rsidR="001D530A">
                <w:rPr>
                  <w:rFonts w:asciiTheme="majorBidi" w:hAnsiTheme="majorBidi" w:cstheme="majorBidi"/>
                  <w:sz w:val="24"/>
                  <w:szCs w:val="24"/>
                  <w:lang w:val="pt-BR"/>
                </w:rPr>
                <w:t>4</w:t>
              </w:r>
            </w:ins>
            <w:r w:rsidRPr="008A61FC">
              <w:rPr>
                <w:rFonts w:asciiTheme="majorBidi" w:hAnsiTheme="majorBidi" w:cstheme="majorBidi"/>
                <w:sz w:val="24"/>
                <w:szCs w:val="24"/>
                <w:lang w:val="pt-BR"/>
              </w:rPr>
              <w:t>)</w:t>
            </w:r>
          </w:p>
        </w:tc>
        <w:tc>
          <w:tcPr>
            <w:tcW w:w="1260" w:type="dxa"/>
          </w:tcPr>
          <w:p w14:paraId="45C1A629" w14:textId="6548500E" w:rsidR="00EB26CA" w:rsidRPr="008A61FC" w:rsidRDefault="00EB26CA" w:rsidP="00EB26CA">
            <w:pPr>
              <w:jc w:val="center"/>
              <w:rPr>
                <w:rFonts w:asciiTheme="majorBidi" w:hAnsiTheme="majorBidi" w:cstheme="majorBidi"/>
                <w:sz w:val="24"/>
                <w:szCs w:val="24"/>
                <w:lang w:val="pt-BR"/>
              </w:rPr>
            </w:pPr>
            <w:del w:id="1811" w:author="Maxwel" w:date="2020-03-23T14:42:00Z">
              <w:r w:rsidRPr="008A61FC" w:rsidDel="001D530A">
                <w:rPr>
                  <w:rFonts w:asciiTheme="majorBidi" w:hAnsiTheme="majorBidi" w:cstheme="majorBidi"/>
                  <w:sz w:val="24"/>
                  <w:szCs w:val="24"/>
                  <w:lang w:val="pt-BR"/>
                </w:rPr>
                <w:delText xml:space="preserve">13 </w:delText>
              </w:r>
            </w:del>
            <w:ins w:id="1812" w:author="Maxwel" w:date="2020-03-23T14:42:00Z">
              <w:r w:rsidR="001D530A" w:rsidRPr="008A61FC">
                <w:rPr>
                  <w:rFonts w:asciiTheme="majorBidi" w:hAnsiTheme="majorBidi" w:cstheme="majorBidi"/>
                  <w:sz w:val="24"/>
                  <w:szCs w:val="24"/>
                  <w:lang w:val="pt-BR"/>
                </w:rPr>
                <w:t>1</w:t>
              </w:r>
              <w:r w:rsidR="001D530A">
                <w:rPr>
                  <w:rFonts w:asciiTheme="majorBidi" w:hAnsiTheme="majorBidi" w:cstheme="majorBidi"/>
                  <w:sz w:val="24"/>
                  <w:szCs w:val="24"/>
                  <w:lang w:val="pt-BR"/>
                </w:rPr>
                <w:t>0</w:t>
              </w:r>
              <w:r w:rsidR="001D530A" w:rsidRPr="008A61FC">
                <w:rPr>
                  <w:rFonts w:asciiTheme="majorBidi" w:hAnsiTheme="majorBidi" w:cstheme="majorBidi"/>
                  <w:sz w:val="24"/>
                  <w:szCs w:val="24"/>
                  <w:lang w:val="pt-BR"/>
                </w:rPr>
                <w:t xml:space="preserve"> </w:t>
              </w:r>
            </w:ins>
            <w:r w:rsidRPr="008A61FC">
              <w:rPr>
                <w:rFonts w:asciiTheme="majorBidi" w:hAnsiTheme="majorBidi" w:cstheme="majorBidi"/>
                <w:sz w:val="24"/>
                <w:szCs w:val="24"/>
                <w:lang w:val="pt-BR"/>
              </w:rPr>
              <w:t>(</w:t>
            </w:r>
            <w:del w:id="1813" w:author="Maxwel" w:date="2020-03-23T14:42:00Z">
              <w:r w:rsidRPr="008A61FC" w:rsidDel="001D530A">
                <w:rPr>
                  <w:rFonts w:asciiTheme="majorBidi" w:hAnsiTheme="majorBidi" w:cstheme="majorBidi"/>
                  <w:sz w:val="24"/>
                  <w:szCs w:val="24"/>
                  <w:lang w:val="pt-BR"/>
                </w:rPr>
                <w:delText>3</w:delText>
              </w:r>
            </w:del>
            <w:ins w:id="1814" w:author="Maxwel" w:date="2020-03-23T14:42:00Z">
              <w:r w:rsidR="001D530A">
                <w:rPr>
                  <w:rFonts w:asciiTheme="majorBidi" w:hAnsiTheme="majorBidi" w:cstheme="majorBidi"/>
                  <w:sz w:val="24"/>
                  <w:szCs w:val="24"/>
                  <w:lang w:val="pt-BR"/>
                </w:rPr>
                <w:t>1</w:t>
              </w:r>
            </w:ins>
            <w:r w:rsidRPr="008A61FC">
              <w:rPr>
                <w:rFonts w:asciiTheme="majorBidi" w:hAnsiTheme="majorBidi" w:cstheme="majorBidi"/>
                <w:sz w:val="24"/>
                <w:szCs w:val="24"/>
                <w:lang w:val="pt-BR"/>
              </w:rPr>
              <w:t>)</w:t>
            </w:r>
          </w:p>
        </w:tc>
      </w:tr>
      <w:bookmarkEnd w:id="1777"/>
      <w:tr w:rsidR="00487F75" w:rsidRPr="008A61FC" w14:paraId="38301F6E" w14:textId="77777777" w:rsidTr="00C21C84">
        <w:trPr>
          <w:trHeight w:val="244"/>
        </w:trPr>
        <w:tc>
          <w:tcPr>
            <w:tcW w:w="1230" w:type="dxa"/>
          </w:tcPr>
          <w:p w14:paraId="75E7B39F" w14:textId="77777777" w:rsidR="009C52AF" w:rsidRPr="008A61FC" w:rsidRDefault="009C52AF">
            <w:pPr>
              <w:rPr>
                <w:rFonts w:asciiTheme="majorBidi" w:hAnsiTheme="majorBidi" w:cstheme="majorBidi"/>
                <w:sz w:val="24"/>
                <w:szCs w:val="24"/>
                <w:lang w:val="pt-BR"/>
              </w:rPr>
            </w:pPr>
          </w:p>
        </w:tc>
        <w:tc>
          <w:tcPr>
            <w:tcW w:w="1555" w:type="dxa"/>
          </w:tcPr>
          <w:p w14:paraId="54E2CCE0" w14:textId="77777777" w:rsidR="009C52AF" w:rsidRPr="008A61FC" w:rsidRDefault="009C52AF" w:rsidP="00EB26CA">
            <w:pPr>
              <w:rPr>
                <w:rFonts w:asciiTheme="majorBidi" w:hAnsiTheme="majorBidi" w:cstheme="majorBidi"/>
                <w:sz w:val="24"/>
                <w:szCs w:val="24"/>
                <w:lang w:val="pt-BR"/>
              </w:rPr>
            </w:pPr>
          </w:p>
        </w:tc>
        <w:tc>
          <w:tcPr>
            <w:tcW w:w="1260" w:type="dxa"/>
          </w:tcPr>
          <w:p w14:paraId="1BDA9FCB" w14:textId="77777777" w:rsidR="009C52AF" w:rsidRPr="008A61FC" w:rsidRDefault="009C52AF" w:rsidP="00EB26CA">
            <w:pPr>
              <w:jc w:val="center"/>
              <w:rPr>
                <w:rFonts w:asciiTheme="majorBidi" w:hAnsiTheme="majorBidi" w:cstheme="majorBidi"/>
                <w:sz w:val="24"/>
                <w:szCs w:val="24"/>
                <w:lang w:val="pt-BR"/>
              </w:rPr>
            </w:pPr>
          </w:p>
        </w:tc>
        <w:tc>
          <w:tcPr>
            <w:tcW w:w="1170" w:type="dxa"/>
          </w:tcPr>
          <w:p w14:paraId="2D30F03C" w14:textId="77777777" w:rsidR="009C52AF" w:rsidRPr="008A61FC" w:rsidRDefault="009C52AF" w:rsidP="00EB26CA">
            <w:pPr>
              <w:jc w:val="center"/>
              <w:rPr>
                <w:rFonts w:asciiTheme="majorBidi" w:hAnsiTheme="majorBidi" w:cstheme="majorBidi"/>
                <w:sz w:val="24"/>
                <w:szCs w:val="24"/>
                <w:lang w:val="pt-BR"/>
              </w:rPr>
            </w:pPr>
          </w:p>
        </w:tc>
        <w:tc>
          <w:tcPr>
            <w:tcW w:w="1170" w:type="dxa"/>
          </w:tcPr>
          <w:p w14:paraId="497CFE32" w14:textId="77777777" w:rsidR="009C52AF" w:rsidRPr="008A61FC" w:rsidRDefault="009C52AF" w:rsidP="00EB26CA">
            <w:pPr>
              <w:jc w:val="center"/>
              <w:rPr>
                <w:rFonts w:asciiTheme="majorBidi" w:hAnsiTheme="majorBidi" w:cstheme="majorBidi"/>
                <w:sz w:val="24"/>
                <w:szCs w:val="24"/>
                <w:lang w:val="pt-BR"/>
              </w:rPr>
            </w:pPr>
          </w:p>
        </w:tc>
        <w:tc>
          <w:tcPr>
            <w:tcW w:w="1260" w:type="dxa"/>
          </w:tcPr>
          <w:p w14:paraId="5B309A2E" w14:textId="77777777" w:rsidR="009C52AF" w:rsidRPr="008A61FC" w:rsidRDefault="009C52AF" w:rsidP="00EB26CA">
            <w:pPr>
              <w:jc w:val="center"/>
              <w:rPr>
                <w:rFonts w:asciiTheme="majorBidi" w:hAnsiTheme="majorBidi" w:cstheme="majorBidi"/>
                <w:sz w:val="24"/>
                <w:szCs w:val="24"/>
                <w:lang w:val="pt-BR"/>
              </w:rPr>
            </w:pPr>
          </w:p>
        </w:tc>
        <w:tc>
          <w:tcPr>
            <w:tcW w:w="1260" w:type="dxa"/>
          </w:tcPr>
          <w:p w14:paraId="7297C4A1" w14:textId="77777777" w:rsidR="009C52AF" w:rsidRPr="008A61FC" w:rsidRDefault="009C52AF" w:rsidP="00EB26CA">
            <w:pPr>
              <w:jc w:val="center"/>
              <w:rPr>
                <w:rFonts w:asciiTheme="majorBidi" w:hAnsiTheme="majorBidi" w:cstheme="majorBidi"/>
                <w:sz w:val="24"/>
                <w:szCs w:val="24"/>
                <w:lang w:val="pt-BR"/>
              </w:rPr>
            </w:pPr>
          </w:p>
        </w:tc>
        <w:tc>
          <w:tcPr>
            <w:tcW w:w="1260" w:type="dxa"/>
          </w:tcPr>
          <w:p w14:paraId="435F403C" w14:textId="77777777" w:rsidR="009C52AF" w:rsidRPr="008A61FC" w:rsidRDefault="009C52AF" w:rsidP="00EB26CA">
            <w:pPr>
              <w:jc w:val="center"/>
              <w:rPr>
                <w:rFonts w:asciiTheme="majorBidi" w:hAnsiTheme="majorBidi" w:cstheme="majorBidi"/>
                <w:sz w:val="24"/>
                <w:szCs w:val="24"/>
                <w:lang w:val="pt-BR"/>
              </w:rPr>
            </w:pPr>
          </w:p>
        </w:tc>
      </w:tr>
      <w:tr w:rsidR="00AF69BF" w:rsidRPr="008A61FC" w14:paraId="5FFFC074" w14:textId="77777777" w:rsidTr="00C21C84">
        <w:trPr>
          <w:trHeight w:val="255"/>
        </w:trPr>
        <w:tc>
          <w:tcPr>
            <w:tcW w:w="1230" w:type="dxa"/>
            <w:vMerge w:val="restart"/>
          </w:tcPr>
          <w:p w14:paraId="583A4708" w14:textId="77777777" w:rsidR="00AF69BF" w:rsidRPr="008A61FC" w:rsidRDefault="00AF69BF" w:rsidP="00AF69BF">
            <w:pPr>
              <w:rPr>
                <w:rFonts w:asciiTheme="majorBidi" w:hAnsiTheme="majorBidi" w:cstheme="majorBidi"/>
                <w:sz w:val="24"/>
                <w:szCs w:val="24"/>
                <w:lang w:val="pt-BR"/>
              </w:rPr>
            </w:pPr>
            <w:r w:rsidRPr="008A61FC">
              <w:rPr>
                <w:rFonts w:asciiTheme="majorBidi" w:hAnsiTheme="majorBidi" w:cstheme="majorBidi"/>
                <w:sz w:val="24"/>
                <w:szCs w:val="24"/>
                <w:lang w:val="pt-BR"/>
              </w:rPr>
              <w:t>Indiana</w:t>
            </w:r>
          </w:p>
        </w:tc>
        <w:tc>
          <w:tcPr>
            <w:tcW w:w="1555" w:type="dxa"/>
          </w:tcPr>
          <w:p w14:paraId="4EC3D187" w14:textId="4F4DEF15" w:rsidR="00AF69BF" w:rsidRPr="008A61FC" w:rsidRDefault="00AF69BF" w:rsidP="00AF69BF">
            <w:pPr>
              <w:rPr>
                <w:rFonts w:asciiTheme="majorBidi" w:hAnsiTheme="majorBidi" w:cstheme="majorBidi"/>
                <w:sz w:val="24"/>
                <w:szCs w:val="24"/>
                <w:lang w:val="pt-BR"/>
              </w:rPr>
            </w:pPr>
            <w:proofErr w:type="spellStart"/>
            <w:r w:rsidRPr="008A61FC">
              <w:rPr>
                <w:rFonts w:asciiTheme="majorBidi" w:hAnsiTheme="majorBidi" w:cstheme="majorBidi"/>
                <w:sz w:val="24"/>
                <w:szCs w:val="24"/>
                <w:lang w:val="pt-BR"/>
              </w:rPr>
              <w:t>Non</w:t>
            </w:r>
            <w:del w:id="1815" w:author="copyeditor" w:date="2020-02-21T13:37:00Z">
              <w:r w:rsidRPr="008A61FC" w:rsidDel="00EC148F">
                <w:rPr>
                  <w:rFonts w:asciiTheme="majorBidi" w:hAnsiTheme="majorBidi" w:cstheme="majorBidi"/>
                  <w:sz w:val="24"/>
                  <w:szCs w:val="24"/>
                  <w:lang w:val="pt-BR"/>
                </w:rPr>
                <w:delText>-</w:delText>
              </w:r>
            </w:del>
            <w:r w:rsidRPr="008A61FC">
              <w:rPr>
                <w:rFonts w:asciiTheme="majorBidi" w:hAnsiTheme="majorBidi" w:cstheme="majorBidi"/>
                <w:sz w:val="24"/>
                <w:szCs w:val="24"/>
                <w:lang w:val="pt-BR"/>
              </w:rPr>
              <w:t>covered</w:t>
            </w:r>
            <w:proofErr w:type="spellEnd"/>
            <w:r w:rsidRPr="008A61FC">
              <w:rPr>
                <w:rFonts w:asciiTheme="majorBidi" w:hAnsiTheme="majorBidi" w:cstheme="majorBidi"/>
                <w:sz w:val="24"/>
                <w:szCs w:val="24"/>
                <w:lang w:val="pt-BR"/>
              </w:rPr>
              <w:t xml:space="preserve"> </w:t>
            </w:r>
          </w:p>
        </w:tc>
        <w:tc>
          <w:tcPr>
            <w:tcW w:w="1260" w:type="dxa"/>
          </w:tcPr>
          <w:p w14:paraId="4949F6CB" w14:textId="75DA7EAF"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2.2 (0.4)</w:t>
            </w:r>
          </w:p>
        </w:tc>
        <w:tc>
          <w:tcPr>
            <w:tcW w:w="1170" w:type="dxa"/>
          </w:tcPr>
          <w:p w14:paraId="358D9FEA" w14:textId="253F5DEF"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37.9 (6.8)</w:t>
            </w:r>
          </w:p>
        </w:tc>
        <w:tc>
          <w:tcPr>
            <w:tcW w:w="1170" w:type="dxa"/>
          </w:tcPr>
          <w:p w14:paraId="153CA981" w14:textId="1CE3C4AB"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5.2 (1.1)</w:t>
            </w:r>
          </w:p>
        </w:tc>
        <w:tc>
          <w:tcPr>
            <w:tcW w:w="1260" w:type="dxa"/>
          </w:tcPr>
          <w:p w14:paraId="533F7701" w14:textId="68FC8CC4"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28 (4)</w:t>
            </w:r>
          </w:p>
        </w:tc>
        <w:tc>
          <w:tcPr>
            <w:tcW w:w="1260" w:type="dxa"/>
          </w:tcPr>
          <w:p w14:paraId="44C54398" w14:textId="15588376"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8.3 (1.0)</w:t>
            </w:r>
          </w:p>
        </w:tc>
        <w:tc>
          <w:tcPr>
            <w:tcW w:w="1260" w:type="dxa"/>
          </w:tcPr>
          <w:p w14:paraId="5EBEFD14" w14:textId="356FF8CE" w:rsidR="00AF69BF" w:rsidRPr="008A61FC" w:rsidRDefault="00AF69BF" w:rsidP="00AF69BF">
            <w:pPr>
              <w:jc w:val="center"/>
              <w:rPr>
                <w:rFonts w:asciiTheme="majorBidi" w:hAnsiTheme="majorBidi" w:cstheme="majorBidi"/>
                <w:sz w:val="24"/>
                <w:szCs w:val="24"/>
                <w:lang w:val="pt-BR"/>
              </w:rPr>
            </w:pPr>
            <w:ins w:id="1816" w:author="copyeditor" w:date="2020-02-23T13:00:00Z">
              <w:r w:rsidRPr="00164ADB">
                <w:rPr>
                  <w:rFonts w:asciiTheme="majorBidi" w:hAnsiTheme="majorBidi" w:cstheme="majorBidi"/>
                  <w:sz w:val="24"/>
                  <w:szCs w:val="24"/>
                  <w:lang w:val="pt-BR"/>
                </w:rPr>
                <w:t>–</w:t>
              </w:r>
            </w:ins>
            <w:del w:id="1817" w:author="copyeditor" w:date="2020-02-23T13:00:00Z">
              <w:r w:rsidRPr="008A61FC" w:rsidDel="00F17F12">
                <w:rPr>
                  <w:rFonts w:asciiTheme="majorBidi" w:hAnsiTheme="majorBidi" w:cstheme="majorBidi"/>
                  <w:sz w:val="24"/>
                  <w:szCs w:val="24"/>
                  <w:lang w:val="pt-BR"/>
                </w:rPr>
                <w:delText>-</w:delText>
              </w:r>
            </w:del>
          </w:p>
        </w:tc>
      </w:tr>
      <w:tr w:rsidR="00AF69BF" w:rsidRPr="008A61FC" w14:paraId="4B1C004B" w14:textId="77777777" w:rsidTr="00C21C84">
        <w:trPr>
          <w:trHeight w:val="244"/>
        </w:trPr>
        <w:tc>
          <w:tcPr>
            <w:tcW w:w="1230" w:type="dxa"/>
            <w:vMerge/>
          </w:tcPr>
          <w:p w14:paraId="71871A53" w14:textId="77777777" w:rsidR="00AF69BF" w:rsidRPr="008A61FC" w:rsidRDefault="00AF69BF" w:rsidP="00AF69BF">
            <w:pPr>
              <w:rPr>
                <w:rFonts w:asciiTheme="majorBidi" w:hAnsiTheme="majorBidi" w:cstheme="majorBidi"/>
                <w:sz w:val="24"/>
                <w:szCs w:val="24"/>
                <w:lang w:val="pt-BR"/>
              </w:rPr>
            </w:pPr>
          </w:p>
        </w:tc>
        <w:tc>
          <w:tcPr>
            <w:tcW w:w="1555" w:type="dxa"/>
          </w:tcPr>
          <w:p w14:paraId="6709C97A" w14:textId="112C2AFF" w:rsidR="00AF69BF" w:rsidRPr="008A61FC" w:rsidRDefault="00AF69BF" w:rsidP="00AF69BF">
            <w:pPr>
              <w:rPr>
                <w:rFonts w:asciiTheme="majorBidi" w:hAnsiTheme="majorBidi" w:cstheme="majorBidi"/>
                <w:sz w:val="24"/>
                <w:szCs w:val="24"/>
                <w:lang w:val="pt-BR"/>
              </w:rPr>
            </w:pPr>
            <w:r w:rsidRPr="008A61FC">
              <w:rPr>
                <w:rFonts w:asciiTheme="majorBidi" w:hAnsiTheme="majorBidi" w:cstheme="majorBidi"/>
                <w:sz w:val="24"/>
                <w:szCs w:val="24"/>
                <w:lang w:val="pt-BR"/>
              </w:rPr>
              <w:t>Covered</w:t>
            </w:r>
          </w:p>
        </w:tc>
        <w:tc>
          <w:tcPr>
            <w:tcW w:w="1260" w:type="dxa"/>
          </w:tcPr>
          <w:p w14:paraId="7D8339BD" w14:textId="7FB80793"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4.6 (3.5)</w:t>
            </w:r>
          </w:p>
        </w:tc>
        <w:tc>
          <w:tcPr>
            <w:tcW w:w="1170" w:type="dxa"/>
          </w:tcPr>
          <w:p w14:paraId="2E4B017F" w14:textId="52079E11"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3.3 (1)</w:t>
            </w:r>
          </w:p>
        </w:tc>
        <w:tc>
          <w:tcPr>
            <w:tcW w:w="1170" w:type="dxa"/>
          </w:tcPr>
          <w:p w14:paraId="0E85261A" w14:textId="0947E232"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6.5 (1.1)</w:t>
            </w:r>
          </w:p>
        </w:tc>
        <w:tc>
          <w:tcPr>
            <w:tcW w:w="1260" w:type="dxa"/>
          </w:tcPr>
          <w:p w14:paraId="2513796E" w14:textId="25BD60D9"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8 (3)</w:t>
            </w:r>
          </w:p>
        </w:tc>
        <w:tc>
          <w:tcPr>
            <w:tcW w:w="1260" w:type="dxa"/>
          </w:tcPr>
          <w:p w14:paraId="77263D76" w14:textId="6D391FA6"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w:t>
            </w:r>
          </w:p>
        </w:tc>
        <w:tc>
          <w:tcPr>
            <w:tcW w:w="1260" w:type="dxa"/>
          </w:tcPr>
          <w:p w14:paraId="1110C32B" w14:textId="1E856C95" w:rsidR="00AF69BF" w:rsidRPr="008A61FC" w:rsidRDefault="00AF69BF" w:rsidP="00AF69BF">
            <w:pPr>
              <w:jc w:val="center"/>
              <w:rPr>
                <w:rFonts w:asciiTheme="majorBidi" w:hAnsiTheme="majorBidi" w:cstheme="majorBidi"/>
                <w:sz w:val="24"/>
                <w:szCs w:val="24"/>
                <w:lang w:val="pt-BR"/>
              </w:rPr>
            </w:pPr>
            <w:ins w:id="1818" w:author="copyeditor" w:date="2020-02-23T13:00:00Z">
              <w:r w:rsidRPr="00164ADB">
                <w:rPr>
                  <w:rFonts w:asciiTheme="majorBidi" w:hAnsiTheme="majorBidi" w:cstheme="majorBidi"/>
                  <w:sz w:val="24"/>
                  <w:szCs w:val="24"/>
                  <w:lang w:val="pt-BR"/>
                </w:rPr>
                <w:t>–</w:t>
              </w:r>
            </w:ins>
            <w:del w:id="1819" w:author="copyeditor" w:date="2020-02-23T13:00:00Z">
              <w:r w:rsidRPr="008A61FC" w:rsidDel="00F17F12">
                <w:rPr>
                  <w:rFonts w:asciiTheme="majorBidi" w:hAnsiTheme="majorBidi" w:cstheme="majorBidi"/>
                  <w:sz w:val="24"/>
                  <w:szCs w:val="24"/>
                  <w:lang w:val="pt-BR"/>
                </w:rPr>
                <w:delText>-</w:delText>
              </w:r>
            </w:del>
          </w:p>
        </w:tc>
      </w:tr>
      <w:tr w:rsidR="00AF69BF" w:rsidRPr="008A61FC" w14:paraId="4AE04645" w14:textId="77777777" w:rsidTr="00C21C84">
        <w:trPr>
          <w:trHeight w:val="255"/>
        </w:trPr>
        <w:tc>
          <w:tcPr>
            <w:tcW w:w="1230" w:type="dxa"/>
          </w:tcPr>
          <w:p w14:paraId="6860538D" w14:textId="77777777" w:rsidR="00AF69BF" w:rsidRPr="008A61FC" w:rsidRDefault="00AF69BF" w:rsidP="00AF69BF">
            <w:pPr>
              <w:rPr>
                <w:rFonts w:asciiTheme="majorBidi" w:hAnsiTheme="majorBidi" w:cstheme="majorBidi"/>
                <w:sz w:val="24"/>
                <w:szCs w:val="24"/>
                <w:lang w:val="pt-BR"/>
              </w:rPr>
            </w:pPr>
          </w:p>
        </w:tc>
        <w:tc>
          <w:tcPr>
            <w:tcW w:w="1555" w:type="dxa"/>
          </w:tcPr>
          <w:p w14:paraId="52723BD6" w14:textId="77777777" w:rsidR="00AF69BF" w:rsidRPr="008A61FC" w:rsidRDefault="00AF69BF" w:rsidP="00AF69BF">
            <w:pPr>
              <w:rPr>
                <w:rFonts w:asciiTheme="majorBidi" w:hAnsiTheme="majorBidi" w:cstheme="majorBidi"/>
                <w:sz w:val="24"/>
                <w:szCs w:val="24"/>
                <w:lang w:val="pt-BR"/>
              </w:rPr>
            </w:pPr>
          </w:p>
        </w:tc>
        <w:tc>
          <w:tcPr>
            <w:tcW w:w="1260" w:type="dxa"/>
          </w:tcPr>
          <w:p w14:paraId="036E6500" w14:textId="10837082" w:rsidR="00AF69BF" w:rsidRPr="008A61FC" w:rsidRDefault="00AF69BF" w:rsidP="00AF69BF">
            <w:pPr>
              <w:jc w:val="center"/>
              <w:rPr>
                <w:rFonts w:asciiTheme="majorBidi" w:hAnsiTheme="majorBidi" w:cstheme="majorBidi"/>
                <w:sz w:val="24"/>
                <w:szCs w:val="24"/>
                <w:lang w:val="pt-BR"/>
              </w:rPr>
            </w:pPr>
          </w:p>
        </w:tc>
        <w:tc>
          <w:tcPr>
            <w:tcW w:w="1170" w:type="dxa"/>
          </w:tcPr>
          <w:p w14:paraId="3D2565D3" w14:textId="56E93BBE" w:rsidR="00AF69BF" w:rsidRPr="008A61FC" w:rsidRDefault="00AF69BF" w:rsidP="00AF69BF">
            <w:pPr>
              <w:jc w:val="center"/>
              <w:rPr>
                <w:rFonts w:asciiTheme="majorBidi" w:hAnsiTheme="majorBidi" w:cstheme="majorBidi"/>
                <w:sz w:val="24"/>
                <w:szCs w:val="24"/>
                <w:lang w:val="pt-BR"/>
              </w:rPr>
            </w:pPr>
          </w:p>
        </w:tc>
        <w:tc>
          <w:tcPr>
            <w:tcW w:w="1170" w:type="dxa"/>
          </w:tcPr>
          <w:p w14:paraId="5EC02BAA" w14:textId="2C5BC033" w:rsidR="00AF69BF" w:rsidRPr="008A61FC" w:rsidRDefault="00AF69BF" w:rsidP="00AF69BF">
            <w:pPr>
              <w:jc w:val="center"/>
              <w:rPr>
                <w:rFonts w:asciiTheme="majorBidi" w:hAnsiTheme="majorBidi" w:cstheme="majorBidi"/>
                <w:sz w:val="24"/>
                <w:szCs w:val="24"/>
                <w:lang w:val="pt-BR"/>
              </w:rPr>
            </w:pPr>
          </w:p>
        </w:tc>
        <w:tc>
          <w:tcPr>
            <w:tcW w:w="1260" w:type="dxa"/>
          </w:tcPr>
          <w:p w14:paraId="0D57F4B3" w14:textId="225B8721" w:rsidR="00AF69BF" w:rsidRPr="008A61FC" w:rsidRDefault="00AF69BF" w:rsidP="00AF69BF">
            <w:pPr>
              <w:jc w:val="center"/>
              <w:rPr>
                <w:rFonts w:asciiTheme="majorBidi" w:hAnsiTheme="majorBidi" w:cstheme="majorBidi"/>
                <w:sz w:val="24"/>
                <w:szCs w:val="24"/>
                <w:lang w:val="pt-BR"/>
              </w:rPr>
            </w:pPr>
          </w:p>
        </w:tc>
        <w:tc>
          <w:tcPr>
            <w:tcW w:w="1260" w:type="dxa"/>
          </w:tcPr>
          <w:p w14:paraId="025325A3" w14:textId="335015A7" w:rsidR="00AF69BF" w:rsidRPr="008A61FC" w:rsidRDefault="00AF69BF" w:rsidP="00AF69BF">
            <w:pPr>
              <w:jc w:val="center"/>
              <w:rPr>
                <w:rFonts w:asciiTheme="majorBidi" w:hAnsiTheme="majorBidi" w:cstheme="majorBidi"/>
                <w:sz w:val="24"/>
                <w:szCs w:val="24"/>
                <w:lang w:val="pt-BR"/>
              </w:rPr>
            </w:pPr>
          </w:p>
        </w:tc>
        <w:tc>
          <w:tcPr>
            <w:tcW w:w="1260" w:type="dxa"/>
          </w:tcPr>
          <w:p w14:paraId="4AD790F1" w14:textId="7FA35210" w:rsidR="00AF69BF" w:rsidRPr="008A61FC" w:rsidRDefault="00AF69BF" w:rsidP="00AF69BF">
            <w:pPr>
              <w:jc w:val="center"/>
              <w:rPr>
                <w:rFonts w:asciiTheme="majorBidi" w:hAnsiTheme="majorBidi" w:cstheme="majorBidi"/>
                <w:sz w:val="24"/>
                <w:szCs w:val="24"/>
                <w:lang w:val="pt-BR"/>
              </w:rPr>
            </w:pPr>
            <w:ins w:id="1820" w:author="copyeditor" w:date="2020-02-23T13:00:00Z">
              <w:r w:rsidRPr="00164ADB">
                <w:rPr>
                  <w:rFonts w:asciiTheme="majorBidi" w:hAnsiTheme="majorBidi" w:cstheme="majorBidi"/>
                  <w:sz w:val="24"/>
                  <w:szCs w:val="24"/>
                  <w:lang w:val="pt-BR"/>
                </w:rPr>
                <w:t>–</w:t>
              </w:r>
            </w:ins>
          </w:p>
        </w:tc>
      </w:tr>
      <w:tr w:rsidR="00AF69BF" w:rsidRPr="008A61FC" w14:paraId="37A56966" w14:textId="77777777" w:rsidTr="00C21C84">
        <w:trPr>
          <w:trHeight w:val="255"/>
        </w:trPr>
        <w:tc>
          <w:tcPr>
            <w:tcW w:w="1230" w:type="dxa"/>
            <w:vMerge w:val="restart"/>
          </w:tcPr>
          <w:p w14:paraId="0C441584" w14:textId="77777777" w:rsidR="00AF69BF" w:rsidRPr="008A61FC" w:rsidRDefault="00AF69BF" w:rsidP="00AF69BF">
            <w:pPr>
              <w:rPr>
                <w:rFonts w:asciiTheme="majorBidi" w:hAnsiTheme="majorBidi" w:cstheme="majorBidi"/>
                <w:sz w:val="24"/>
                <w:szCs w:val="24"/>
                <w:lang w:val="pt-BR"/>
              </w:rPr>
            </w:pPr>
            <w:r w:rsidRPr="008A61FC">
              <w:rPr>
                <w:rFonts w:asciiTheme="majorBidi" w:hAnsiTheme="majorBidi" w:cstheme="majorBidi"/>
                <w:sz w:val="24"/>
                <w:szCs w:val="24"/>
                <w:lang w:val="pt-BR"/>
              </w:rPr>
              <w:t>Michigan</w:t>
            </w:r>
          </w:p>
        </w:tc>
        <w:tc>
          <w:tcPr>
            <w:tcW w:w="1555" w:type="dxa"/>
          </w:tcPr>
          <w:p w14:paraId="2AFA1B62" w14:textId="7BD9CFC4" w:rsidR="00AF69BF" w:rsidRPr="008A61FC" w:rsidRDefault="00AF69BF" w:rsidP="00AF69BF">
            <w:pPr>
              <w:rPr>
                <w:rFonts w:asciiTheme="majorBidi" w:hAnsiTheme="majorBidi" w:cstheme="majorBidi"/>
                <w:sz w:val="24"/>
                <w:szCs w:val="24"/>
                <w:lang w:val="pt-BR"/>
              </w:rPr>
            </w:pPr>
            <w:proofErr w:type="spellStart"/>
            <w:r w:rsidRPr="008A61FC">
              <w:rPr>
                <w:rFonts w:asciiTheme="majorBidi" w:hAnsiTheme="majorBidi" w:cstheme="majorBidi"/>
                <w:sz w:val="24"/>
                <w:szCs w:val="24"/>
                <w:lang w:val="pt-BR"/>
              </w:rPr>
              <w:t>Non</w:t>
            </w:r>
            <w:del w:id="1821" w:author="copyeditor" w:date="2020-02-21T13:37:00Z">
              <w:r w:rsidRPr="008A61FC" w:rsidDel="00EC148F">
                <w:rPr>
                  <w:rFonts w:asciiTheme="majorBidi" w:hAnsiTheme="majorBidi" w:cstheme="majorBidi"/>
                  <w:sz w:val="24"/>
                  <w:szCs w:val="24"/>
                  <w:lang w:val="pt-BR"/>
                </w:rPr>
                <w:delText>-</w:delText>
              </w:r>
            </w:del>
            <w:r w:rsidRPr="008A61FC">
              <w:rPr>
                <w:rFonts w:asciiTheme="majorBidi" w:hAnsiTheme="majorBidi" w:cstheme="majorBidi"/>
                <w:sz w:val="24"/>
                <w:szCs w:val="24"/>
                <w:lang w:val="pt-BR"/>
              </w:rPr>
              <w:t>covered</w:t>
            </w:r>
            <w:proofErr w:type="spellEnd"/>
            <w:r w:rsidRPr="008A61FC">
              <w:rPr>
                <w:rFonts w:asciiTheme="majorBidi" w:hAnsiTheme="majorBidi" w:cstheme="majorBidi"/>
                <w:sz w:val="24"/>
                <w:szCs w:val="24"/>
                <w:lang w:val="pt-BR"/>
              </w:rPr>
              <w:t xml:space="preserve"> </w:t>
            </w:r>
          </w:p>
        </w:tc>
        <w:tc>
          <w:tcPr>
            <w:tcW w:w="1260" w:type="dxa"/>
          </w:tcPr>
          <w:p w14:paraId="57F93B71" w14:textId="438013B2"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1.4 (0.7)</w:t>
            </w:r>
          </w:p>
        </w:tc>
        <w:tc>
          <w:tcPr>
            <w:tcW w:w="1170" w:type="dxa"/>
          </w:tcPr>
          <w:p w14:paraId="0F6A4AC6" w14:textId="23807F30"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39.1 (8.7)</w:t>
            </w:r>
          </w:p>
        </w:tc>
        <w:tc>
          <w:tcPr>
            <w:tcW w:w="1170" w:type="dxa"/>
          </w:tcPr>
          <w:p w14:paraId="7BC356E8" w14:textId="67AB625A"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4.9 (2.6)</w:t>
            </w:r>
          </w:p>
        </w:tc>
        <w:tc>
          <w:tcPr>
            <w:tcW w:w="1260" w:type="dxa"/>
          </w:tcPr>
          <w:p w14:paraId="0FE9FF57" w14:textId="77777777"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71 (52)</w:t>
            </w:r>
          </w:p>
        </w:tc>
        <w:tc>
          <w:tcPr>
            <w:tcW w:w="1260" w:type="dxa"/>
          </w:tcPr>
          <w:p w14:paraId="1EF5663A" w14:textId="77777777"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11 (3)</w:t>
            </w:r>
          </w:p>
        </w:tc>
        <w:tc>
          <w:tcPr>
            <w:tcW w:w="1260" w:type="dxa"/>
          </w:tcPr>
          <w:p w14:paraId="475F8CB2" w14:textId="30A8E58C" w:rsidR="00AF69BF" w:rsidRPr="008A61FC" w:rsidRDefault="00AF69BF" w:rsidP="00AF69BF">
            <w:pPr>
              <w:jc w:val="center"/>
              <w:rPr>
                <w:rFonts w:asciiTheme="majorBidi" w:hAnsiTheme="majorBidi" w:cstheme="majorBidi"/>
                <w:sz w:val="24"/>
                <w:szCs w:val="24"/>
                <w:lang w:val="pt-BR"/>
              </w:rPr>
            </w:pPr>
            <w:ins w:id="1822" w:author="copyeditor" w:date="2020-02-23T13:00:00Z">
              <w:r w:rsidRPr="00164ADB">
                <w:rPr>
                  <w:rFonts w:asciiTheme="majorBidi" w:hAnsiTheme="majorBidi" w:cstheme="majorBidi"/>
                  <w:sz w:val="24"/>
                  <w:szCs w:val="24"/>
                  <w:lang w:val="pt-BR"/>
                </w:rPr>
                <w:t>–</w:t>
              </w:r>
            </w:ins>
            <w:del w:id="1823" w:author="copyeditor" w:date="2020-02-23T13:00:00Z">
              <w:r w:rsidRPr="008A61FC" w:rsidDel="00F17F12">
                <w:rPr>
                  <w:rFonts w:asciiTheme="majorBidi" w:hAnsiTheme="majorBidi" w:cstheme="majorBidi"/>
                  <w:sz w:val="24"/>
                  <w:szCs w:val="24"/>
                  <w:lang w:val="pt-BR"/>
                </w:rPr>
                <w:delText>-</w:delText>
              </w:r>
            </w:del>
          </w:p>
        </w:tc>
      </w:tr>
      <w:tr w:rsidR="00AF69BF" w:rsidRPr="008A61FC" w14:paraId="44A48167" w14:textId="77777777" w:rsidTr="00C21C84">
        <w:trPr>
          <w:trHeight w:val="244"/>
        </w:trPr>
        <w:tc>
          <w:tcPr>
            <w:tcW w:w="1230" w:type="dxa"/>
            <w:vMerge/>
          </w:tcPr>
          <w:p w14:paraId="5FC934A3" w14:textId="77777777" w:rsidR="00AF69BF" w:rsidRPr="008A61FC" w:rsidRDefault="00AF69BF" w:rsidP="00AF69BF">
            <w:pPr>
              <w:rPr>
                <w:rFonts w:asciiTheme="majorBidi" w:hAnsiTheme="majorBidi" w:cstheme="majorBidi"/>
                <w:sz w:val="24"/>
                <w:szCs w:val="24"/>
                <w:lang w:val="pt-BR"/>
              </w:rPr>
            </w:pPr>
          </w:p>
        </w:tc>
        <w:tc>
          <w:tcPr>
            <w:tcW w:w="1555" w:type="dxa"/>
          </w:tcPr>
          <w:p w14:paraId="44F52F1A" w14:textId="1FBEFD65" w:rsidR="00AF69BF" w:rsidRPr="008A61FC" w:rsidRDefault="00AF69BF" w:rsidP="00AF69BF">
            <w:pPr>
              <w:rPr>
                <w:rFonts w:asciiTheme="majorBidi" w:hAnsiTheme="majorBidi" w:cstheme="majorBidi"/>
                <w:sz w:val="24"/>
                <w:szCs w:val="24"/>
                <w:lang w:val="pt-BR"/>
              </w:rPr>
            </w:pPr>
            <w:r w:rsidRPr="008A61FC">
              <w:rPr>
                <w:rFonts w:asciiTheme="majorBidi" w:hAnsiTheme="majorBidi" w:cstheme="majorBidi"/>
                <w:sz w:val="24"/>
                <w:szCs w:val="24"/>
                <w:lang w:val="pt-BR"/>
              </w:rPr>
              <w:t>Covered</w:t>
            </w:r>
          </w:p>
        </w:tc>
        <w:tc>
          <w:tcPr>
            <w:tcW w:w="1260" w:type="dxa"/>
          </w:tcPr>
          <w:p w14:paraId="0D1CC2C7" w14:textId="34E916F9"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1.7 (0.3)</w:t>
            </w:r>
          </w:p>
        </w:tc>
        <w:tc>
          <w:tcPr>
            <w:tcW w:w="1170" w:type="dxa"/>
          </w:tcPr>
          <w:p w14:paraId="236906F7" w14:textId="0D68A188"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13.0 (1.5)</w:t>
            </w:r>
          </w:p>
        </w:tc>
        <w:tc>
          <w:tcPr>
            <w:tcW w:w="1170" w:type="dxa"/>
          </w:tcPr>
          <w:p w14:paraId="0F3CEDD4" w14:textId="6D232718"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1.7 (0.5)</w:t>
            </w:r>
          </w:p>
        </w:tc>
        <w:tc>
          <w:tcPr>
            <w:tcW w:w="1260" w:type="dxa"/>
          </w:tcPr>
          <w:p w14:paraId="2F7C850E" w14:textId="77777777"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7 (7)</w:t>
            </w:r>
          </w:p>
        </w:tc>
        <w:tc>
          <w:tcPr>
            <w:tcW w:w="1260" w:type="dxa"/>
          </w:tcPr>
          <w:p w14:paraId="570935EA" w14:textId="77777777"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1 (1)</w:t>
            </w:r>
          </w:p>
        </w:tc>
        <w:tc>
          <w:tcPr>
            <w:tcW w:w="1260" w:type="dxa"/>
          </w:tcPr>
          <w:p w14:paraId="176624F5" w14:textId="3B3AA559" w:rsidR="00AF69BF" w:rsidRPr="008A61FC" w:rsidRDefault="00AF69BF" w:rsidP="00AF69BF">
            <w:pPr>
              <w:jc w:val="center"/>
              <w:rPr>
                <w:rFonts w:asciiTheme="majorBidi" w:hAnsiTheme="majorBidi" w:cstheme="majorBidi"/>
                <w:sz w:val="24"/>
                <w:szCs w:val="24"/>
                <w:lang w:val="pt-BR"/>
              </w:rPr>
            </w:pPr>
            <w:ins w:id="1824" w:author="copyeditor" w:date="2020-02-23T13:00:00Z">
              <w:r w:rsidRPr="00164ADB">
                <w:rPr>
                  <w:rFonts w:asciiTheme="majorBidi" w:hAnsiTheme="majorBidi" w:cstheme="majorBidi"/>
                  <w:sz w:val="24"/>
                  <w:szCs w:val="24"/>
                  <w:lang w:val="pt-BR"/>
                </w:rPr>
                <w:t>–</w:t>
              </w:r>
            </w:ins>
            <w:del w:id="1825" w:author="copyeditor" w:date="2020-02-23T13:00:00Z">
              <w:r w:rsidRPr="008A61FC" w:rsidDel="00F17F12">
                <w:rPr>
                  <w:rFonts w:asciiTheme="majorBidi" w:hAnsiTheme="majorBidi" w:cstheme="majorBidi"/>
                  <w:sz w:val="24"/>
                  <w:szCs w:val="24"/>
                  <w:lang w:val="pt-BR"/>
                </w:rPr>
                <w:delText>-</w:delText>
              </w:r>
            </w:del>
          </w:p>
        </w:tc>
      </w:tr>
      <w:tr w:rsidR="00487F75" w:rsidRPr="008A61FC" w14:paraId="6EBA5ECA" w14:textId="77777777" w:rsidTr="00C21C84">
        <w:trPr>
          <w:trHeight w:val="255"/>
        </w:trPr>
        <w:tc>
          <w:tcPr>
            <w:tcW w:w="1230" w:type="dxa"/>
          </w:tcPr>
          <w:p w14:paraId="745FB82D" w14:textId="77777777" w:rsidR="00012383" w:rsidRPr="008A61FC" w:rsidRDefault="00012383" w:rsidP="00012383">
            <w:pPr>
              <w:rPr>
                <w:rFonts w:asciiTheme="majorBidi" w:hAnsiTheme="majorBidi" w:cstheme="majorBidi"/>
                <w:sz w:val="24"/>
                <w:szCs w:val="24"/>
                <w:lang w:val="pt-BR"/>
              </w:rPr>
            </w:pPr>
          </w:p>
        </w:tc>
        <w:tc>
          <w:tcPr>
            <w:tcW w:w="1555" w:type="dxa"/>
          </w:tcPr>
          <w:p w14:paraId="17299547" w14:textId="77777777" w:rsidR="00012383" w:rsidRPr="008A61FC" w:rsidRDefault="00012383" w:rsidP="00012383">
            <w:pPr>
              <w:rPr>
                <w:rFonts w:asciiTheme="majorBidi" w:hAnsiTheme="majorBidi" w:cstheme="majorBidi"/>
                <w:sz w:val="24"/>
                <w:szCs w:val="24"/>
                <w:lang w:val="pt-BR"/>
              </w:rPr>
            </w:pPr>
          </w:p>
        </w:tc>
        <w:tc>
          <w:tcPr>
            <w:tcW w:w="1260" w:type="dxa"/>
          </w:tcPr>
          <w:p w14:paraId="3150933E" w14:textId="77777777" w:rsidR="00012383" w:rsidRPr="008A61FC" w:rsidRDefault="00012383" w:rsidP="00012383">
            <w:pPr>
              <w:jc w:val="center"/>
              <w:rPr>
                <w:rFonts w:asciiTheme="majorBidi" w:hAnsiTheme="majorBidi" w:cstheme="majorBidi"/>
                <w:sz w:val="24"/>
                <w:szCs w:val="24"/>
                <w:lang w:val="pt-BR"/>
              </w:rPr>
            </w:pPr>
          </w:p>
        </w:tc>
        <w:tc>
          <w:tcPr>
            <w:tcW w:w="1170" w:type="dxa"/>
          </w:tcPr>
          <w:p w14:paraId="7B2D922D" w14:textId="77777777" w:rsidR="00012383" w:rsidRPr="008A61FC" w:rsidRDefault="00012383" w:rsidP="00012383">
            <w:pPr>
              <w:jc w:val="center"/>
              <w:rPr>
                <w:rFonts w:asciiTheme="majorBidi" w:hAnsiTheme="majorBidi" w:cstheme="majorBidi"/>
                <w:sz w:val="24"/>
                <w:szCs w:val="24"/>
                <w:lang w:val="pt-BR"/>
              </w:rPr>
            </w:pPr>
          </w:p>
        </w:tc>
        <w:tc>
          <w:tcPr>
            <w:tcW w:w="1170" w:type="dxa"/>
          </w:tcPr>
          <w:p w14:paraId="1E4DD4B1" w14:textId="77777777" w:rsidR="00012383" w:rsidRPr="008A61FC" w:rsidRDefault="00012383" w:rsidP="00012383">
            <w:pPr>
              <w:jc w:val="center"/>
              <w:rPr>
                <w:rFonts w:asciiTheme="majorBidi" w:hAnsiTheme="majorBidi" w:cstheme="majorBidi"/>
                <w:sz w:val="24"/>
                <w:szCs w:val="24"/>
                <w:lang w:val="pt-BR"/>
              </w:rPr>
            </w:pPr>
          </w:p>
        </w:tc>
        <w:tc>
          <w:tcPr>
            <w:tcW w:w="1260" w:type="dxa"/>
          </w:tcPr>
          <w:p w14:paraId="2AE54605" w14:textId="77777777" w:rsidR="00012383" w:rsidRPr="008A61FC" w:rsidRDefault="00012383" w:rsidP="00012383">
            <w:pPr>
              <w:jc w:val="center"/>
              <w:rPr>
                <w:rFonts w:asciiTheme="majorBidi" w:hAnsiTheme="majorBidi" w:cstheme="majorBidi"/>
                <w:sz w:val="24"/>
                <w:szCs w:val="24"/>
                <w:lang w:val="pt-BR"/>
              </w:rPr>
            </w:pPr>
          </w:p>
        </w:tc>
        <w:tc>
          <w:tcPr>
            <w:tcW w:w="1260" w:type="dxa"/>
          </w:tcPr>
          <w:p w14:paraId="38BBFEBD" w14:textId="77777777" w:rsidR="00012383" w:rsidRPr="008A61FC" w:rsidRDefault="00012383" w:rsidP="00012383">
            <w:pPr>
              <w:jc w:val="center"/>
              <w:rPr>
                <w:rFonts w:asciiTheme="majorBidi" w:hAnsiTheme="majorBidi" w:cstheme="majorBidi"/>
                <w:sz w:val="24"/>
                <w:szCs w:val="24"/>
                <w:lang w:val="pt-BR"/>
              </w:rPr>
            </w:pPr>
          </w:p>
        </w:tc>
        <w:tc>
          <w:tcPr>
            <w:tcW w:w="1260" w:type="dxa"/>
          </w:tcPr>
          <w:p w14:paraId="1F287918" w14:textId="77777777" w:rsidR="00012383" w:rsidRPr="008A61FC" w:rsidRDefault="00012383" w:rsidP="00012383">
            <w:pPr>
              <w:jc w:val="center"/>
              <w:rPr>
                <w:rFonts w:asciiTheme="majorBidi" w:hAnsiTheme="majorBidi" w:cstheme="majorBidi"/>
                <w:sz w:val="24"/>
                <w:szCs w:val="24"/>
                <w:lang w:val="pt-BR"/>
              </w:rPr>
            </w:pPr>
          </w:p>
        </w:tc>
      </w:tr>
      <w:tr w:rsidR="00AF69BF" w:rsidRPr="008A61FC" w14:paraId="74210ADE" w14:textId="77777777" w:rsidTr="00C21C84">
        <w:trPr>
          <w:trHeight w:val="244"/>
        </w:trPr>
        <w:tc>
          <w:tcPr>
            <w:tcW w:w="1230" w:type="dxa"/>
            <w:vMerge w:val="restart"/>
          </w:tcPr>
          <w:p w14:paraId="7605214F" w14:textId="77777777" w:rsidR="00AF69BF" w:rsidRPr="008A61FC" w:rsidRDefault="00AF69BF" w:rsidP="00AF69BF">
            <w:pPr>
              <w:rPr>
                <w:rFonts w:asciiTheme="majorBidi" w:hAnsiTheme="majorBidi" w:cstheme="majorBidi"/>
                <w:sz w:val="24"/>
                <w:szCs w:val="24"/>
                <w:lang w:val="pt-BR"/>
              </w:rPr>
            </w:pPr>
            <w:r w:rsidRPr="008A61FC">
              <w:rPr>
                <w:rFonts w:asciiTheme="majorBidi" w:hAnsiTheme="majorBidi" w:cstheme="majorBidi"/>
                <w:sz w:val="24"/>
                <w:szCs w:val="24"/>
                <w:lang w:val="pt-BR"/>
              </w:rPr>
              <w:t>Nebraska</w:t>
            </w:r>
          </w:p>
        </w:tc>
        <w:tc>
          <w:tcPr>
            <w:tcW w:w="1555" w:type="dxa"/>
          </w:tcPr>
          <w:p w14:paraId="3DDBCC2F" w14:textId="6E049BEB" w:rsidR="00AF69BF" w:rsidRPr="008A61FC" w:rsidRDefault="00AF69BF" w:rsidP="00AF69BF">
            <w:pPr>
              <w:rPr>
                <w:rFonts w:asciiTheme="majorBidi" w:hAnsiTheme="majorBidi" w:cstheme="majorBidi"/>
                <w:sz w:val="24"/>
                <w:szCs w:val="24"/>
                <w:lang w:val="pt-BR"/>
              </w:rPr>
            </w:pPr>
            <w:proofErr w:type="spellStart"/>
            <w:r w:rsidRPr="008A61FC">
              <w:rPr>
                <w:rFonts w:asciiTheme="majorBidi" w:hAnsiTheme="majorBidi" w:cstheme="majorBidi"/>
                <w:sz w:val="24"/>
                <w:szCs w:val="24"/>
                <w:lang w:val="pt-BR"/>
              </w:rPr>
              <w:t>Non</w:t>
            </w:r>
            <w:del w:id="1826" w:author="copyeditor" w:date="2020-02-21T13:37:00Z">
              <w:r w:rsidRPr="008A61FC" w:rsidDel="00EC148F">
                <w:rPr>
                  <w:rFonts w:asciiTheme="majorBidi" w:hAnsiTheme="majorBidi" w:cstheme="majorBidi"/>
                  <w:sz w:val="24"/>
                  <w:szCs w:val="24"/>
                  <w:lang w:val="pt-BR"/>
                </w:rPr>
                <w:delText>-</w:delText>
              </w:r>
            </w:del>
            <w:r w:rsidRPr="008A61FC">
              <w:rPr>
                <w:rFonts w:asciiTheme="majorBidi" w:hAnsiTheme="majorBidi" w:cstheme="majorBidi"/>
                <w:sz w:val="24"/>
                <w:szCs w:val="24"/>
                <w:lang w:val="pt-BR"/>
              </w:rPr>
              <w:t>covered</w:t>
            </w:r>
            <w:proofErr w:type="spellEnd"/>
            <w:r w:rsidRPr="008A61FC">
              <w:rPr>
                <w:rFonts w:asciiTheme="majorBidi" w:hAnsiTheme="majorBidi" w:cstheme="majorBidi"/>
                <w:sz w:val="24"/>
                <w:szCs w:val="24"/>
                <w:lang w:val="pt-BR"/>
              </w:rPr>
              <w:t xml:space="preserve"> </w:t>
            </w:r>
          </w:p>
        </w:tc>
        <w:tc>
          <w:tcPr>
            <w:tcW w:w="1260" w:type="dxa"/>
          </w:tcPr>
          <w:p w14:paraId="343503E9" w14:textId="237CAE72"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16.4 (27.2)</w:t>
            </w:r>
          </w:p>
        </w:tc>
        <w:tc>
          <w:tcPr>
            <w:tcW w:w="1170" w:type="dxa"/>
          </w:tcPr>
          <w:p w14:paraId="70E3DD81" w14:textId="2141067F"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65.1 (6.1)</w:t>
            </w:r>
          </w:p>
        </w:tc>
        <w:tc>
          <w:tcPr>
            <w:tcW w:w="1170" w:type="dxa"/>
          </w:tcPr>
          <w:p w14:paraId="70B59239" w14:textId="43BDBFA3"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6.6 (0.9)</w:t>
            </w:r>
          </w:p>
        </w:tc>
        <w:tc>
          <w:tcPr>
            <w:tcW w:w="1260" w:type="dxa"/>
          </w:tcPr>
          <w:p w14:paraId="00B7985C" w14:textId="49B88149" w:rsidR="00AF69BF" w:rsidRPr="008A61FC" w:rsidRDefault="00AF69BF" w:rsidP="00AF69BF">
            <w:pPr>
              <w:jc w:val="center"/>
              <w:rPr>
                <w:rFonts w:asciiTheme="majorBidi" w:hAnsiTheme="majorBidi" w:cstheme="majorBidi"/>
                <w:sz w:val="24"/>
                <w:szCs w:val="24"/>
                <w:lang w:val="pt-BR"/>
              </w:rPr>
            </w:pPr>
            <w:del w:id="1827" w:author="copyeditor" w:date="2020-02-23T13:00:00Z">
              <w:r w:rsidRPr="008A61FC" w:rsidDel="00AF69BF">
                <w:rPr>
                  <w:rFonts w:asciiTheme="majorBidi" w:hAnsiTheme="majorBidi" w:cstheme="majorBidi"/>
                  <w:sz w:val="24"/>
                  <w:szCs w:val="24"/>
                  <w:lang w:val="pt-BR"/>
                </w:rPr>
                <w:delText>-</w:delText>
              </w:r>
            </w:del>
            <w:ins w:id="1828" w:author="copyeditor" w:date="2020-02-23T13:00:00Z">
              <w:r>
                <w:rPr>
                  <w:rFonts w:asciiTheme="majorBidi" w:hAnsiTheme="majorBidi" w:cstheme="majorBidi"/>
                  <w:sz w:val="24"/>
                  <w:szCs w:val="24"/>
                  <w:lang w:val="pt-BR"/>
                </w:rPr>
                <w:t>–</w:t>
              </w:r>
            </w:ins>
          </w:p>
        </w:tc>
        <w:tc>
          <w:tcPr>
            <w:tcW w:w="1260" w:type="dxa"/>
          </w:tcPr>
          <w:p w14:paraId="1E5CBA72" w14:textId="2F5053FA" w:rsidR="00AF69BF" w:rsidRPr="008A61FC" w:rsidRDefault="00AF69BF" w:rsidP="00AF69BF">
            <w:pPr>
              <w:jc w:val="center"/>
              <w:rPr>
                <w:rFonts w:asciiTheme="majorBidi" w:hAnsiTheme="majorBidi" w:cstheme="majorBidi"/>
                <w:sz w:val="24"/>
                <w:szCs w:val="24"/>
                <w:lang w:val="pt-BR"/>
              </w:rPr>
            </w:pPr>
            <w:ins w:id="1829" w:author="copyeditor" w:date="2020-02-23T13:00:00Z">
              <w:r w:rsidRPr="003805CE">
                <w:rPr>
                  <w:rFonts w:asciiTheme="majorBidi" w:hAnsiTheme="majorBidi" w:cstheme="majorBidi"/>
                  <w:sz w:val="24"/>
                  <w:szCs w:val="24"/>
                  <w:lang w:val="pt-BR"/>
                </w:rPr>
                <w:t>–</w:t>
              </w:r>
            </w:ins>
            <w:del w:id="1830" w:author="copyeditor" w:date="2020-02-23T13:00:00Z">
              <w:r w:rsidRPr="008A61FC" w:rsidDel="00C659BF">
                <w:rPr>
                  <w:rFonts w:asciiTheme="majorBidi" w:hAnsiTheme="majorBidi" w:cstheme="majorBidi"/>
                  <w:sz w:val="24"/>
                  <w:szCs w:val="24"/>
                  <w:lang w:val="pt-BR"/>
                </w:rPr>
                <w:delText>-</w:delText>
              </w:r>
            </w:del>
          </w:p>
        </w:tc>
        <w:tc>
          <w:tcPr>
            <w:tcW w:w="1260" w:type="dxa"/>
          </w:tcPr>
          <w:p w14:paraId="666963A8" w14:textId="31633993" w:rsidR="00AF69BF" w:rsidRPr="008A61FC" w:rsidRDefault="00AF69BF" w:rsidP="00AF69BF">
            <w:pPr>
              <w:jc w:val="center"/>
              <w:rPr>
                <w:rFonts w:asciiTheme="majorBidi" w:hAnsiTheme="majorBidi" w:cstheme="majorBidi"/>
                <w:sz w:val="24"/>
                <w:szCs w:val="24"/>
                <w:lang w:val="pt-BR"/>
              </w:rPr>
            </w:pPr>
            <w:ins w:id="1831" w:author="copyeditor" w:date="2020-02-23T13:00:00Z">
              <w:r w:rsidRPr="00A746E0">
                <w:rPr>
                  <w:rFonts w:asciiTheme="majorBidi" w:hAnsiTheme="majorBidi" w:cstheme="majorBidi"/>
                  <w:sz w:val="24"/>
                  <w:szCs w:val="24"/>
                  <w:lang w:val="pt-BR"/>
                </w:rPr>
                <w:t>–</w:t>
              </w:r>
            </w:ins>
            <w:del w:id="1832" w:author="copyeditor" w:date="2020-02-23T13:00:00Z">
              <w:r w:rsidRPr="008A61FC" w:rsidDel="009A7B44">
                <w:rPr>
                  <w:rFonts w:asciiTheme="majorBidi" w:hAnsiTheme="majorBidi" w:cstheme="majorBidi"/>
                  <w:sz w:val="24"/>
                  <w:szCs w:val="24"/>
                  <w:lang w:val="pt-BR"/>
                </w:rPr>
                <w:delText>-</w:delText>
              </w:r>
            </w:del>
          </w:p>
        </w:tc>
      </w:tr>
      <w:tr w:rsidR="00AF69BF" w:rsidRPr="008A61FC" w14:paraId="1F9093CB" w14:textId="77777777" w:rsidTr="00C21C84">
        <w:trPr>
          <w:trHeight w:val="255"/>
        </w:trPr>
        <w:tc>
          <w:tcPr>
            <w:tcW w:w="1230" w:type="dxa"/>
            <w:vMerge/>
          </w:tcPr>
          <w:p w14:paraId="32AADF49" w14:textId="77777777" w:rsidR="00AF69BF" w:rsidRPr="008A61FC" w:rsidRDefault="00AF69BF" w:rsidP="00AF69BF">
            <w:pPr>
              <w:rPr>
                <w:rFonts w:asciiTheme="majorBidi" w:hAnsiTheme="majorBidi" w:cstheme="majorBidi"/>
                <w:sz w:val="24"/>
                <w:szCs w:val="24"/>
                <w:lang w:val="pt-BR"/>
              </w:rPr>
            </w:pPr>
          </w:p>
        </w:tc>
        <w:tc>
          <w:tcPr>
            <w:tcW w:w="1555" w:type="dxa"/>
          </w:tcPr>
          <w:p w14:paraId="6044B814" w14:textId="0D53344B" w:rsidR="00AF69BF" w:rsidRPr="008A61FC" w:rsidRDefault="00AF69BF" w:rsidP="00AF69BF">
            <w:pPr>
              <w:rPr>
                <w:rFonts w:asciiTheme="majorBidi" w:hAnsiTheme="majorBidi" w:cstheme="majorBidi"/>
                <w:sz w:val="24"/>
                <w:szCs w:val="24"/>
                <w:lang w:val="pt-BR"/>
              </w:rPr>
            </w:pPr>
            <w:r w:rsidRPr="008A61FC">
              <w:rPr>
                <w:rFonts w:asciiTheme="majorBidi" w:hAnsiTheme="majorBidi" w:cstheme="majorBidi"/>
                <w:sz w:val="24"/>
                <w:szCs w:val="24"/>
                <w:lang w:val="pt-BR"/>
              </w:rPr>
              <w:t>Covered</w:t>
            </w:r>
          </w:p>
        </w:tc>
        <w:tc>
          <w:tcPr>
            <w:tcW w:w="1260" w:type="dxa"/>
          </w:tcPr>
          <w:p w14:paraId="4756B8D2" w14:textId="00CDD979"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5.1 (7.7)</w:t>
            </w:r>
          </w:p>
        </w:tc>
        <w:tc>
          <w:tcPr>
            <w:tcW w:w="1170" w:type="dxa"/>
          </w:tcPr>
          <w:p w14:paraId="64FD3D28" w14:textId="0A2ADCDB"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47.1 (6.1)</w:t>
            </w:r>
          </w:p>
        </w:tc>
        <w:tc>
          <w:tcPr>
            <w:tcW w:w="1170" w:type="dxa"/>
          </w:tcPr>
          <w:p w14:paraId="622024CF" w14:textId="005138FB"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9.9 (2.9)</w:t>
            </w:r>
          </w:p>
        </w:tc>
        <w:tc>
          <w:tcPr>
            <w:tcW w:w="1260" w:type="dxa"/>
          </w:tcPr>
          <w:p w14:paraId="06310E04" w14:textId="36BF2B02" w:rsidR="00AF69BF" w:rsidRPr="008A61FC" w:rsidRDefault="00AF69BF" w:rsidP="00AF69BF">
            <w:pPr>
              <w:jc w:val="center"/>
              <w:rPr>
                <w:rFonts w:asciiTheme="majorBidi" w:hAnsiTheme="majorBidi" w:cstheme="majorBidi"/>
                <w:sz w:val="24"/>
                <w:szCs w:val="24"/>
                <w:lang w:val="pt-BR"/>
              </w:rPr>
            </w:pPr>
            <w:ins w:id="1833" w:author="copyeditor" w:date="2020-02-23T13:00:00Z">
              <w:r>
                <w:rPr>
                  <w:rFonts w:asciiTheme="majorBidi" w:hAnsiTheme="majorBidi" w:cstheme="majorBidi"/>
                  <w:sz w:val="24"/>
                  <w:szCs w:val="24"/>
                  <w:lang w:val="pt-BR"/>
                </w:rPr>
                <w:t>–</w:t>
              </w:r>
            </w:ins>
            <w:del w:id="1834" w:author="copyeditor" w:date="2020-02-23T13:00:00Z">
              <w:r w:rsidRPr="008A61FC" w:rsidDel="00AF69BF">
                <w:rPr>
                  <w:rFonts w:asciiTheme="majorBidi" w:hAnsiTheme="majorBidi" w:cstheme="majorBidi"/>
                  <w:sz w:val="24"/>
                  <w:szCs w:val="24"/>
                  <w:lang w:val="pt-BR"/>
                </w:rPr>
                <w:delText>-</w:delText>
              </w:r>
            </w:del>
          </w:p>
        </w:tc>
        <w:tc>
          <w:tcPr>
            <w:tcW w:w="1260" w:type="dxa"/>
          </w:tcPr>
          <w:p w14:paraId="22F369C0" w14:textId="50051559" w:rsidR="00AF69BF" w:rsidRPr="008A61FC" w:rsidRDefault="00AF69BF" w:rsidP="00AF69BF">
            <w:pPr>
              <w:jc w:val="center"/>
              <w:rPr>
                <w:rFonts w:asciiTheme="majorBidi" w:hAnsiTheme="majorBidi" w:cstheme="majorBidi"/>
                <w:sz w:val="24"/>
                <w:szCs w:val="24"/>
                <w:lang w:val="pt-BR"/>
              </w:rPr>
            </w:pPr>
            <w:ins w:id="1835" w:author="copyeditor" w:date="2020-02-23T13:00:00Z">
              <w:r w:rsidRPr="003805CE">
                <w:rPr>
                  <w:rFonts w:asciiTheme="majorBidi" w:hAnsiTheme="majorBidi" w:cstheme="majorBidi"/>
                  <w:sz w:val="24"/>
                  <w:szCs w:val="24"/>
                  <w:lang w:val="pt-BR"/>
                </w:rPr>
                <w:t>–</w:t>
              </w:r>
            </w:ins>
            <w:del w:id="1836" w:author="copyeditor" w:date="2020-02-23T13:00:00Z">
              <w:r w:rsidRPr="008A61FC" w:rsidDel="00C659BF">
                <w:rPr>
                  <w:rFonts w:asciiTheme="majorBidi" w:hAnsiTheme="majorBidi" w:cstheme="majorBidi"/>
                  <w:sz w:val="24"/>
                  <w:szCs w:val="24"/>
                  <w:lang w:val="pt-BR"/>
                </w:rPr>
                <w:delText>-</w:delText>
              </w:r>
            </w:del>
          </w:p>
        </w:tc>
        <w:tc>
          <w:tcPr>
            <w:tcW w:w="1260" w:type="dxa"/>
          </w:tcPr>
          <w:p w14:paraId="6F2CAA5D" w14:textId="33D9B20C" w:rsidR="00AF69BF" w:rsidRPr="008A61FC" w:rsidRDefault="00AF69BF" w:rsidP="00AF69BF">
            <w:pPr>
              <w:jc w:val="center"/>
              <w:rPr>
                <w:rFonts w:asciiTheme="majorBidi" w:hAnsiTheme="majorBidi" w:cstheme="majorBidi"/>
                <w:sz w:val="24"/>
                <w:szCs w:val="24"/>
                <w:lang w:val="pt-BR"/>
              </w:rPr>
            </w:pPr>
            <w:ins w:id="1837" w:author="copyeditor" w:date="2020-02-23T13:00:00Z">
              <w:r w:rsidRPr="00A746E0">
                <w:rPr>
                  <w:rFonts w:asciiTheme="majorBidi" w:hAnsiTheme="majorBidi" w:cstheme="majorBidi"/>
                  <w:sz w:val="24"/>
                  <w:szCs w:val="24"/>
                  <w:lang w:val="pt-BR"/>
                </w:rPr>
                <w:t>–</w:t>
              </w:r>
            </w:ins>
            <w:del w:id="1838" w:author="copyeditor" w:date="2020-02-23T13:00:00Z">
              <w:r w:rsidRPr="008A61FC" w:rsidDel="009A7B44">
                <w:rPr>
                  <w:rFonts w:asciiTheme="majorBidi" w:hAnsiTheme="majorBidi" w:cstheme="majorBidi"/>
                  <w:sz w:val="24"/>
                  <w:szCs w:val="24"/>
                  <w:lang w:val="pt-BR"/>
                </w:rPr>
                <w:delText>-</w:delText>
              </w:r>
            </w:del>
          </w:p>
        </w:tc>
      </w:tr>
      <w:tr w:rsidR="00487F75" w:rsidRPr="008A61FC" w14:paraId="5B2612E3" w14:textId="77777777" w:rsidTr="00C21C84">
        <w:trPr>
          <w:trHeight w:val="244"/>
        </w:trPr>
        <w:tc>
          <w:tcPr>
            <w:tcW w:w="1230" w:type="dxa"/>
          </w:tcPr>
          <w:p w14:paraId="7952105F" w14:textId="77777777" w:rsidR="00012383" w:rsidRPr="008A61FC" w:rsidRDefault="00012383" w:rsidP="00012383">
            <w:pPr>
              <w:rPr>
                <w:rFonts w:asciiTheme="majorBidi" w:hAnsiTheme="majorBidi" w:cstheme="majorBidi"/>
                <w:sz w:val="24"/>
                <w:szCs w:val="24"/>
                <w:lang w:val="pt-BR"/>
              </w:rPr>
            </w:pPr>
          </w:p>
        </w:tc>
        <w:tc>
          <w:tcPr>
            <w:tcW w:w="1555" w:type="dxa"/>
          </w:tcPr>
          <w:p w14:paraId="5C4B055F" w14:textId="77777777" w:rsidR="00012383" w:rsidRPr="008A61FC" w:rsidRDefault="00012383" w:rsidP="00012383">
            <w:pPr>
              <w:rPr>
                <w:rFonts w:asciiTheme="majorBidi" w:hAnsiTheme="majorBidi" w:cstheme="majorBidi"/>
                <w:sz w:val="24"/>
                <w:szCs w:val="24"/>
                <w:lang w:val="pt-BR"/>
              </w:rPr>
            </w:pPr>
          </w:p>
        </w:tc>
        <w:tc>
          <w:tcPr>
            <w:tcW w:w="1260" w:type="dxa"/>
          </w:tcPr>
          <w:p w14:paraId="4519E6E7" w14:textId="77777777" w:rsidR="00012383" w:rsidRPr="008A61FC" w:rsidRDefault="00012383" w:rsidP="00012383">
            <w:pPr>
              <w:jc w:val="center"/>
              <w:rPr>
                <w:rFonts w:asciiTheme="majorBidi" w:hAnsiTheme="majorBidi" w:cstheme="majorBidi"/>
                <w:sz w:val="24"/>
                <w:szCs w:val="24"/>
                <w:lang w:val="pt-BR"/>
              </w:rPr>
            </w:pPr>
          </w:p>
        </w:tc>
        <w:tc>
          <w:tcPr>
            <w:tcW w:w="1170" w:type="dxa"/>
          </w:tcPr>
          <w:p w14:paraId="0DBBFA26" w14:textId="77777777" w:rsidR="00012383" w:rsidRPr="008A61FC" w:rsidRDefault="00012383" w:rsidP="00012383">
            <w:pPr>
              <w:jc w:val="center"/>
              <w:rPr>
                <w:rFonts w:asciiTheme="majorBidi" w:hAnsiTheme="majorBidi" w:cstheme="majorBidi"/>
                <w:sz w:val="24"/>
                <w:szCs w:val="24"/>
                <w:lang w:val="pt-BR"/>
              </w:rPr>
            </w:pPr>
          </w:p>
        </w:tc>
        <w:tc>
          <w:tcPr>
            <w:tcW w:w="1170" w:type="dxa"/>
          </w:tcPr>
          <w:p w14:paraId="7F782931" w14:textId="77777777" w:rsidR="00012383" w:rsidRPr="008A61FC" w:rsidRDefault="00012383" w:rsidP="00012383">
            <w:pPr>
              <w:jc w:val="center"/>
              <w:rPr>
                <w:rFonts w:asciiTheme="majorBidi" w:hAnsiTheme="majorBidi" w:cstheme="majorBidi"/>
                <w:sz w:val="24"/>
                <w:szCs w:val="24"/>
                <w:lang w:val="pt-BR"/>
              </w:rPr>
            </w:pPr>
          </w:p>
        </w:tc>
        <w:tc>
          <w:tcPr>
            <w:tcW w:w="1260" w:type="dxa"/>
          </w:tcPr>
          <w:p w14:paraId="3FD12F24" w14:textId="77777777" w:rsidR="00012383" w:rsidRPr="008A61FC" w:rsidRDefault="00012383" w:rsidP="00012383">
            <w:pPr>
              <w:jc w:val="center"/>
              <w:rPr>
                <w:rFonts w:asciiTheme="majorBidi" w:hAnsiTheme="majorBidi" w:cstheme="majorBidi"/>
                <w:sz w:val="24"/>
                <w:szCs w:val="24"/>
                <w:lang w:val="pt-BR"/>
              </w:rPr>
            </w:pPr>
          </w:p>
        </w:tc>
        <w:tc>
          <w:tcPr>
            <w:tcW w:w="1260" w:type="dxa"/>
          </w:tcPr>
          <w:p w14:paraId="570A591C" w14:textId="77777777" w:rsidR="00012383" w:rsidRPr="008A61FC" w:rsidRDefault="00012383" w:rsidP="00012383">
            <w:pPr>
              <w:jc w:val="center"/>
              <w:rPr>
                <w:rFonts w:asciiTheme="majorBidi" w:hAnsiTheme="majorBidi" w:cstheme="majorBidi"/>
                <w:sz w:val="24"/>
                <w:szCs w:val="24"/>
                <w:lang w:val="pt-BR"/>
              </w:rPr>
            </w:pPr>
          </w:p>
        </w:tc>
        <w:tc>
          <w:tcPr>
            <w:tcW w:w="1260" w:type="dxa"/>
          </w:tcPr>
          <w:p w14:paraId="430969A1" w14:textId="77777777" w:rsidR="00012383" w:rsidRPr="008A61FC" w:rsidRDefault="00012383" w:rsidP="00012383">
            <w:pPr>
              <w:jc w:val="center"/>
              <w:rPr>
                <w:rFonts w:asciiTheme="majorBidi" w:hAnsiTheme="majorBidi" w:cstheme="majorBidi"/>
                <w:sz w:val="24"/>
                <w:szCs w:val="24"/>
                <w:lang w:val="pt-BR"/>
              </w:rPr>
            </w:pPr>
          </w:p>
        </w:tc>
      </w:tr>
      <w:tr w:rsidR="00AF69BF" w:rsidRPr="008A61FC" w14:paraId="070F91A0" w14:textId="77777777" w:rsidTr="00C21C84">
        <w:trPr>
          <w:trHeight w:val="255"/>
        </w:trPr>
        <w:tc>
          <w:tcPr>
            <w:tcW w:w="1230" w:type="dxa"/>
            <w:vMerge w:val="restart"/>
          </w:tcPr>
          <w:p w14:paraId="08829CB4" w14:textId="77777777" w:rsidR="00AF69BF" w:rsidRPr="008A61FC" w:rsidRDefault="00AF69BF" w:rsidP="00AF69BF">
            <w:pPr>
              <w:rPr>
                <w:rFonts w:asciiTheme="majorBidi" w:hAnsiTheme="majorBidi" w:cstheme="majorBidi"/>
                <w:sz w:val="24"/>
                <w:szCs w:val="24"/>
                <w:lang w:val="pt-BR"/>
              </w:rPr>
            </w:pPr>
            <w:r w:rsidRPr="008A61FC">
              <w:rPr>
                <w:rFonts w:asciiTheme="majorBidi" w:hAnsiTheme="majorBidi" w:cstheme="majorBidi"/>
                <w:sz w:val="24"/>
                <w:szCs w:val="24"/>
                <w:lang w:val="pt-BR"/>
              </w:rPr>
              <w:t>Ontario</w:t>
            </w:r>
          </w:p>
        </w:tc>
        <w:tc>
          <w:tcPr>
            <w:tcW w:w="1555" w:type="dxa"/>
          </w:tcPr>
          <w:p w14:paraId="15C26396" w14:textId="41DE812E" w:rsidR="00AF69BF" w:rsidRPr="008A61FC" w:rsidRDefault="00AF69BF" w:rsidP="00AF69BF">
            <w:pPr>
              <w:rPr>
                <w:rFonts w:asciiTheme="majorBidi" w:hAnsiTheme="majorBidi" w:cstheme="majorBidi"/>
                <w:sz w:val="24"/>
                <w:szCs w:val="24"/>
                <w:lang w:val="pt-BR"/>
              </w:rPr>
            </w:pPr>
            <w:proofErr w:type="spellStart"/>
            <w:r w:rsidRPr="008A61FC">
              <w:rPr>
                <w:rFonts w:asciiTheme="majorBidi" w:hAnsiTheme="majorBidi" w:cstheme="majorBidi"/>
                <w:sz w:val="24"/>
                <w:szCs w:val="24"/>
                <w:lang w:val="pt-BR"/>
              </w:rPr>
              <w:t>Non</w:t>
            </w:r>
            <w:del w:id="1839" w:author="copyeditor" w:date="2020-02-21T13:37:00Z">
              <w:r w:rsidRPr="008A61FC" w:rsidDel="00EC148F">
                <w:rPr>
                  <w:rFonts w:asciiTheme="majorBidi" w:hAnsiTheme="majorBidi" w:cstheme="majorBidi"/>
                  <w:sz w:val="24"/>
                  <w:szCs w:val="24"/>
                  <w:lang w:val="pt-BR"/>
                </w:rPr>
                <w:delText>-</w:delText>
              </w:r>
            </w:del>
            <w:r w:rsidRPr="008A61FC">
              <w:rPr>
                <w:rFonts w:asciiTheme="majorBidi" w:hAnsiTheme="majorBidi" w:cstheme="majorBidi"/>
                <w:sz w:val="24"/>
                <w:szCs w:val="24"/>
                <w:lang w:val="pt-BR"/>
              </w:rPr>
              <w:t>covered</w:t>
            </w:r>
            <w:proofErr w:type="spellEnd"/>
            <w:r w:rsidRPr="008A61FC">
              <w:rPr>
                <w:rFonts w:asciiTheme="majorBidi" w:hAnsiTheme="majorBidi" w:cstheme="majorBidi"/>
                <w:sz w:val="24"/>
                <w:szCs w:val="24"/>
                <w:lang w:val="pt-BR"/>
              </w:rPr>
              <w:t xml:space="preserve"> </w:t>
            </w:r>
          </w:p>
        </w:tc>
        <w:tc>
          <w:tcPr>
            <w:tcW w:w="1260" w:type="dxa"/>
          </w:tcPr>
          <w:p w14:paraId="5D731BD3" w14:textId="7189F727"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3 (0.9)</w:t>
            </w:r>
          </w:p>
        </w:tc>
        <w:tc>
          <w:tcPr>
            <w:tcW w:w="1170" w:type="dxa"/>
          </w:tcPr>
          <w:p w14:paraId="23FF5F8C" w14:textId="54DB897B"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15.8 (3.1)</w:t>
            </w:r>
          </w:p>
        </w:tc>
        <w:tc>
          <w:tcPr>
            <w:tcW w:w="1170" w:type="dxa"/>
          </w:tcPr>
          <w:p w14:paraId="170134EF" w14:textId="05360655"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10.7 (0.7)</w:t>
            </w:r>
          </w:p>
        </w:tc>
        <w:tc>
          <w:tcPr>
            <w:tcW w:w="1260" w:type="dxa"/>
          </w:tcPr>
          <w:p w14:paraId="24587BB5" w14:textId="049DABC5"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15 (2)</w:t>
            </w:r>
          </w:p>
        </w:tc>
        <w:tc>
          <w:tcPr>
            <w:tcW w:w="1260" w:type="dxa"/>
          </w:tcPr>
          <w:p w14:paraId="718EA225" w14:textId="5BA01BC0"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8 (2)</w:t>
            </w:r>
          </w:p>
        </w:tc>
        <w:tc>
          <w:tcPr>
            <w:tcW w:w="1260" w:type="dxa"/>
          </w:tcPr>
          <w:p w14:paraId="07EF6C04" w14:textId="3611FB57" w:rsidR="00AF69BF" w:rsidRPr="008A61FC" w:rsidRDefault="00AF69BF" w:rsidP="00AF69BF">
            <w:pPr>
              <w:jc w:val="center"/>
              <w:rPr>
                <w:rFonts w:asciiTheme="majorBidi" w:hAnsiTheme="majorBidi" w:cstheme="majorBidi"/>
                <w:sz w:val="24"/>
                <w:szCs w:val="24"/>
                <w:lang w:val="pt-BR"/>
              </w:rPr>
            </w:pPr>
            <w:ins w:id="1840" w:author="copyeditor" w:date="2020-02-23T13:00:00Z">
              <w:r w:rsidRPr="004975A8">
                <w:rPr>
                  <w:rFonts w:asciiTheme="majorBidi" w:hAnsiTheme="majorBidi" w:cstheme="majorBidi"/>
                  <w:sz w:val="24"/>
                  <w:szCs w:val="24"/>
                  <w:lang w:val="pt-BR"/>
                </w:rPr>
                <w:t>–</w:t>
              </w:r>
            </w:ins>
            <w:del w:id="1841" w:author="copyeditor" w:date="2020-02-23T13:00:00Z">
              <w:r w:rsidRPr="008A61FC" w:rsidDel="00A14CAC">
                <w:rPr>
                  <w:rFonts w:asciiTheme="majorBidi" w:hAnsiTheme="majorBidi" w:cstheme="majorBidi"/>
                  <w:sz w:val="24"/>
                  <w:szCs w:val="24"/>
                  <w:lang w:val="pt-BR"/>
                </w:rPr>
                <w:delText>-</w:delText>
              </w:r>
            </w:del>
          </w:p>
        </w:tc>
      </w:tr>
      <w:tr w:rsidR="00AF69BF" w:rsidRPr="008A61FC" w14:paraId="2768E831" w14:textId="77777777" w:rsidTr="00C21C84">
        <w:trPr>
          <w:trHeight w:val="244"/>
        </w:trPr>
        <w:tc>
          <w:tcPr>
            <w:tcW w:w="1230" w:type="dxa"/>
            <w:vMerge/>
          </w:tcPr>
          <w:p w14:paraId="7B525521" w14:textId="77777777" w:rsidR="00AF69BF" w:rsidRPr="008A61FC" w:rsidRDefault="00AF69BF" w:rsidP="00AF69BF">
            <w:pPr>
              <w:rPr>
                <w:rFonts w:asciiTheme="majorBidi" w:hAnsiTheme="majorBidi" w:cstheme="majorBidi"/>
                <w:sz w:val="24"/>
                <w:szCs w:val="24"/>
                <w:lang w:val="pt-BR"/>
              </w:rPr>
            </w:pPr>
          </w:p>
        </w:tc>
        <w:tc>
          <w:tcPr>
            <w:tcW w:w="1555" w:type="dxa"/>
          </w:tcPr>
          <w:p w14:paraId="2098C10F" w14:textId="037AAD90" w:rsidR="00AF69BF" w:rsidRPr="008A61FC" w:rsidRDefault="00AF69BF" w:rsidP="00AF69BF">
            <w:pPr>
              <w:rPr>
                <w:rFonts w:asciiTheme="majorBidi" w:hAnsiTheme="majorBidi" w:cstheme="majorBidi"/>
                <w:sz w:val="24"/>
                <w:szCs w:val="24"/>
                <w:lang w:val="pt-BR"/>
              </w:rPr>
            </w:pPr>
            <w:r w:rsidRPr="008A61FC">
              <w:rPr>
                <w:rFonts w:asciiTheme="majorBidi" w:hAnsiTheme="majorBidi" w:cstheme="majorBidi"/>
                <w:sz w:val="24"/>
                <w:szCs w:val="24"/>
                <w:lang w:val="pt-BR"/>
              </w:rPr>
              <w:t>Covered</w:t>
            </w:r>
          </w:p>
        </w:tc>
        <w:tc>
          <w:tcPr>
            <w:tcW w:w="1260" w:type="dxa"/>
          </w:tcPr>
          <w:p w14:paraId="1F332FD9" w14:textId="1F86CE91" w:rsidR="00AF69BF" w:rsidRPr="008A61FC" w:rsidRDefault="00AF69BF" w:rsidP="00AF69BF">
            <w:pPr>
              <w:jc w:val="center"/>
              <w:rPr>
                <w:rFonts w:asciiTheme="majorBidi" w:hAnsiTheme="majorBidi" w:cstheme="majorBidi"/>
                <w:sz w:val="24"/>
                <w:szCs w:val="24"/>
                <w:lang w:val="pt-BR"/>
              </w:rPr>
            </w:pPr>
            <w:ins w:id="1842" w:author="copyeditor" w:date="2020-02-23T13:00:00Z">
              <w:r w:rsidRPr="007C2594">
                <w:rPr>
                  <w:rFonts w:asciiTheme="majorBidi" w:hAnsiTheme="majorBidi" w:cstheme="majorBidi"/>
                  <w:sz w:val="24"/>
                  <w:szCs w:val="24"/>
                  <w:lang w:val="pt-BR"/>
                </w:rPr>
                <w:t>–</w:t>
              </w:r>
            </w:ins>
            <w:del w:id="1843" w:author="copyeditor" w:date="2020-02-23T13:00:00Z">
              <w:r w:rsidRPr="008A61FC" w:rsidDel="00723C57">
                <w:rPr>
                  <w:rFonts w:asciiTheme="majorBidi" w:hAnsiTheme="majorBidi" w:cstheme="majorBidi"/>
                  <w:sz w:val="24"/>
                  <w:szCs w:val="24"/>
                  <w:lang w:val="pt-BR"/>
                </w:rPr>
                <w:delText>-</w:delText>
              </w:r>
            </w:del>
          </w:p>
        </w:tc>
        <w:tc>
          <w:tcPr>
            <w:tcW w:w="1170" w:type="dxa"/>
          </w:tcPr>
          <w:p w14:paraId="09BF51AE" w14:textId="104B8A80" w:rsidR="00AF69BF" w:rsidRPr="008A61FC" w:rsidRDefault="00AF69BF" w:rsidP="00AF69BF">
            <w:pPr>
              <w:jc w:val="center"/>
              <w:rPr>
                <w:rFonts w:asciiTheme="majorBidi" w:hAnsiTheme="majorBidi" w:cstheme="majorBidi"/>
                <w:sz w:val="24"/>
                <w:szCs w:val="24"/>
                <w:lang w:val="pt-BR"/>
              </w:rPr>
            </w:pPr>
            <w:ins w:id="1844" w:author="copyeditor" w:date="2020-02-23T13:00:00Z">
              <w:r w:rsidRPr="007C2594">
                <w:rPr>
                  <w:rFonts w:asciiTheme="majorBidi" w:hAnsiTheme="majorBidi" w:cstheme="majorBidi"/>
                  <w:sz w:val="24"/>
                  <w:szCs w:val="24"/>
                  <w:lang w:val="pt-BR"/>
                </w:rPr>
                <w:t>–</w:t>
              </w:r>
            </w:ins>
            <w:del w:id="1845" w:author="copyeditor" w:date="2020-02-23T13:00:00Z">
              <w:r w:rsidRPr="008A61FC" w:rsidDel="00723C57">
                <w:rPr>
                  <w:rFonts w:asciiTheme="majorBidi" w:hAnsiTheme="majorBidi" w:cstheme="majorBidi"/>
                  <w:sz w:val="24"/>
                  <w:szCs w:val="24"/>
                  <w:lang w:val="pt-BR"/>
                </w:rPr>
                <w:delText>-</w:delText>
              </w:r>
            </w:del>
          </w:p>
        </w:tc>
        <w:tc>
          <w:tcPr>
            <w:tcW w:w="1170" w:type="dxa"/>
          </w:tcPr>
          <w:p w14:paraId="0BAD3C62" w14:textId="395568DC" w:rsidR="00AF69BF" w:rsidRPr="008A61FC" w:rsidRDefault="00AF69BF" w:rsidP="00AF69BF">
            <w:pPr>
              <w:jc w:val="center"/>
              <w:rPr>
                <w:rFonts w:asciiTheme="majorBidi" w:hAnsiTheme="majorBidi" w:cstheme="majorBidi"/>
                <w:sz w:val="24"/>
                <w:szCs w:val="24"/>
                <w:lang w:val="pt-BR"/>
              </w:rPr>
            </w:pPr>
            <w:ins w:id="1846" w:author="copyeditor" w:date="2020-02-23T13:00:00Z">
              <w:r w:rsidRPr="007C2594">
                <w:rPr>
                  <w:rFonts w:asciiTheme="majorBidi" w:hAnsiTheme="majorBidi" w:cstheme="majorBidi"/>
                  <w:sz w:val="24"/>
                  <w:szCs w:val="24"/>
                  <w:lang w:val="pt-BR"/>
                </w:rPr>
                <w:t>–</w:t>
              </w:r>
            </w:ins>
            <w:del w:id="1847" w:author="copyeditor" w:date="2020-02-23T13:00:00Z">
              <w:r w:rsidRPr="008A61FC" w:rsidDel="00723C57">
                <w:rPr>
                  <w:rFonts w:asciiTheme="majorBidi" w:hAnsiTheme="majorBidi" w:cstheme="majorBidi"/>
                  <w:sz w:val="24"/>
                  <w:szCs w:val="24"/>
                  <w:lang w:val="pt-BR"/>
                </w:rPr>
                <w:delText>-</w:delText>
              </w:r>
            </w:del>
          </w:p>
        </w:tc>
        <w:tc>
          <w:tcPr>
            <w:tcW w:w="1260" w:type="dxa"/>
          </w:tcPr>
          <w:p w14:paraId="0FF2299C" w14:textId="72C272F7" w:rsidR="00AF69BF" w:rsidRPr="008A61FC" w:rsidRDefault="00AF69BF" w:rsidP="00AF69BF">
            <w:pPr>
              <w:jc w:val="center"/>
              <w:rPr>
                <w:rFonts w:asciiTheme="majorBidi" w:hAnsiTheme="majorBidi" w:cstheme="majorBidi"/>
                <w:sz w:val="24"/>
                <w:szCs w:val="24"/>
                <w:lang w:val="pt-BR"/>
              </w:rPr>
            </w:pPr>
            <w:ins w:id="1848" w:author="copyeditor" w:date="2020-02-23T13:00:00Z">
              <w:r w:rsidRPr="007C2594">
                <w:rPr>
                  <w:rFonts w:asciiTheme="majorBidi" w:hAnsiTheme="majorBidi" w:cstheme="majorBidi"/>
                  <w:sz w:val="24"/>
                  <w:szCs w:val="24"/>
                  <w:lang w:val="pt-BR"/>
                </w:rPr>
                <w:t>–</w:t>
              </w:r>
            </w:ins>
            <w:del w:id="1849" w:author="copyeditor" w:date="2020-02-23T13:00:00Z">
              <w:r w:rsidRPr="008A61FC" w:rsidDel="00723C57">
                <w:rPr>
                  <w:rFonts w:asciiTheme="majorBidi" w:hAnsiTheme="majorBidi" w:cstheme="majorBidi"/>
                  <w:sz w:val="24"/>
                  <w:szCs w:val="24"/>
                  <w:lang w:val="pt-BR"/>
                </w:rPr>
                <w:delText>-</w:delText>
              </w:r>
            </w:del>
          </w:p>
        </w:tc>
        <w:tc>
          <w:tcPr>
            <w:tcW w:w="1260" w:type="dxa"/>
          </w:tcPr>
          <w:p w14:paraId="58330D61" w14:textId="1D27F83B" w:rsidR="00AF69BF" w:rsidRPr="008A61FC" w:rsidRDefault="00AF69BF" w:rsidP="00AF69BF">
            <w:pPr>
              <w:jc w:val="center"/>
              <w:rPr>
                <w:rFonts w:asciiTheme="majorBidi" w:hAnsiTheme="majorBidi" w:cstheme="majorBidi"/>
                <w:sz w:val="24"/>
                <w:szCs w:val="24"/>
                <w:lang w:val="pt-BR"/>
              </w:rPr>
            </w:pPr>
            <w:ins w:id="1850" w:author="copyeditor" w:date="2020-02-23T13:00:00Z">
              <w:r w:rsidRPr="007C2594">
                <w:rPr>
                  <w:rFonts w:asciiTheme="majorBidi" w:hAnsiTheme="majorBidi" w:cstheme="majorBidi"/>
                  <w:sz w:val="24"/>
                  <w:szCs w:val="24"/>
                  <w:lang w:val="pt-BR"/>
                </w:rPr>
                <w:t>–</w:t>
              </w:r>
            </w:ins>
            <w:del w:id="1851" w:author="copyeditor" w:date="2020-02-23T13:00:00Z">
              <w:r w:rsidRPr="008A61FC" w:rsidDel="00723C57">
                <w:rPr>
                  <w:rFonts w:asciiTheme="majorBidi" w:hAnsiTheme="majorBidi" w:cstheme="majorBidi"/>
                  <w:sz w:val="24"/>
                  <w:szCs w:val="24"/>
                  <w:lang w:val="pt-BR"/>
                </w:rPr>
                <w:delText>-</w:delText>
              </w:r>
            </w:del>
          </w:p>
        </w:tc>
        <w:tc>
          <w:tcPr>
            <w:tcW w:w="1260" w:type="dxa"/>
          </w:tcPr>
          <w:p w14:paraId="3995158F" w14:textId="4A317642" w:rsidR="00AF69BF" w:rsidRPr="008A61FC" w:rsidRDefault="00AF69BF" w:rsidP="00AF69BF">
            <w:pPr>
              <w:jc w:val="center"/>
              <w:rPr>
                <w:rFonts w:asciiTheme="majorBidi" w:hAnsiTheme="majorBidi" w:cstheme="majorBidi"/>
                <w:sz w:val="24"/>
                <w:szCs w:val="24"/>
                <w:lang w:val="pt-BR"/>
              </w:rPr>
            </w:pPr>
            <w:ins w:id="1852" w:author="copyeditor" w:date="2020-02-23T13:00:00Z">
              <w:r w:rsidRPr="004975A8">
                <w:rPr>
                  <w:rFonts w:asciiTheme="majorBidi" w:hAnsiTheme="majorBidi" w:cstheme="majorBidi"/>
                  <w:sz w:val="24"/>
                  <w:szCs w:val="24"/>
                  <w:lang w:val="pt-BR"/>
                </w:rPr>
                <w:t>–</w:t>
              </w:r>
            </w:ins>
            <w:del w:id="1853" w:author="copyeditor" w:date="2020-02-23T13:00:00Z">
              <w:r w:rsidRPr="008A61FC" w:rsidDel="00A14CAC">
                <w:rPr>
                  <w:rFonts w:asciiTheme="majorBidi" w:hAnsiTheme="majorBidi" w:cstheme="majorBidi"/>
                  <w:sz w:val="24"/>
                  <w:szCs w:val="24"/>
                  <w:lang w:val="pt-BR"/>
                </w:rPr>
                <w:delText>-</w:delText>
              </w:r>
            </w:del>
          </w:p>
        </w:tc>
      </w:tr>
      <w:tr w:rsidR="00487F75" w:rsidRPr="008A61FC" w14:paraId="354B9F92" w14:textId="77777777" w:rsidTr="00C21C84">
        <w:trPr>
          <w:trHeight w:val="255"/>
        </w:trPr>
        <w:tc>
          <w:tcPr>
            <w:tcW w:w="1230" w:type="dxa"/>
            <w:tcBorders>
              <w:bottom w:val="nil"/>
            </w:tcBorders>
          </w:tcPr>
          <w:p w14:paraId="31044366" w14:textId="77777777" w:rsidR="00012383" w:rsidRPr="008A61FC" w:rsidRDefault="00012383" w:rsidP="00012383">
            <w:pPr>
              <w:rPr>
                <w:rFonts w:asciiTheme="majorBidi" w:hAnsiTheme="majorBidi" w:cstheme="majorBidi"/>
                <w:sz w:val="24"/>
                <w:szCs w:val="24"/>
                <w:lang w:val="pt-BR"/>
              </w:rPr>
            </w:pPr>
          </w:p>
        </w:tc>
        <w:tc>
          <w:tcPr>
            <w:tcW w:w="1555" w:type="dxa"/>
            <w:tcBorders>
              <w:bottom w:val="nil"/>
            </w:tcBorders>
          </w:tcPr>
          <w:p w14:paraId="0B9A6704" w14:textId="77777777" w:rsidR="00012383" w:rsidRPr="008A61FC" w:rsidRDefault="00012383" w:rsidP="00012383">
            <w:pPr>
              <w:rPr>
                <w:rFonts w:asciiTheme="majorBidi" w:hAnsiTheme="majorBidi" w:cstheme="majorBidi"/>
                <w:sz w:val="24"/>
                <w:szCs w:val="24"/>
                <w:lang w:val="pt-BR"/>
              </w:rPr>
            </w:pPr>
          </w:p>
        </w:tc>
        <w:tc>
          <w:tcPr>
            <w:tcW w:w="1260" w:type="dxa"/>
            <w:tcBorders>
              <w:bottom w:val="nil"/>
            </w:tcBorders>
          </w:tcPr>
          <w:p w14:paraId="3D6EB874" w14:textId="77777777" w:rsidR="00012383" w:rsidRPr="008A61FC" w:rsidRDefault="00012383" w:rsidP="00012383">
            <w:pPr>
              <w:jc w:val="center"/>
              <w:rPr>
                <w:rFonts w:asciiTheme="majorBidi" w:hAnsiTheme="majorBidi" w:cstheme="majorBidi"/>
                <w:sz w:val="24"/>
                <w:szCs w:val="24"/>
                <w:lang w:val="pt-BR"/>
              </w:rPr>
            </w:pPr>
          </w:p>
        </w:tc>
        <w:tc>
          <w:tcPr>
            <w:tcW w:w="1170" w:type="dxa"/>
            <w:tcBorders>
              <w:bottom w:val="nil"/>
            </w:tcBorders>
          </w:tcPr>
          <w:p w14:paraId="5BA7163A" w14:textId="77777777" w:rsidR="00012383" w:rsidRPr="008A61FC" w:rsidRDefault="00012383" w:rsidP="00012383">
            <w:pPr>
              <w:jc w:val="center"/>
              <w:rPr>
                <w:rFonts w:asciiTheme="majorBidi" w:hAnsiTheme="majorBidi" w:cstheme="majorBidi"/>
                <w:sz w:val="24"/>
                <w:szCs w:val="24"/>
                <w:lang w:val="pt-BR"/>
              </w:rPr>
            </w:pPr>
          </w:p>
        </w:tc>
        <w:tc>
          <w:tcPr>
            <w:tcW w:w="1170" w:type="dxa"/>
            <w:tcBorders>
              <w:bottom w:val="nil"/>
            </w:tcBorders>
          </w:tcPr>
          <w:p w14:paraId="340C91FA" w14:textId="77777777" w:rsidR="00012383" w:rsidRPr="008A61FC" w:rsidRDefault="00012383" w:rsidP="00012383">
            <w:pPr>
              <w:jc w:val="center"/>
              <w:rPr>
                <w:rFonts w:asciiTheme="majorBidi" w:hAnsiTheme="majorBidi" w:cstheme="majorBidi"/>
                <w:sz w:val="24"/>
                <w:szCs w:val="24"/>
                <w:lang w:val="pt-BR"/>
              </w:rPr>
            </w:pPr>
          </w:p>
        </w:tc>
        <w:tc>
          <w:tcPr>
            <w:tcW w:w="1260" w:type="dxa"/>
            <w:tcBorders>
              <w:bottom w:val="nil"/>
            </w:tcBorders>
          </w:tcPr>
          <w:p w14:paraId="6148F4AB" w14:textId="77777777" w:rsidR="00012383" w:rsidRPr="008A61FC" w:rsidRDefault="00012383" w:rsidP="00012383">
            <w:pPr>
              <w:jc w:val="center"/>
              <w:rPr>
                <w:rFonts w:asciiTheme="majorBidi" w:hAnsiTheme="majorBidi" w:cstheme="majorBidi"/>
                <w:sz w:val="24"/>
                <w:szCs w:val="24"/>
                <w:lang w:val="pt-BR"/>
              </w:rPr>
            </w:pPr>
          </w:p>
        </w:tc>
        <w:tc>
          <w:tcPr>
            <w:tcW w:w="1260" w:type="dxa"/>
            <w:tcBorders>
              <w:bottom w:val="nil"/>
            </w:tcBorders>
          </w:tcPr>
          <w:p w14:paraId="46DF1D96" w14:textId="77777777" w:rsidR="00012383" w:rsidRPr="008A61FC" w:rsidRDefault="00012383" w:rsidP="00012383">
            <w:pPr>
              <w:jc w:val="center"/>
              <w:rPr>
                <w:rFonts w:asciiTheme="majorBidi" w:hAnsiTheme="majorBidi" w:cstheme="majorBidi"/>
                <w:sz w:val="24"/>
                <w:szCs w:val="24"/>
                <w:lang w:val="pt-BR"/>
              </w:rPr>
            </w:pPr>
          </w:p>
        </w:tc>
        <w:tc>
          <w:tcPr>
            <w:tcW w:w="1260" w:type="dxa"/>
            <w:tcBorders>
              <w:bottom w:val="nil"/>
            </w:tcBorders>
          </w:tcPr>
          <w:p w14:paraId="787ED8AF" w14:textId="77777777" w:rsidR="00012383" w:rsidRPr="008A61FC" w:rsidRDefault="00012383" w:rsidP="00012383">
            <w:pPr>
              <w:jc w:val="center"/>
              <w:rPr>
                <w:rFonts w:asciiTheme="majorBidi" w:hAnsiTheme="majorBidi" w:cstheme="majorBidi"/>
                <w:sz w:val="24"/>
                <w:szCs w:val="24"/>
                <w:lang w:val="pt-BR"/>
              </w:rPr>
            </w:pPr>
          </w:p>
        </w:tc>
      </w:tr>
      <w:tr w:rsidR="00AF69BF" w:rsidRPr="008A61FC" w14:paraId="24F44BA9" w14:textId="77777777" w:rsidTr="00C21C84">
        <w:trPr>
          <w:trHeight w:val="244"/>
        </w:trPr>
        <w:tc>
          <w:tcPr>
            <w:tcW w:w="1230" w:type="dxa"/>
            <w:vMerge w:val="restart"/>
            <w:tcBorders>
              <w:top w:val="nil"/>
            </w:tcBorders>
          </w:tcPr>
          <w:p w14:paraId="7EA06016" w14:textId="77777777" w:rsidR="00AF69BF" w:rsidRPr="008A61FC" w:rsidRDefault="00AF69BF" w:rsidP="00AF69BF">
            <w:pPr>
              <w:rPr>
                <w:rFonts w:asciiTheme="majorBidi" w:hAnsiTheme="majorBidi" w:cstheme="majorBidi"/>
                <w:sz w:val="24"/>
                <w:szCs w:val="24"/>
                <w:lang w:val="pt-BR"/>
              </w:rPr>
            </w:pPr>
            <w:r w:rsidRPr="008A61FC">
              <w:rPr>
                <w:rFonts w:asciiTheme="majorBidi" w:hAnsiTheme="majorBidi" w:cstheme="majorBidi"/>
                <w:sz w:val="24"/>
                <w:szCs w:val="24"/>
                <w:lang w:val="pt-BR"/>
              </w:rPr>
              <w:t>Wisconsin</w:t>
            </w:r>
          </w:p>
        </w:tc>
        <w:tc>
          <w:tcPr>
            <w:tcW w:w="1555" w:type="dxa"/>
            <w:tcBorders>
              <w:top w:val="nil"/>
            </w:tcBorders>
          </w:tcPr>
          <w:p w14:paraId="69932659" w14:textId="100E9077" w:rsidR="00AF69BF" w:rsidRPr="008A61FC" w:rsidRDefault="00AF69BF" w:rsidP="00AF69BF">
            <w:pPr>
              <w:rPr>
                <w:rFonts w:asciiTheme="majorBidi" w:hAnsiTheme="majorBidi" w:cstheme="majorBidi"/>
                <w:sz w:val="24"/>
                <w:szCs w:val="24"/>
                <w:lang w:val="pt-BR"/>
              </w:rPr>
            </w:pPr>
            <w:proofErr w:type="spellStart"/>
            <w:r w:rsidRPr="008A61FC">
              <w:rPr>
                <w:rFonts w:asciiTheme="majorBidi" w:hAnsiTheme="majorBidi" w:cstheme="majorBidi"/>
                <w:sz w:val="24"/>
                <w:szCs w:val="24"/>
                <w:lang w:val="pt-BR"/>
              </w:rPr>
              <w:t>Non</w:t>
            </w:r>
            <w:del w:id="1854" w:author="copyeditor" w:date="2020-02-21T13:37:00Z">
              <w:r w:rsidRPr="008A61FC" w:rsidDel="00EC148F">
                <w:rPr>
                  <w:rFonts w:asciiTheme="majorBidi" w:hAnsiTheme="majorBidi" w:cstheme="majorBidi"/>
                  <w:sz w:val="24"/>
                  <w:szCs w:val="24"/>
                  <w:lang w:val="pt-BR"/>
                </w:rPr>
                <w:delText>-</w:delText>
              </w:r>
            </w:del>
            <w:r w:rsidRPr="008A61FC">
              <w:rPr>
                <w:rFonts w:asciiTheme="majorBidi" w:hAnsiTheme="majorBidi" w:cstheme="majorBidi"/>
                <w:sz w:val="24"/>
                <w:szCs w:val="24"/>
                <w:lang w:val="pt-BR"/>
              </w:rPr>
              <w:t>covered</w:t>
            </w:r>
            <w:proofErr w:type="spellEnd"/>
            <w:r w:rsidRPr="008A61FC">
              <w:rPr>
                <w:rFonts w:asciiTheme="majorBidi" w:hAnsiTheme="majorBidi" w:cstheme="majorBidi"/>
                <w:sz w:val="24"/>
                <w:szCs w:val="24"/>
                <w:lang w:val="pt-BR"/>
              </w:rPr>
              <w:t xml:space="preserve"> </w:t>
            </w:r>
          </w:p>
        </w:tc>
        <w:tc>
          <w:tcPr>
            <w:tcW w:w="1260" w:type="dxa"/>
            <w:tcBorders>
              <w:top w:val="nil"/>
            </w:tcBorders>
          </w:tcPr>
          <w:p w14:paraId="4D3315FF" w14:textId="730FCB0A"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2.9 (0.2)</w:t>
            </w:r>
          </w:p>
        </w:tc>
        <w:tc>
          <w:tcPr>
            <w:tcW w:w="1170" w:type="dxa"/>
            <w:tcBorders>
              <w:top w:val="nil"/>
            </w:tcBorders>
          </w:tcPr>
          <w:p w14:paraId="3BDFC688" w14:textId="3FED2B81"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44.0 (0.7)</w:t>
            </w:r>
          </w:p>
        </w:tc>
        <w:tc>
          <w:tcPr>
            <w:tcW w:w="1170" w:type="dxa"/>
            <w:tcBorders>
              <w:top w:val="nil"/>
            </w:tcBorders>
          </w:tcPr>
          <w:p w14:paraId="12D022A8" w14:textId="08AACADC"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5.2 (0.2)</w:t>
            </w:r>
          </w:p>
        </w:tc>
        <w:tc>
          <w:tcPr>
            <w:tcW w:w="1260" w:type="dxa"/>
            <w:tcBorders>
              <w:top w:val="nil"/>
            </w:tcBorders>
          </w:tcPr>
          <w:p w14:paraId="55CE32F0" w14:textId="77777777"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19 (1)</w:t>
            </w:r>
          </w:p>
        </w:tc>
        <w:tc>
          <w:tcPr>
            <w:tcW w:w="1260" w:type="dxa"/>
            <w:tcBorders>
              <w:top w:val="nil"/>
            </w:tcBorders>
          </w:tcPr>
          <w:p w14:paraId="62850BF5" w14:textId="77777777"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8 (0.1)</w:t>
            </w:r>
          </w:p>
        </w:tc>
        <w:tc>
          <w:tcPr>
            <w:tcW w:w="1260" w:type="dxa"/>
            <w:tcBorders>
              <w:top w:val="nil"/>
            </w:tcBorders>
          </w:tcPr>
          <w:p w14:paraId="2528AFFD" w14:textId="738FBE48" w:rsidR="00AF69BF" w:rsidRPr="008A61FC" w:rsidRDefault="00AF69BF" w:rsidP="00AF69BF">
            <w:pPr>
              <w:jc w:val="center"/>
              <w:rPr>
                <w:rFonts w:asciiTheme="majorBidi" w:hAnsiTheme="majorBidi" w:cstheme="majorBidi"/>
                <w:sz w:val="24"/>
                <w:szCs w:val="24"/>
                <w:lang w:val="pt-BR"/>
              </w:rPr>
            </w:pPr>
            <w:ins w:id="1855" w:author="copyeditor" w:date="2020-02-23T13:00:00Z">
              <w:r w:rsidRPr="005251AF">
                <w:rPr>
                  <w:rFonts w:asciiTheme="majorBidi" w:hAnsiTheme="majorBidi" w:cstheme="majorBidi"/>
                  <w:sz w:val="24"/>
                  <w:szCs w:val="24"/>
                  <w:lang w:val="pt-BR"/>
                </w:rPr>
                <w:t>–</w:t>
              </w:r>
            </w:ins>
            <w:del w:id="1856" w:author="copyeditor" w:date="2020-02-23T13:00:00Z">
              <w:r w:rsidRPr="008A61FC" w:rsidDel="00E26F14">
                <w:rPr>
                  <w:rFonts w:asciiTheme="majorBidi" w:hAnsiTheme="majorBidi" w:cstheme="majorBidi"/>
                  <w:sz w:val="24"/>
                  <w:szCs w:val="24"/>
                  <w:lang w:val="pt-BR"/>
                </w:rPr>
                <w:delText>-</w:delText>
              </w:r>
            </w:del>
          </w:p>
        </w:tc>
      </w:tr>
      <w:tr w:rsidR="00AF69BF" w:rsidRPr="008A61FC" w14:paraId="22B51A79" w14:textId="77777777" w:rsidTr="00C21C84">
        <w:trPr>
          <w:trHeight w:val="255"/>
        </w:trPr>
        <w:tc>
          <w:tcPr>
            <w:tcW w:w="1230" w:type="dxa"/>
            <w:vMerge/>
            <w:tcBorders>
              <w:top w:val="nil"/>
              <w:bottom w:val="single" w:sz="4" w:space="0" w:color="auto"/>
            </w:tcBorders>
          </w:tcPr>
          <w:p w14:paraId="4B076890" w14:textId="77777777" w:rsidR="00AF69BF" w:rsidRPr="008A61FC" w:rsidRDefault="00AF69BF" w:rsidP="00AF69BF">
            <w:pPr>
              <w:rPr>
                <w:rFonts w:asciiTheme="majorBidi" w:hAnsiTheme="majorBidi" w:cstheme="majorBidi"/>
                <w:sz w:val="24"/>
                <w:szCs w:val="24"/>
                <w:lang w:val="pt-BR"/>
              </w:rPr>
            </w:pPr>
          </w:p>
        </w:tc>
        <w:tc>
          <w:tcPr>
            <w:tcW w:w="1555" w:type="dxa"/>
            <w:tcBorders>
              <w:top w:val="nil"/>
              <w:bottom w:val="single" w:sz="4" w:space="0" w:color="auto"/>
            </w:tcBorders>
          </w:tcPr>
          <w:p w14:paraId="764331CD" w14:textId="1213B0EE" w:rsidR="00AF69BF" w:rsidRPr="008A61FC" w:rsidRDefault="00AF69BF" w:rsidP="00AF69BF">
            <w:pPr>
              <w:rPr>
                <w:rFonts w:asciiTheme="majorBidi" w:hAnsiTheme="majorBidi" w:cstheme="majorBidi"/>
                <w:sz w:val="24"/>
                <w:szCs w:val="24"/>
                <w:lang w:val="pt-BR"/>
              </w:rPr>
            </w:pPr>
            <w:r w:rsidRPr="008A61FC">
              <w:rPr>
                <w:rFonts w:asciiTheme="majorBidi" w:hAnsiTheme="majorBidi" w:cstheme="majorBidi"/>
                <w:sz w:val="24"/>
                <w:szCs w:val="24"/>
                <w:lang w:val="pt-BR"/>
              </w:rPr>
              <w:t>Covered</w:t>
            </w:r>
          </w:p>
        </w:tc>
        <w:tc>
          <w:tcPr>
            <w:tcW w:w="1260" w:type="dxa"/>
            <w:tcBorders>
              <w:top w:val="nil"/>
              <w:bottom w:val="single" w:sz="4" w:space="0" w:color="auto"/>
            </w:tcBorders>
          </w:tcPr>
          <w:p w14:paraId="0ADA8F58" w14:textId="1B3508FB"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2.4 (0.2)</w:t>
            </w:r>
          </w:p>
        </w:tc>
        <w:tc>
          <w:tcPr>
            <w:tcW w:w="1170" w:type="dxa"/>
            <w:tcBorders>
              <w:top w:val="nil"/>
              <w:bottom w:val="single" w:sz="4" w:space="0" w:color="auto"/>
            </w:tcBorders>
          </w:tcPr>
          <w:p w14:paraId="7DB9DED5" w14:textId="5CA63B5B"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40.9 (1.2)</w:t>
            </w:r>
          </w:p>
        </w:tc>
        <w:tc>
          <w:tcPr>
            <w:tcW w:w="1170" w:type="dxa"/>
            <w:tcBorders>
              <w:top w:val="nil"/>
              <w:bottom w:val="single" w:sz="4" w:space="0" w:color="auto"/>
            </w:tcBorders>
          </w:tcPr>
          <w:p w14:paraId="5EA6969A" w14:textId="703FF868"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3.1 (0.2)</w:t>
            </w:r>
          </w:p>
        </w:tc>
        <w:tc>
          <w:tcPr>
            <w:tcW w:w="1260" w:type="dxa"/>
            <w:tcBorders>
              <w:top w:val="nil"/>
              <w:bottom w:val="single" w:sz="4" w:space="0" w:color="auto"/>
            </w:tcBorders>
          </w:tcPr>
          <w:p w14:paraId="37EC6A49" w14:textId="77777777"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15 (1)</w:t>
            </w:r>
          </w:p>
        </w:tc>
        <w:tc>
          <w:tcPr>
            <w:tcW w:w="1260" w:type="dxa"/>
            <w:tcBorders>
              <w:top w:val="nil"/>
              <w:bottom w:val="single" w:sz="4" w:space="0" w:color="auto"/>
            </w:tcBorders>
          </w:tcPr>
          <w:p w14:paraId="03B65248" w14:textId="77777777" w:rsidR="00AF69BF" w:rsidRPr="008A61FC" w:rsidRDefault="00AF69BF" w:rsidP="00AF69BF">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5 (0.1)</w:t>
            </w:r>
          </w:p>
        </w:tc>
        <w:tc>
          <w:tcPr>
            <w:tcW w:w="1260" w:type="dxa"/>
            <w:tcBorders>
              <w:top w:val="nil"/>
              <w:bottom w:val="single" w:sz="4" w:space="0" w:color="auto"/>
            </w:tcBorders>
          </w:tcPr>
          <w:p w14:paraId="047F4CE2" w14:textId="169299F8" w:rsidR="00AF69BF" w:rsidRPr="008A61FC" w:rsidRDefault="00AF69BF" w:rsidP="00AF69BF">
            <w:pPr>
              <w:jc w:val="center"/>
              <w:rPr>
                <w:rFonts w:asciiTheme="majorBidi" w:hAnsiTheme="majorBidi" w:cstheme="majorBidi"/>
                <w:sz w:val="24"/>
                <w:szCs w:val="24"/>
                <w:lang w:val="pt-BR"/>
              </w:rPr>
            </w:pPr>
            <w:ins w:id="1857" w:author="copyeditor" w:date="2020-02-23T13:00:00Z">
              <w:r w:rsidRPr="005251AF">
                <w:rPr>
                  <w:rFonts w:asciiTheme="majorBidi" w:hAnsiTheme="majorBidi" w:cstheme="majorBidi"/>
                  <w:sz w:val="24"/>
                  <w:szCs w:val="24"/>
                  <w:lang w:val="pt-BR"/>
                </w:rPr>
                <w:t>–</w:t>
              </w:r>
            </w:ins>
            <w:del w:id="1858" w:author="copyeditor" w:date="2020-02-23T13:00:00Z">
              <w:r w:rsidRPr="008A61FC" w:rsidDel="00E26F14">
                <w:rPr>
                  <w:rFonts w:asciiTheme="majorBidi" w:hAnsiTheme="majorBidi" w:cstheme="majorBidi"/>
                  <w:sz w:val="24"/>
                  <w:szCs w:val="24"/>
                  <w:lang w:val="pt-BR"/>
                </w:rPr>
                <w:delText>-</w:delText>
              </w:r>
            </w:del>
          </w:p>
        </w:tc>
      </w:tr>
    </w:tbl>
    <w:p w14:paraId="18C5596B" w14:textId="6667606C" w:rsidR="00EB26CA" w:rsidRPr="008A61FC" w:rsidDel="00AF69BF" w:rsidRDefault="00EB26CA" w:rsidP="0076401B">
      <w:pPr>
        <w:spacing w:after="0" w:line="240" w:lineRule="auto"/>
        <w:rPr>
          <w:del w:id="1859" w:author="copyeditor" w:date="2020-02-23T12:59:00Z"/>
          <w:rFonts w:asciiTheme="majorBidi" w:eastAsia="Times New Roman" w:hAnsiTheme="majorBidi" w:cstheme="majorBidi"/>
          <w:sz w:val="24"/>
          <w:szCs w:val="24"/>
          <w:lang w:eastAsia="en-GB"/>
        </w:rPr>
      </w:pPr>
      <w:proofErr w:type="spellStart"/>
      <w:r w:rsidRPr="008A61FC">
        <w:rPr>
          <w:rFonts w:asciiTheme="majorBidi" w:eastAsia="Times New Roman" w:hAnsiTheme="majorBidi" w:cstheme="majorBidi"/>
          <w:sz w:val="24"/>
          <w:szCs w:val="24"/>
          <w:vertAlign w:val="superscript"/>
          <w:lang w:eastAsia="en-GB"/>
        </w:rPr>
        <w:t>a</w:t>
      </w:r>
      <w:ins w:id="1860" w:author="copyeditor" w:date="2020-02-23T12:58:00Z">
        <w:r w:rsidR="00DF2164">
          <w:rPr>
            <w:rFonts w:asciiTheme="majorBidi" w:eastAsia="Times New Roman" w:hAnsiTheme="majorBidi" w:cstheme="majorBidi"/>
            <w:sz w:val="24"/>
            <w:szCs w:val="24"/>
            <w:lang w:eastAsia="en-GB"/>
          </w:rPr>
          <w:t>Abbreviations</w:t>
        </w:r>
        <w:proofErr w:type="spellEnd"/>
        <w:r w:rsidR="00DF2164">
          <w:rPr>
            <w:rFonts w:asciiTheme="majorBidi" w:eastAsia="Times New Roman" w:hAnsiTheme="majorBidi" w:cstheme="majorBidi"/>
            <w:sz w:val="24"/>
            <w:szCs w:val="24"/>
            <w:lang w:eastAsia="en-GB"/>
          </w:rPr>
          <w:t>:</w:t>
        </w:r>
      </w:ins>
      <w:r w:rsidRPr="008A61FC">
        <w:rPr>
          <w:rFonts w:asciiTheme="majorBidi" w:eastAsia="Times New Roman" w:hAnsiTheme="majorBidi" w:cstheme="majorBidi"/>
          <w:sz w:val="24"/>
          <w:szCs w:val="24"/>
          <w:lang w:eastAsia="en-GB"/>
        </w:rPr>
        <w:t xml:space="preserve"> </w:t>
      </w:r>
      <w:commentRangeStart w:id="1861"/>
      <w:ins w:id="1862" w:author="copyeditor" w:date="2020-02-23T13:00:00Z">
        <w:r w:rsidR="00AF69BF" w:rsidRPr="00E255AB">
          <w:rPr>
            <w:rFonts w:asciiTheme="majorBidi" w:hAnsiTheme="majorBidi" w:cstheme="majorBidi"/>
            <w:sz w:val="24"/>
            <w:szCs w:val="24"/>
            <w:rPrChange w:id="1863" w:author="Guilherme Sousa Alves" w:date="2020-03-10T17:53:00Z">
              <w:rPr>
                <w:rFonts w:asciiTheme="majorBidi" w:hAnsiTheme="majorBidi" w:cstheme="majorBidi"/>
                <w:sz w:val="24"/>
                <w:szCs w:val="24"/>
                <w:lang w:val="pt-BR"/>
              </w:rPr>
            </w:rPrChange>
          </w:rPr>
          <w:t xml:space="preserve">–, </w:t>
        </w:r>
      </w:ins>
      <w:ins w:id="1864" w:author="nader soltani" w:date="2020-03-10T10:10:00Z">
        <w:r w:rsidR="005167F2" w:rsidRPr="00E255AB">
          <w:rPr>
            <w:rFonts w:asciiTheme="majorBidi" w:hAnsiTheme="majorBidi" w:cstheme="majorBidi"/>
            <w:sz w:val="24"/>
            <w:szCs w:val="24"/>
            <w:rPrChange w:id="1865" w:author="Guilherme Sousa Alves" w:date="2020-03-10T17:53:00Z">
              <w:rPr>
                <w:rFonts w:asciiTheme="majorBidi" w:hAnsiTheme="majorBidi" w:cstheme="majorBidi"/>
                <w:sz w:val="24"/>
                <w:szCs w:val="24"/>
                <w:lang w:val="pt-BR"/>
              </w:rPr>
            </w:rPrChange>
          </w:rPr>
          <w:t>Not applicable</w:t>
        </w:r>
      </w:ins>
      <w:ins w:id="1866" w:author="copyeditor" w:date="2020-02-23T13:00:00Z">
        <w:del w:id="1867" w:author="nader soltani" w:date="2020-03-10T10:10:00Z">
          <w:r w:rsidR="00AF69BF" w:rsidRPr="00E255AB" w:rsidDel="005167F2">
            <w:rPr>
              <w:rFonts w:asciiTheme="majorBidi" w:hAnsiTheme="majorBidi" w:cstheme="majorBidi"/>
              <w:sz w:val="24"/>
              <w:szCs w:val="24"/>
              <w:rPrChange w:id="1868" w:author="Guilherme Sousa Alves" w:date="2020-03-10T17:53:00Z">
                <w:rPr>
                  <w:rFonts w:asciiTheme="majorBidi" w:hAnsiTheme="majorBidi" w:cstheme="majorBidi"/>
                  <w:sz w:val="24"/>
                  <w:szCs w:val="24"/>
                  <w:lang w:val="pt-BR"/>
                </w:rPr>
              </w:rPrChange>
            </w:rPr>
            <w:delText>XXXX</w:delText>
          </w:r>
          <w:commentRangeEnd w:id="1861"/>
          <w:r w:rsidR="00AF69BF" w:rsidDel="005167F2">
            <w:rPr>
              <w:rStyle w:val="CommentReference"/>
            </w:rPr>
            <w:commentReference w:id="1861"/>
          </w:r>
          <w:r w:rsidR="00AF69BF" w:rsidRPr="00E255AB" w:rsidDel="005167F2">
            <w:rPr>
              <w:rFonts w:asciiTheme="majorBidi" w:hAnsiTheme="majorBidi" w:cstheme="majorBidi"/>
              <w:sz w:val="24"/>
              <w:szCs w:val="24"/>
              <w:rPrChange w:id="1869" w:author="Guilherme Sousa Alves" w:date="2020-03-10T17:53:00Z">
                <w:rPr>
                  <w:rFonts w:asciiTheme="majorBidi" w:hAnsiTheme="majorBidi" w:cstheme="majorBidi"/>
                  <w:sz w:val="24"/>
                  <w:szCs w:val="24"/>
                  <w:lang w:val="pt-BR"/>
                </w:rPr>
              </w:rPrChange>
            </w:rPr>
            <w:delText>;</w:delText>
          </w:r>
        </w:del>
        <w:r w:rsidR="00AF69BF" w:rsidRPr="00E255AB">
          <w:rPr>
            <w:rFonts w:asciiTheme="majorBidi" w:hAnsiTheme="majorBidi" w:cstheme="majorBidi"/>
            <w:sz w:val="24"/>
            <w:szCs w:val="24"/>
            <w:rPrChange w:id="1870" w:author="Guilherme Sousa Alves" w:date="2020-03-10T17:53:00Z">
              <w:rPr>
                <w:rFonts w:asciiTheme="majorBidi" w:hAnsiTheme="majorBidi" w:cstheme="majorBidi"/>
                <w:sz w:val="24"/>
                <w:szCs w:val="24"/>
                <w:lang w:val="pt-BR"/>
              </w:rPr>
            </w:rPrChange>
          </w:rPr>
          <w:t xml:space="preserve"> </w:t>
        </w:r>
      </w:ins>
      <w:r w:rsidRPr="008A61FC">
        <w:rPr>
          <w:rFonts w:asciiTheme="majorBidi" w:eastAsia="Times New Roman" w:hAnsiTheme="majorBidi" w:cstheme="majorBidi"/>
          <w:i/>
          <w:sz w:val="24"/>
          <w:szCs w:val="24"/>
          <w:lang w:eastAsia="en-GB"/>
        </w:rPr>
        <w:t>b</w:t>
      </w:r>
      <w:r w:rsidRPr="008A61FC">
        <w:rPr>
          <w:rFonts w:asciiTheme="majorBidi" w:eastAsia="Times New Roman" w:hAnsiTheme="majorBidi" w:cstheme="majorBidi"/>
          <w:sz w:val="24"/>
          <w:szCs w:val="24"/>
          <w:lang w:eastAsia="en-GB"/>
        </w:rPr>
        <w:t xml:space="preserve">, the slope; </w:t>
      </w:r>
      <w:r w:rsidRPr="008A61FC">
        <w:rPr>
          <w:rFonts w:asciiTheme="majorBidi" w:eastAsia="Times New Roman" w:hAnsiTheme="majorBidi" w:cstheme="majorBidi"/>
          <w:i/>
          <w:sz w:val="24"/>
          <w:szCs w:val="24"/>
          <w:lang w:eastAsia="en-GB"/>
        </w:rPr>
        <w:t>d</w:t>
      </w:r>
      <w:r w:rsidRPr="008A61FC">
        <w:rPr>
          <w:rFonts w:asciiTheme="majorBidi" w:eastAsia="Times New Roman" w:hAnsiTheme="majorBidi" w:cstheme="majorBidi"/>
          <w:sz w:val="24"/>
          <w:szCs w:val="24"/>
          <w:lang w:eastAsia="en-GB"/>
        </w:rPr>
        <w:t xml:space="preserve">, the upper limit; </w:t>
      </w:r>
      <w:ins w:id="1871" w:author="copyeditor" w:date="2020-02-23T12:58:00Z">
        <w:r w:rsidR="00DF2164" w:rsidRPr="008A61FC">
          <w:rPr>
            <w:rFonts w:asciiTheme="majorBidi" w:eastAsia="Times New Roman" w:hAnsiTheme="majorBidi" w:cstheme="majorBidi"/>
            <w:sz w:val="24"/>
            <w:szCs w:val="24"/>
            <w:lang w:eastAsia="en-GB"/>
          </w:rPr>
          <w:t>D</w:t>
        </w:r>
        <w:r w:rsidR="00DF2164" w:rsidRPr="008A61FC">
          <w:rPr>
            <w:rFonts w:asciiTheme="majorBidi" w:eastAsia="Times New Roman" w:hAnsiTheme="majorBidi" w:cstheme="majorBidi"/>
            <w:sz w:val="24"/>
            <w:szCs w:val="24"/>
            <w:vertAlign w:val="subscript"/>
            <w:lang w:eastAsia="en-GB"/>
          </w:rPr>
          <w:t>1</w:t>
        </w:r>
        <w:r w:rsidR="00DF2164">
          <w:rPr>
            <w:rFonts w:asciiTheme="majorBidi" w:eastAsia="Times New Roman" w:hAnsiTheme="majorBidi" w:cstheme="majorBidi"/>
            <w:sz w:val="24"/>
            <w:szCs w:val="24"/>
            <w:lang w:eastAsia="en-GB"/>
          </w:rPr>
          <w:t>,</w:t>
        </w:r>
        <w:r w:rsidR="00DF2164" w:rsidRPr="008A61FC">
          <w:rPr>
            <w:rFonts w:asciiTheme="majorBidi" w:eastAsia="Times New Roman" w:hAnsiTheme="majorBidi" w:cstheme="majorBidi"/>
            <w:sz w:val="24"/>
            <w:szCs w:val="24"/>
            <w:lang w:eastAsia="en-GB"/>
          </w:rPr>
          <w:t xml:space="preserve"> the distance </w:t>
        </w:r>
        <w:r w:rsidR="00DF2164">
          <w:rPr>
            <w:rFonts w:asciiTheme="majorBidi" w:eastAsia="Times New Roman" w:hAnsiTheme="majorBidi" w:cstheme="majorBidi"/>
            <w:sz w:val="24"/>
            <w:szCs w:val="24"/>
            <w:lang w:eastAsia="en-GB"/>
          </w:rPr>
          <w:t>at which</w:t>
        </w:r>
        <w:r w:rsidR="00DF2164" w:rsidRPr="008A61FC">
          <w:rPr>
            <w:rFonts w:asciiTheme="majorBidi" w:eastAsia="Times New Roman" w:hAnsiTheme="majorBidi" w:cstheme="majorBidi"/>
            <w:sz w:val="24"/>
            <w:szCs w:val="24"/>
            <w:lang w:eastAsia="en-GB"/>
          </w:rPr>
          <w:t xml:space="preserve"> 1% injury</w:t>
        </w:r>
        <w:r w:rsidR="00DF2164">
          <w:rPr>
            <w:rFonts w:asciiTheme="majorBidi" w:eastAsia="Times New Roman" w:hAnsiTheme="majorBidi" w:cstheme="majorBidi"/>
            <w:sz w:val="24"/>
            <w:szCs w:val="24"/>
            <w:lang w:eastAsia="en-GB"/>
          </w:rPr>
          <w:t xml:space="preserve"> was detected; </w:t>
        </w:r>
        <w:r w:rsidR="00DF2164" w:rsidRPr="008A61FC">
          <w:rPr>
            <w:rFonts w:asciiTheme="majorBidi" w:eastAsia="Times New Roman" w:hAnsiTheme="majorBidi" w:cstheme="majorBidi"/>
            <w:sz w:val="24"/>
            <w:szCs w:val="24"/>
            <w:lang w:eastAsia="en-GB"/>
          </w:rPr>
          <w:t>D</w:t>
        </w:r>
        <w:r w:rsidR="00DF2164" w:rsidRPr="008A61FC">
          <w:rPr>
            <w:rFonts w:asciiTheme="majorBidi" w:eastAsia="Times New Roman" w:hAnsiTheme="majorBidi" w:cstheme="majorBidi"/>
            <w:sz w:val="24"/>
            <w:szCs w:val="24"/>
            <w:vertAlign w:val="subscript"/>
            <w:lang w:eastAsia="en-GB"/>
          </w:rPr>
          <w:t>10</w:t>
        </w:r>
      </w:ins>
      <w:ins w:id="1872" w:author="copyeditor" w:date="2020-02-23T12:59:00Z">
        <w:r w:rsidR="00DF2164">
          <w:rPr>
            <w:rFonts w:asciiTheme="majorBidi" w:eastAsia="Times New Roman" w:hAnsiTheme="majorBidi" w:cstheme="majorBidi"/>
            <w:sz w:val="24"/>
            <w:szCs w:val="24"/>
            <w:lang w:eastAsia="en-GB"/>
          </w:rPr>
          <w:t>,</w:t>
        </w:r>
      </w:ins>
      <w:ins w:id="1873" w:author="copyeditor" w:date="2020-02-23T12:58:00Z">
        <w:r w:rsidR="00DF2164" w:rsidRPr="008A61FC">
          <w:rPr>
            <w:rFonts w:asciiTheme="majorBidi" w:eastAsia="Times New Roman" w:hAnsiTheme="majorBidi" w:cstheme="majorBidi"/>
            <w:sz w:val="24"/>
            <w:szCs w:val="24"/>
            <w:lang w:eastAsia="en-GB"/>
          </w:rPr>
          <w:t xml:space="preserve"> the distance </w:t>
        </w:r>
      </w:ins>
      <w:ins w:id="1874" w:author="copyeditor" w:date="2020-02-23T12:59:00Z">
        <w:r w:rsidR="00AF69BF">
          <w:rPr>
            <w:rFonts w:asciiTheme="majorBidi" w:eastAsia="Times New Roman" w:hAnsiTheme="majorBidi" w:cstheme="majorBidi"/>
            <w:sz w:val="24"/>
            <w:szCs w:val="24"/>
            <w:lang w:eastAsia="en-GB"/>
          </w:rPr>
          <w:t>at which</w:t>
        </w:r>
      </w:ins>
      <w:ins w:id="1875" w:author="copyeditor" w:date="2020-02-23T12:58:00Z">
        <w:r w:rsidR="00DF2164" w:rsidRPr="008A61FC">
          <w:rPr>
            <w:rFonts w:asciiTheme="majorBidi" w:eastAsia="Times New Roman" w:hAnsiTheme="majorBidi" w:cstheme="majorBidi"/>
            <w:sz w:val="24"/>
            <w:szCs w:val="24"/>
            <w:lang w:eastAsia="en-GB"/>
          </w:rPr>
          <w:t xml:space="preserve"> 10% injury</w:t>
        </w:r>
      </w:ins>
      <w:ins w:id="1876" w:author="copyeditor" w:date="2020-02-23T12:59:00Z">
        <w:r w:rsidR="00AF69BF">
          <w:rPr>
            <w:rFonts w:asciiTheme="majorBidi" w:eastAsia="Times New Roman" w:hAnsiTheme="majorBidi" w:cstheme="majorBidi"/>
            <w:sz w:val="24"/>
            <w:szCs w:val="24"/>
            <w:lang w:eastAsia="en-GB"/>
          </w:rPr>
          <w:t xml:space="preserve"> was detected; </w:t>
        </w:r>
        <w:r w:rsidR="00AF69BF" w:rsidRPr="008A61FC">
          <w:rPr>
            <w:rFonts w:asciiTheme="majorBidi" w:eastAsia="Times New Roman" w:hAnsiTheme="majorBidi" w:cstheme="majorBidi"/>
            <w:sz w:val="24"/>
            <w:szCs w:val="24"/>
            <w:lang w:eastAsia="en-GB"/>
          </w:rPr>
          <w:t>D</w:t>
        </w:r>
        <w:r w:rsidR="00AF69BF" w:rsidRPr="008A61FC">
          <w:rPr>
            <w:rFonts w:asciiTheme="majorBidi" w:eastAsia="Times New Roman" w:hAnsiTheme="majorBidi" w:cstheme="majorBidi"/>
            <w:sz w:val="24"/>
            <w:szCs w:val="24"/>
            <w:vertAlign w:val="subscript"/>
            <w:lang w:eastAsia="en-GB"/>
          </w:rPr>
          <w:t>50</w:t>
        </w:r>
        <w:r w:rsidR="00AF69BF">
          <w:rPr>
            <w:rFonts w:asciiTheme="majorBidi" w:eastAsia="Times New Roman" w:hAnsiTheme="majorBidi" w:cstheme="majorBidi"/>
            <w:sz w:val="24"/>
            <w:szCs w:val="24"/>
            <w:lang w:eastAsia="en-GB"/>
          </w:rPr>
          <w:t>,</w:t>
        </w:r>
        <w:r w:rsidR="00AF69BF" w:rsidRPr="008A61FC">
          <w:rPr>
            <w:rFonts w:asciiTheme="majorBidi" w:eastAsia="Times New Roman" w:hAnsiTheme="majorBidi" w:cstheme="majorBidi"/>
            <w:sz w:val="24"/>
            <w:szCs w:val="24"/>
            <w:lang w:eastAsia="en-GB"/>
          </w:rPr>
          <w:t xml:space="preserve"> the distance </w:t>
        </w:r>
        <w:r w:rsidR="00AF69BF">
          <w:rPr>
            <w:rFonts w:asciiTheme="majorBidi" w:eastAsia="Times New Roman" w:hAnsiTheme="majorBidi" w:cstheme="majorBidi"/>
            <w:sz w:val="24"/>
            <w:szCs w:val="24"/>
            <w:lang w:eastAsia="en-GB"/>
          </w:rPr>
          <w:t>at which</w:t>
        </w:r>
        <w:r w:rsidR="00AF69BF" w:rsidRPr="008A61FC">
          <w:rPr>
            <w:rFonts w:asciiTheme="majorBidi" w:eastAsia="Times New Roman" w:hAnsiTheme="majorBidi" w:cstheme="majorBidi"/>
            <w:sz w:val="24"/>
            <w:szCs w:val="24"/>
            <w:lang w:eastAsia="en-GB"/>
          </w:rPr>
          <w:t xml:space="preserve"> 50% injury</w:t>
        </w:r>
        <w:r w:rsidR="00AF69BF">
          <w:rPr>
            <w:rFonts w:asciiTheme="majorBidi" w:eastAsia="Times New Roman" w:hAnsiTheme="majorBidi" w:cstheme="majorBidi"/>
            <w:sz w:val="24"/>
            <w:szCs w:val="24"/>
            <w:lang w:eastAsia="en-GB"/>
          </w:rPr>
          <w:t xml:space="preserve"> was detected; </w:t>
        </w:r>
      </w:ins>
      <w:del w:id="1877" w:author="copyeditor" w:date="2020-02-23T12:58:00Z">
        <w:r w:rsidRPr="008A61FC" w:rsidDel="00DF2164">
          <w:rPr>
            <w:rFonts w:asciiTheme="majorBidi" w:eastAsia="Times New Roman" w:hAnsiTheme="majorBidi" w:cstheme="majorBidi"/>
            <w:sz w:val="24"/>
            <w:szCs w:val="24"/>
            <w:lang w:eastAsia="en-GB"/>
          </w:rPr>
          <w:delText xml:space="preserve">and </w:delText>
        </w:r>
      </w:del>
      <w:r w:rsidRPr="008A61FC">
        <w:rPr>
          <w:rFonts w:asciiTheme="majorBidi" w:eastAsia="Times New Roman" w:hAnsiTheme="majorBidi" w:cstheme="majorBidi"/>
          <w:i/>
          <w:sz w:val="24"/>
          <w:szCs w:val="24"/>
          <w:lang w:eastAsia="en-GB"/>
        </w:rPr>
        <w:t>e</w:t>
      </w:r>
      <w:r w:rsidRPr="008A61FC">
        <w:rPr>
          <w:rFonts w:asciiTheme="majorBidi" w:eastAsia="Times New Roman" w:hAnsiTheme="majorBidi" w:cstheme="majorBidi"/>
          <w:sz w:val="24"/>
          <w:szCs w:val="24"/>
          <w:lang w:eastAsia="en-GB"/>
        </w:rPr>
        <w:t>, the inflection point relative to the upper limit</w:t>
      </w:r>
      <w:r w:rsidR="00FD29E7" w:rsidRPr="008A61FC">
        <w:rPr>
          <w:rFonts w:asciiTheme="majorBidi" w:eastAsia="Times New Roman" w:hAnsiTheme="majorBidi" w:cstheme="majorBidi"/>
          <w:sz w:val="24"/>
          <w:szCs w:val="24"/>
          <w:lang w:eastAsia="en-GB"/>
        </w:rPr>
        <w:t xml:space="preserve"> (50% injury reduction related to the upper limit)</w:t>
      </w:r>
      <w:ins w:id="1878" w:author="Maxwel" w:date="2020-03-23T14:40:00Z">
        <w:r w:rsidR="001D530A">
          <w:rPr>
            <w:rFonts w:asciiTheme="majorBidi" w:eastAsia="Times New Roman" w:hAnsiTheme="majorBidi" w:cstheme="majorBidi"/>
            <w:sz w:val="24"/>
            <w:szCs w:val="24"/>
            <w:lang w:eastAsia="en-GB"/>
          </w:rPr>
          <w:t xml:space="preserve">; </w:t>
        </w:r>
      </w:ins>
      <w:del w:id="1879" w:author="Maxwel" w:date="2020-03-23T14:40:00Z">
        <w:r w:rsidRPr="008A61FC" w:rsidDel="001D530A">
          <w:rPr>
            <w:rFonts w:asciiTheme="majorBidi" w:eastAsia="Times New Roman" w:hAnsiTheme="majorBidi" w:cstheme="majorBidi"/>
            <w:sz w:val="24"/>
            <w:szCs w:val="24"/>
            <w:lang w:eastAsia="en-GB"/>
          </w:rPr>
          <w:delText xml:space="preserve">. </w:delText>
        </w:r>
      </w:del>
      <w:del w:id="1880" w:author="copyeditor" w:date="2020-02-23T12:58:00Z">
        <w:r w:rsidRPr="008A61FC" w:rsidDel="00DF2164">
          <w:rPr>
            <w:rFonts w:asciiTheme="majorBidi" w:eastAsia="Times New Roman" w:hAnsiTheme="majorBidi" w:cstheme="majorBidi"/>
            <w:sz w:val="24"/>
            <w:szCs w:val="24"/>
            <w:lang w:eastAsia="en-GB"/>
          </w:rPr>
          <w:delText>SE, standard error.</w:delText>
        </w:r>
      </w:del>
    </w:p>
    <w:p w14:paraId="18725DE5" w14:textId="32208101" w:rsidR="002E42AD" w:rsidRPr="008A61FC" w:rsidRDefault="00EB26CA" w:rsidP="003C5695">
      <w:pPr>
        <w:spacing w:after="0" w:line="240" w:lineRule="auto"/>
        <w:rPr>
          <w:rFonts w:asciiTheme="majorBidi" w:eastAsia="Times New Roman" w:hAnsiTheme="majorBidi" w:cstheme="majorBidi"/>
          <w:sz w:val="24"/>
          <w:szCs w:val="24"/>
          <w:lang w:eastAsia="en-GB"/>
        </w:rPr>
      </w:pPr>
      <w:del w:id="1881" w:author="copyeditor" w:date="2020-02-23T12:59:00Z">
        <w:r w:rsidRPr="008A61FC" w:rsidDel="00AF69BF">
          <w:rPr>
            <w:rFonts w:asciiTheme="majorBidi" w:eastAsia="Times New Roman" w:hAnsiTheme="majorBidi" w:cstheme="majorBidi"/>
            <w:sz w:val="24"/>
            <w:szCs w:val="24"/>
            <w:vertAlign w:val="superscript"/>
            <w:lang w:eastAsia="en-GB"/>
          </w:rPr>
          <w:delText>b</w:delText>
        </w:r>
        <w:r w:rsidRPr="008A61FC" w:rsidDel="00AF69BF">
          <w:rPr>
            <w:rFonts w:asciiTheme="majorBidi" w:eastAsia="Times New Roman" w:hAnsiTheme="majorBidi" w:cstheme="majorBidi"/>
            <w:sz w:val="24"/>
            <w:szCs w:val="24"/>
            <w:lang w:eastAsia="en-GB"/>
          </w:rPr>
          <w:delText xml:space="preserve"> D</w:delText>
        </w:r>
        <w:r w:rsidRPr="008A61FC" w:rsidDel="00AF69BF">
          <w:rPr>
            <w:rFonts w:asciiTheme="majorBidi" w:eastAsia="Times New Roman" w:hAnsiTheme="majorBidi" w:cstheme="majorBidi"/>
            <w:sz w:val="24"/>
            <w:szCs w:val="24"/>
            <w:vertAlign w:val="subscript"/>
            <w:lang w:eastAsia="en-GB"/>
          </w:rPr>
          <w:delText xml:space="preserve">1 </w:delText>
        </w:r>
        <w:r w:rsidRPr="008A61FC" w:rsidDel="00AF69BF">
          <w:rPr>
            <w:rFonts w:asciiTheme="majorBidi" w:eastAsia="Times New Roman" w:hAnsiTheme="majorBidi" w:cstheme="majorBidi"/>
            <w:sz w:val="24"/>
            <w:szCs w:val="24"/>
            <w:lang w:eastAsia="en-GB"/>
          </w:rPr>
          <w:delText>is the distance of 1% injury; D</w:delText>
        </w:r>
        <w:r w:rsidRPr="008A61FC" w:rsidDel="00AF69BF">
          <w:rPr>
            <w:rFonts w:asciiTheme="majorBidi" w:eastAsia="Times New Roman" w:hAnsiTheme="majorBidi" w:cstheme="majorBidi"/>
            <w:sz w:val="24"/>
            <w:szCs w:val="24"/>
            <w:vertAlign w:val="subscript"/>
            <w:lang w:eastAsia="en-GB"/>
          </w:rPr>
          <w:delText xml:space="preserve">10 </w:delText>
        </w:r>
        <w:r w:rsidRPr="008A61FC" w:rsidDel="00AF69BF">
          <w:rPr>
            <w:rFonts w:asciiTheme="majorBidi" w:eastAsia="Times New Roman" w:hAnsiTheme="majorBidi" w:cstheme="majorBidi"/>
            <w:sz w:val="24"/>
            <w:szCs w:val="24"/>
            <w:lang w:eastAsia="en-GB"/>
          </w:rPr>
          <w:delText>is the distance of 10% injury; and D</w:delText>
        </w:r>
        <w:r w:rsidRPr="008A61FC" w:rsidDel="00AF69BF">
          <w:rPr>
            <w:rFonts w:asciiTheme="majorBidi" w:eastAsia="Times New Roman" w:hAnsiTheme="majorBidi" w:cstheme="majorBidi"/>
            <w:sz w:val="24"/>
            <w:szCs w:val="24"/>
            <w:vertAlign w:val="subscript"/>
            <w:lang w:eastAsia="en-GB"/>
          </w:rPr>
          <w:delText xml:space="preserve">50 </w:delText>
        </w:r>
        <w:r w:rsidRPr="008A61FC" w:rsidDel="00AF69BF">
          <w:rPr>
            <w:rFonts w:asciiTheme="majorBidi" w:eastAsia="Times New Roman" w:hAnsiTheme="majorBidi" w:cstheme="majorBidi"/>
            <w:sz w:val="24"/>
            <w:szCs w:val="24"/>
            <w:lang w:eastAsia="en-GB"/>
          </w:rPr>
          <w:delText>is the distance of 50% injury.</w:delText>
        </w:r>
      </w:del>
      <w:ins w:id="1882" w:author="Maxwel" w:date="2020-03-23T14:40:00Z">
        <w:r w:rsidR="001D530A">
          <w:rPr>
            <w:rFonts w:asciiTheme="majorBidi" w:eastAsia="Times New Roman" w:hAnsiTheme="majorBidi" w:cstheme="majorBidi"/>
            <w:sz w:val="24"/>
            <w:szCs w:val="24"/>
            <w:lang w:eastAsia="en-GB"/>
          </w:rPr>
          <w:t xml:space="preserve">The </w:t>
        </w:r>
        <w:r w:rsidR="001D530A" w:rsidRPr="001D530A">
          <w:rPr>
            <w:rFonts w:asciiTheme="majorBidi" w:eastAsia="Times New Roman" w:hAnsiTheme="majorBidi" w:cstheme="majorBidi"/>
            <w:i/>
            <w:sz w:val="24"/>
            <w:szCs w:val="24"/>
            <w:lang w:eastAsia="en-GB"/>
            <w:rPrChange w:id="1883" w:author="Maxwel" w:date="2020-03-23T14:40:00Z">
              <w:rPr>
                <w:rFonts w:asciiTheme="majorBidi" w:eastAsia="Times New Roman" w:hAnsiTheme="majorBidi" w:cstheme="majorBidi"/>
                <w:sz w:val="24"/>
                <w:szCs w:val="24"/>
                <w:lang w:eastAsia="en-GB"/>
              </w:rPr>
            </w:rPrChange>
          </w:rPr>
          <w:t>d</w:t>
        </w:r>
        <w:r w:rsidR="001D530A" w:rsidRPr="001D530A">
          <w:rPr>
            <w:rFonts w:asciiTheme="majorBidi" w:hAnsiTheme="majorBidi" w:cstheme="majorBidi"/>
            <w:b/>
            <w:bCs/>
            <w:i/>
            <w:sz w:val="24"/>
            <w:szCs w:val="24"/>
            <w:rPrChange w:id="1884" w:author="Maxwel" w:date="2020-03-23T14:40:00Z">
              <w:rPr>
                <w:rFonts w:asciiTheme="majorBidi" w:hAnsiTheme="majorBidi" w:cstheme="majorBidi"/>
                <w:b/>
                <w:bCs/>
                <w:sz w:val="24"/>
                <w:szCs w:val="24"/>
              </w:rPr>
            </w:rPrChange>
          </w:rPr>
          <w:t xml:space="preserve"> </w:t>
        </w:r>
      </w:ins>
      <w:ins w:id="1885" w:author="Maxwel" w:date="2020-03-23T14:43:00Z">
        <w:r w:rsidR="001D530A" w:rsidRPr="001D530A">
          <w:rPr>
            <w:rFonts w:asciiTheme="majorBidi" w:hAnsiTheme="majorBidi" w:cstheme="majorBidi"/>
            <w:bCs/>
            <w:sz w:val="24"/>
            <w:szCs w:val="24"/>
            <w:rPrChange w:id="1886" w:author="Maxwel" w:date="2020-03-23T14:43:00Z">
              <w:rPr>
                <w:rFonts w:asciiTheme="majorBidi" w:hAnsiTheme="majorBidi" w:cstheme="majorBidi"/>
                <w:b/>
                <w:bCs/>
                <w:sz w:val="24"/>
                <w:szCs w:val="24"/>
              </w:rPr>
            </w:rPrChange>
          </w:rPr>
          <w:t>(upper limit)</w:t>
        </w:r>
        <w:r w:rsidR="001D530A">
          <w:rPr>
            <w:rFonts w:asciiTheme="majorBidi" w:hAnsiTheme="majorBidi" w:cstheme="majorBidi"/>
            <w:b/>
            <w:bCs/>
            <w:sz w:val="24"/>
            <w:szCs w:val="24"/>
          </w:rPr>
          <w:t xml:space="preserve"> </w:t>
        </w:r>
      </w:ins>
      <w:ins w:id="1887" w:author="Maxwel" w:date="2020-03-23T14:41:00Z">
        <w:r w:rsidR="001D530A" w:rsidRPr="001D530A">
          <w:rPr>
            <w:rFonts w:asciiTheme="majorBidi" w:hAnsiTheme="majorBidi" w:cstheme="majorBidi"/>
            <w:bCs/>
            <w:sz w:val="24"/>
            <w:szCs w:val="24"/>
            <w:rPrChange w:id="1888" w:author="Maxwel" w:date="2020-03-23T14:41:00Z">
              <w:rPr>
                <w:rFonts w:asciiTheme="majorBidi" w:hAnsiTheme="majorBidi" w:cstheme="majorBidi"/>
                <w:b/>
                <w:bCs/>
                <w:sz w:val="24"/>
                <w:szCs w:val="24"/>
              </w:rPr>
            </w:rPrChange>
          </w:rPr>
          <w:t xml:space="preserve">from </w:t>
        </w:r>
      </w:ins>
      <w:ins w:id="1889" w:author="Maxwel" w:date="2020-03-23T16:09:00Z">
        <w:r w:rsidR="0040363E">
          <w:rPr>
            <w:rFonts w:asciiTheme="majorBidi" w:hAnsiTheme="majorBidi" w:cstheme="majorBidi"/>
            <w:bCs/>
            <w:sz w:val="24"/>
            <w:szCs w:val="24"/>
          </w:rPr>
          <w:t xml:space="preserve">Noncovered and Covered in </w:t>
        </w:r>
      </w:ins>
      <w:ins w:id="1890" w:author="Maxwel" w:date="2020-03-23T14:41:00Z">
        <w:r w:rsidR="001D530A">
          <w:rPr>
            <w:rFonts w:asciiTheme="majorBidi" w:hAnsiTheme="majorBidi" w:cstheme="majorBidi"/>
            <w:bCs/>
            <w:sz w:val="24"/>
            <w:szCs w:val="24"/>
          </w:rPr>
          <w:t>Arkansas</w:t>
        </w:r>
      </w:ins>
      <w:ins w:id="1891" w:author="Maxwel" w:date="2020-03-23T14:43:00Z">
        <w:r w:rsidR="001D530A">
          <w:rPr>
            <w:rFonts w:asciiTheme="majorBidi" w:hAnsiTheme="majorBidi" w:cstheme="majorBidi"/>
            <w:bCs/>
            <w:sz w:val="24"/>
            <w:szCs w:val="24"/>
          </w:rPr>
          <w:t xml:space="preserve"> </w:t>
        </w:r>
      </w:ins>
      <w:ins w:id="1892" w:author="Maxwel" w:date="2020-03-23T14:41:00Z">
        <w:r w:rsidR="001D530A">
          <w:rPr>
            <w:rFonts w:asciiTheme="majorBidi" w:hAnsiTheme="majorBidi" w:cstheme="majorBidi"/>
            <w:bCs/>
            <w:sz w:val="24"/>
            <w:szCs w:val="24"/>
          </w:rPr>
          <w:t>is locked at 55%.</w:t>
        </w:r>
      </w:ins>
      <w:r w:rsidR="002E42AD" w:rsidRPr="008A61FC">
        <w:rPr>
          <w:rFonts w:asciiTheme="majorBidi" w:hAnsiTheme="majorBidi" w:cstheme="majorBidi"/>
          <w:b/>
          <w:bCs/>
          <w:sz w:val="24"/>
          <w:szCs w:val="24"/>
        </w:rPr>
        <w:br w:type="page"/>
      </w:r>
    </w:p>
    <w:p w14:paraId="69094C17" w14:textId="01733696" w:rsidR="00144550" w:rsidRPr="008A61FC" w:rsidRDefault="00B9625E" w:rsidP="0095201F">
      <w:pPr>
        <w:spacing w:after="0" w:line="480" w:lineRule="auto"/>
        <w:rPr>
          <w:rFonts w:asciiTheme="majorBidi" w:eastAsia="Times New Roman" w:hAnsiTheme="majorBidi" w:cstheme="majorBidi"/>
          <w:sz w:val="24"/>
          <w:szCs w:val="24"/>
          <w:lang w:eastAsia="en-GB"/>
        </w:rPr>
      </w:pPr>
      <w:r w:rsidRPr="008A61FC">
        <w:rPr>
          <w:rFonts w:asciiTheme="majorBidi" w:hAnsiTheme="majorBidi" w:cstheme="majorBidi"/>
          <w:b/>
          <w:bCs/>
          <w:sz w:val="24"/>
          <w:szCs w:val="24"/>
        </w:rPr>
        <w:lastRenderedPageBreak/>
        <w:t>Table 4.</w:t>
      </w:r>
      <w:r w:rsidRPr="008A61FC">
        <w:rPr>
          <w:rFonts w:asciiTheme="majorBidi" w:hAnsiTheme="majorBidi" w:cstheme="majorBidi"/>
          <w:sz w:val="24"/>
          <w:szCs w:val="24"/>
        </w:rPr>
        <w:t xml:space="preserve"> Estimated parameters</w:t>
      </w:r>
      <w:del w:id="1893" w:author="copyeditor" w:date="2020-02-23T13:01:00Z">
        <w:r w:rsidRPr="008A61FC" w:rsidDel="00AF69BF">
          <w:rPr>
            <w:rFonts w:asciiTheme="majorBidi" w:hAnsiTheme="majorBidi" w:cstheme="majorBidi"/>
            <w:sz w:val="24"/>
            <w:szCs w:val="24"/>
          </w:rPr>
          <w:delText xml:space="preserve"> (</w:delText>
        </w:r>
        <w:r w:rsidRPr="008A61FC" w:rsidDel="00AF69BF">
          <w:rPr>
            <w:rFonts w:asciiTheme="majorBidi" w:hAnsiTheme="majorBidi" w:cstheme="majorBidi"/>
            <w:i/>
            <w:sz w:val="24"/>
            <w:szCs w:val="24"/>
          </w:rPr>
          <w:delText>b</w:delText>
        </w:r>
        <w:r w:rsidRPr="008A61FC" w:rsidDel="00AF69BF">
          <w:rPr>
            <w:rFonts w:asciiTheme="majorBidi" w:hAnsiTheme="majorBidi" w:cstheme="majorBidi"/>
            <w:sz w:val="24"/>
            <w:szCs w:val="24"/>
          </w:rPr>
          <w:delText xml:space="preserve">, </w:delText>
        </w:r>
        <w:r w:rsidRPr="008A61FC" w:rsidDel="00AF69BF">
          <w:rPr>
            <w:rFonts w:asciiTheme="majorBidi" w:hAnsiTheme="majorBidi" w:cstheme="majorBidi"/>
            <w:i/>
            <w:sz w:val="24"/>
            <w:szCs w:val="24"/>
          </w:rPr>
          <w:delText>d</w:delText>
        </w:r>
        <w:r w:rsidRPr="008A61FC" w:rsidDel="00AF69BF">
          <w:rPr>
            <w:rFonts w:asciiTheme="majorBidi" w:hAnsiTheme="majorBidi" w:cstheme="majorBidi"/>
            <w:sz w:val="24"/>
            <w:szCs w:val="24"/>
          </w:rPr>
          <w:delText xml:space="preserve"> and </w:delText>
        </w:r>
        <w:r w:rsidRPr="008A61FC" w:rsidDel="00AF69BF">
          <w:rPr>
            <w:rFonts w:asciiTheme="majorBidi" w:hAnsiTheme="majorBidi" w:cstheme="majorBidi"/>
            <w:i/>
            <w:sz w:val="24"/>
            <w:szCs w:val="24"/>
          </w:rPr>
          <w:delText>e</w:delText>
        </w:r>
        <w:r w:rsidRPr="008A61FC" w:rsidDel="00AF69BF">
          <w:rPr>
            <w:rFonts w:asciiTheme="majorBidi" w:hAnsiTheme="majorBidi" w:cstheme="majorBidi"/>
            <w:sz w:val="24"/>
            <w:szCs w:val="24"/>
          </w:rPr>
          <w:delText>)</w:delText>
        </w:r>
      </w:del>
      <w:r w:rsidRPr="008A61FC">
        <w:rPr>
          <w:rFonts w:asciiTheme="majorBidi" w:hAnsiTheme="majorBidi" w:cstheme="majorBidi"/>
          <w:sz w:val="24"/>
          <w:szCs w:val="24"/>
        </w:rPr>
        <w:t xml:space="preserve"> of </w:t>
      </w:r>
      <w:bookmarkStart w:id="1894" w:name="_Hlk14690024"/>
      <w:r w:rsidRPr="008A61FC">
        <w:rPr>
          <w:rFonts w:asciiTheme="majorBidi" w:hAnsiTheme="majorBidi" w:cstheme="majorBidi"/>
          <w:sz w:val="24"/>
          <w:szCs w:val="24"/>
        </w:rPr>
        <w:t xml:space="preserve">dicamba deposition </w:t>
      </w:r>
      <w:ins w:id="1895" w:author="Maxwel" w:date="2020-03-23T15:44:00Z">
        <w:r w:rsidR="00970E24">
          <w:rPr>
            <w:rFonts w:asciiTheme="majorBidi" w:hAnsiTheme="majorBidi" w:cstheme="majorBidi"/>
            <w:sz w:val="24"/>
            <w:szCs w:val="24"/>
          </w:rPr>
          <w:t>(</w:t>
        </w:r>
        <w:r w:rsidR="00970E24" w:rsidRPr="00222A34">
          <w:rPr>
            <w:bCs/>
            <w:color w:val="222222"/>
            <w:sz w:val="24"/>
            <w:szCs w:val="24"/>
            <w:lang w:val="el-GR"/>
          </w:rPr>
          <w:t>η</w:t>
        </w:r>
        <w:r w:rsidR="00970E24" w:rsidRPr="008A61FC">
          <w:rPr>
            <w:rFonts w:asciiTheme="majorBidi" w:hAnsiTheme="majorBidi" w:cstheme="majorBidi"/>
            <w:bCs/>
            <w:sz w:val="24"/>
            <w:szCs w:val="24"/>
          </w:rPr>
          <w:t>g filter</w:t>
        </w:r>
        <w:r w:rsidR="00970E24">
          <w:rPr>
            <w:rFonts w:asciiTheme="majorBidi" w:hAnsiTheme="majorBidi" w:cstheme="majorBidi"/>
            <w:iCs/>
            <w:color w:val="000000" w:themeColor="text1"/>
            <w:sz w:val="24"/>
            <w:szCs w:val="24"/>
            <w:vertAlign w:val="superscript"/>
          </w:rPr>
          <w:t>−</w:t>
        </w:r>
        <w:r w:rsidR="00970E24" w:rsidRPr="008A61FC">
          <w:rPr>
            <w:rFonts w:asciiTheme="majorBidi" w:hAnsiTheme="majorBidi" w:cstheme="majorBidi"/>
            <w:bCs/>
            <w:sz w:val="24"/>
            <w:szCs w:val="24"/>
            <w:vertAlign w:val="superscript"/>
          </w:rPr>
          <w:t>1</w:t>
        </w:r>
        <w:r w:rsidR="00970E24" w:rsidRPr="00970E24">
          <w:rPr>
            <w:rFonts w:asciiTheme="majorBidi" w:hAnsiTheme="majorBidi" w:cstheme="majorBidi"/>
            <w:bCs/>
            <w:sz w:val="24"/>
            <w:szCs w:val="24"/>
            <w:rPrChange w:id="1896" w:author="Maxwel" w:date="2020-03-23T15:44:00Z">
              <w:rPr>
                <w:rFonts w:asciiTheme="majorBidi" w:hAnsiTheme="majorBidi" w:cstheme="majorBidi"/>
                <w:bCs/>
                <w:sz w:val="24"/>
                <w:szCs w:val="24"/>
                <w:vertAlign w:val="superscript"/>
              </w:rPr>
            </w:rPrChange>
          </w:rPr>
          <w:t>)</w:t>
        </w:r>
        <w:r w:rsidR="00970E24">
          <w:rPr>
            <w:rFonts w:asciiTheme="majorBidi" w:hAnsiTheme="majorBidi" w:cstheme="majorBidi"/>
            <w:bCs/>
            <w:sz w:val="24"/>
            <w:szCs w:val="24"/>
            <w:vertAlign w:val="superscript"/>
          </w:rPr>
          <w:t xml:space="preserve"> </w:t>
        </w:r>
      </w:ins>
      <w:r w:rsidRPr="008A61FC">
        <w:rPr>
          <w:rFonts w:asciiTheme="majorBidi" w:hAnsiTheme="majorBidi" w:cstheme="majorBidi"/>
          <w:sz w:val="24"/>
          <w:szCs w:val="24"/>
        </w:rPr>
        <w:t>on non</w:t>
      </w:r>
      <w:del w:id="1897" w:author="copyeditor" w:date="2020-02-23T13:01:00Z">
        <w:r w:rsidRPr="008A61FC" w:rsidDel="00D004BA">
          <w:rPr>
            <w:rFonts w:asciiTheme="majorBidi" w:hAnsiTheme="majorBidi" w:cstheme="majorBidi"/>
            <w:sz w:val="24"/>
            <w:szCs w:val="24"/>
          </w:rPr>
          <w:delText>-</w:delText>
        </w:r>
      </w:del>
      <w:ins w:id="1898" w:author="copyeditor" w:date="2020-02-23T13:01:00Z">
        <w:r w:rsidR="00D004BA">
          <w:rPr>
            <w:rFonts w:asciiTheme="majorBidi" w:hAnsiTheme="majorBidi" w:cstheme="majorBidi"/>
            <w:sz w:val="24"/>
            <w:szCs w:val="24"/>
          </w:rPr>
          <w:t>–dicamba-resistant</w:t>
        </w:r>
      </w:ins>
      <w:del w:id="1899" w:author="copyeditor" w:date="2020-02-23T13:01:00Z">
        <w:r w:rsidRPr="008A61FC" w:rsidDel="00D004BA">
          <w:rPr>
            <w:rFonts w:asciiTheme="majorBidi" w:hAnsiTheme="majorBidi" w:cstheme="majorBidi"/>
            <w:sz w:val="24"/>
            <w:szCs w:val="24"/>
          </w:rPr>
          <w:delText>D</w:delText>
        </w:r>
        <w:r w:rsidR="00563DE3" w:rsidRPr="008A61FC" w:rsidDel="00D004BA">
          <w:rPr>
            <w:rFonts w:asciiTheme="majorBidi" w:hAnsiTheme="majorBidi" w:cstheme="majorBidi"/>
            <w:sz w:val="24"/>
            <w:szCs w:val="24"/>
          </w:rPr>
          <w:delText>R</w:delText>
        </w:r>
      </w:del>
      <w:r w:rsidRPr="008A61FC">
        <w:rPr>
          <w:rFonts w:asciiTheme="majorBidi" w:hAnsiTheme="majorBidi" w:cstheme="majorBidi"/>
          <w:sz w:val="24"/>
          <w:szCs w:val="24"/>
        </w:rPr>
        <w:t xml:space="preserve"> soybean</w:t>
      </w:r>
      <w:r w:rsidR="00621AAA" w:rsidRPr="008A61FC">
        <w:rPr>
          <w:rFonts w:asciiTheme="majorBidi" w:hAnsiTheme="majorBidi" w:cstheme="majorBidi"/>
          <w:sz w:val="24"/>
          <w:szCs w:val="24"/>
        </w:rPr>
        <w:t xml:space="preserve"> plant</w:t>
      </w:r>
      <w:r w:rsidRPr="008A61FC">
        <w:rPr>
          <w:rFonts w:asciiTheme="majorBidi" w:hAnsiTheme="majorBidi" w:cstheme="majorBidi"/>
          <w:sz w:val="24"/>
          <w:szCs w:val="24"/>
        </w:rPr>
        <w:t xml:space="preserve">s </w:t>
      </w:r>
      <w:del w:id="1900" w:author="Maxwel" w:date="2020-03-23T15:45:00Z">
        <w:r w:rsidRPr="008A61FC" w:rsidDel="00970E24">
          <w:rPr>
            <w:rFonts w:asciiTheme="majorBidi" w:hAnsiTheme="majorBidi" w:cstheme="majorBidi"/>
            <w:sz w:val="24"/>
            <w:szCs w:val="24"/>
          </w:rPr>
          <w:delText>(</w:delText>
        </w:r>
      </w:del>
      <w:r w:rsidRPr="008A61FC">
        <w:rPr>
          <w:rFonts w:asciiTheme="majorBidi" w:hAnsiTheme="majorBidi" w:cstheme="majorBidi"/>
          <w:sz w:val="24"/>
          <w:szCs w:val="24"/>
        </w:rPr>
        <w:t xml:space="preserve">based on dicamba deposition on </w:t>
      </w:r>
      <w:r w:rsidRPr="008A61FC">
        <w:rPr>
          <w:rFonts w:asciiTheme="majorBidi" w:hAnsiTheme="majorBidi" w:cstheme="majorBidi"/>
          <w:bCs/>
          <w:sz w:val="24"/>
          <w:szCs w:val="24"/>
        </w:rPr>
        <w:t>filter papers</w:t>
      </w:r>
      <w:del w:id="1901" w:author="copyeditor" w:date="2020-02-23T13:01:00Z">
        <w:r w:rsidRPr="008A61FC" w:rsidDel="00D004BA">
          <w:rPr>
            <w:rFonts w:asciiTheme="majorBidi" w:hAnsiTheme="majorBidi" w:cstheme="majorBidi"/>
            <w:bCs/>
            <w:sz w:val="24"/>
            <w:szCs w:val="24"/>
          </w:rPr>
          <w:delText xml:space="preserve"> </w:delText>
        </w:r>
        <w:r w:rsidR="00CE52C3" w:rsidRPr="008A61FC" w:rsidDel="00D004BA">
          <w:rPr>
            <w:rFonts w:asciiTheme="majorBidi" w:hAnsiTheme="majorBidi" w:cstheme="majorBidi"/>
            <w:bCs/>
            <w:sz w:val="24"/>
            <w:szCs w:val="24"/>
          </w:rPr>
          <w:delText>(ng</w:delText>
        </w:r>
        <w:r w:rsidR="00621AAA" w:rsidRPr="008A61FC" w:rsidDel="00D004BA">
          <w:rPr>
            <w:rFonts w:asciiTheme="majorBidi" w:hAnsiTheme="majorBidi" w:cstheme="majorBidi"/>
            <w:bCs/>
            <w:sz w:val="24"/>
            <w:szCs w:val="24"/>
          </w:rPr>
          <w:delText xml:space="preserve"> </w:delText>
        </w:r>
        <w:r w:rsidR="00CE52C3" w:rsidRPr="008A61FC" w:rsidDel="00D004BA">
          <w:rPr>
            <w:rFonts w:asciiTheme="majorBidi" w:hAnsiTheme="majorBidi" w:cstheme="majorBidi"/>
            <w:bCs/>
            <w:sz w:val="24"/>
            <w:szCs w:val="24"/>
          </w:rPr>
          <w:delText>filter paper</w:delText>
        </w:r>
        <w:r w:rsidR="00621AAA" w:rsidRPr="008A61FC" w:rsidDel="00D004BA">
          <w:rPr>
            <w:rFonts w:asciiTheme="majorBidi" w:hAnsiTheme="majorBidi" w:cstheme="majorBidi"/>
            <w:bCs/>
            <w:sz w:val="24"/>
            <w:szCs w:val="24"/>
            <w:vertAlign w:val="superscript"/>
          </w:rPr>
          <w:delText>-1</w:delText>
        </w:r>
        <w:r w:rsidR="00CE52C3" w:rsidRPr="008A61FC" w:rsidDel="00D004BA">
          <w:rPr>
            <w:rFonts w:asciiTheme="majorBidi" w:hAnsiTheme="majorBidi" w:cstheme="majorBidi"/>
            <w:bCs/>
            <w:sz w:val="24"/>
            <w:szCs w:val="24"/>
          </w:rPr>
          <w:delText>)</w:delText>
        </w:r>
      </w:del>
      <w:r w:rsidR="00CE52C3" w:rsidRPr="008A61FC">
        <w:rPr>
          <w:rFonts w:asciiTheme="majorBidi" w:hAnsiTheme="majorBidi" w:cstheme="majorBidi"/>
          <w:bCs/>
          <w:sz w:val="24"/>
          <w:szCs w:val="24"/>
        </w:rPr>
        <w:t xml:space="preserve"> </w:t>
      </w:r>
      <w:r w:rsidRPr="008A61FC">
        <w:rPr>
          <w:rFonts w:asciiTheme="majorBidi" w:hAnsiTheme="majorBidi" w:cstheme="majorBidi"/>
          <w:bCs/>
          <w:sz w:val="24"/>
          <w:szCs w:val="24"/>
        </w:rPr>
        <w:t xml:space="preserve">placed downwind adjacent to the </w:t>
      </w:r>
      <w:r w:rsidR="003D1C49" w:rsidRPr="008A61FC">
        <w:rPr>
          <w:rFonts w:asciiTheme="majorBidi" w:hAnsiTheme="majorBidi" w:cstheme="majorBidi"/>
          <w:bCs/>
          <w:sz w:val="24"/>
          <w:szCs w:val="24"/>
        </w:rPr>
        <w:t>sprayed area</w:t>
      </w:r>
      <w:r w:rsidR="00710A7A" w:rsidRPr="008A61FC">
        <w:rPr>
          <w:rFonts w:asciiTheme="majorBidi" w:hAnsiTheme="majorBidi" w:cstheme="majorBidi"/>
          <w:bCs/>
          <w:sz w:val="24"/>
          <w:szCs w:val="24"/>
        </w:rPr>
        <w:t xml:space="preserve"> at six sites</w:t>
      </w:r>
      <w:r w:rsidRPr="008A61FC">
        <w:rPr>
          <w:rFonts w:asciiTheme="majorBidi" w:hAnsiTheme="majorBidi" w:cstheme="majorBidi"/>
          <w:sz w:val="24"/>
          <w:szCs w:val="24"/>
        </w:rPr>
        <w:t>.</w:t>
      </w:r>
    </w:p>
    <w:tbl>
      <w:tblPr>
        <w:tblStyle w:val="TableGrid2"/>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9"/>
        <w:gridCol w:w="1290"/>
        <w:gridCol w:w="1650"/>
        <w:gridCol w:w="600"/>
        <w:gridCol w:w="2340"/>
        <w:tblGridChange w:id="1902">
          <w:tblGrid>
            <w:gridCol w:w="1549"/>
            <w:gridCol w:w="1290"/>
            <w:gridCol w:w="1650"/>
            <w:gridCol w:w="600"/>
            <w:gridCol w:w="2340"/>
          </w:tblGrid>
        </w:tblGridChange>
      </w:tblGrid>
      <w:tr w:rsidR="00144550" w:rsidRPr="008A61FC" w14:paraId="771A04EB" w14:textId="77777777" w:rsidTr="00CE4058">
        <w:tc>
          <w:tcPr>
            <w:tcW w:w="1549" w:type="dxa"/>
            <w:vMerge w:val="restart"/>
            <w:tcBorders>
              <w:top w:val="single" w:sz="4" w:space="0" w:color="auto"/>
              <w:bottom w:val="single" w:sz="4" w:space="0" w:color="auto"/>
            </w:tcBorders>
            <w:vAlign w:val="center"/>
          </w:tcPr>
          <w:bookmarkEnd w:id="1894"/>
          <w:p w14:paraId="24B8F6BC" w14:textId="09055BC4" w:rsidR="00144550" w:rsidRPr="008A61FC" w:rsidRDefault="00144550" w:rsidP="00144550">
            <w:pPr>
              <w:rPr>
                <w:rFonts w:asciiTheme="majorBidi" w:hAnsiTheme="majorBidi" w:cstheme="majorBidi"/>
                <w:sz w:val="24"/>
                <w:szCs w:val="24"/>
                <w:lang w:val="pt-BR"/>
              </w:rPr>
            </w:pPr>
            <w:del w:id="1903" w:author="copyeditor" w:date="2020-02-23T13:02:00Z">
              <w:r w:rsidRPr="008A61FC" w:rsidDel="00D004BA">
                <w:rPr>
                  <w:rFonts w:asciiTheme="majorBidi" w:hAnsiTheme="majorBidi" w:cstheme="majorBidi"/>
                  <w:sz w:val="24"/>
                  <w:szCs w:val="24"/>
                  <w:lang w:val="pt-BR"/>
                </w:rPr>
                <w:delText>State</w:delText>
              </w:r>
            </w:del>
            <w:proofErr w:type="spellStart"/>
            <w:ins w:id="1904" w:author="copyeditor" w:date="2020-02-23T13:02:00Z">
              <w:r w:rsidR="00D004BA">
                <w:rPr>
                  <w:rFonts w:asciiTheme="majorBidi" w:hAnsiTheme="majorBidi" w:cstheme="majorBidi"/>
                  <w:sz w:val="24"/>
                  <w:szCs w:val="24"/>
                  <w:lang w:val="pt-BR"/>
                </w:rPr>
                <w:t>Location</w:t>
              </w:r>
            </w:ins>
            <w:proofErr w:type="spellEnd"/>
          </w:p>
        </w:tc>
        <w:tc>
          <w:tcPr>
            <w:tcW w:w="5880" w:type="dxa"/>
            <w:gridSpan w:val="4"/>
            <w:tcBorders>
              <w:bottom w:val="single" w:sz="4" w:space="0" w:color="auto"/>
            </w:tcBorders>
          </w:tcPr>
          <w:p w14:paraId="66DE3EBF" w14:textId="5E2C703E" w:rsidR="00144550" w:rsidRPr="008A61FC" w:rsidRDefault="00144550" w:rsidP="00144550">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 xml:space="preserve">Estimated </w:t>
            </w:r>
            <w:proofErr w:type="spellStart"/>
            <w:r w:rsidRPr="008A61FC">
              <w:rPr>
                <w:rFonts w:asciiTheme="majorBidi" w:hAnsiTheme="majorBidi" w:cstheme="majorBidi"/>
                <w:sz w:val="24"/>
                <w:szCs w:val="24"/>
                <w:lang w:val="pt-BR"/>
              </w:rPr>
              <w:t>parameter</w:t>
            </w:r>
            <w:ins w:id="1905" w:author="copyeditor" w:date="2020-02-23T13:01:00Z">
              <w:r w:rsidR="00D004BA" w:rsidRPr="00D004BA">
                <w:rPr>
                  <w:rFonts w:asciiTheme="majorBidi" w:hAnsiTheme="majorBidi" w:cstheme="majorBidi"/>
                  <w:i/>
                  <w:sz w:val="24"/>
                  <w:szCs w:val="24"/>
                  <w:vertAlign w:val="superscript"/>
                  <w:lang w:val="pt-BR"/>
                  <w:rPrChange w:id="1906" w:author="copyeditor" w:date="2020-02-23T13:01:00Z">
                    <w:rPr>
                      <w:rFonts w:asciiTheme="majorBidi" w:hAnsiTheme="majorBidi" w:cstheme="majorBidi"/>
                      <w:sz w:val="24"/>
                      <w:szCs w:val="24"/>
                      <w:lang w:val="pt-BR"/>
                    </w:rPr>
                  </w:rPrChange>
                </w:rPr>
                <w:t>a</w:t>
              </w:r>
            </w:ins>
            <w:proofErr w:type="spellEnd"/>
          </w:p>
        </w:tc>
      </w:tr>
      <w:tr w:rsidR="00144550" w:rsidRPr="008A61FC" w14:paraId="703C52FE" w14:textId="77777777" w:rsidTr="00CE4058">
        <w:tblPrEx>
          <w:tblW w:w="0" w:type="auto"/>
          <w:tblBorders>
            <w:left w:val="none" w:sz="0" w:space="0" w:color="auto"/>
            <w:right w:val="none" w:sz="0" w:space="0" w:color="auto"/>
            <w:insideH w:val="none" w:sz="0" w:space="0" w:color="auto"/>
            <w:insideV w:val="none" w:sz="0" w:space="0" w:color="auto"/>
          </w:tblBorders>
          <w:tblPrExChange w:id="1907" w:author="Maxwel" w:date="2020-03-23T16:04:00Z">
            <w:tblPrEx>
              <w:tblW w:w="0" w:type="auto"/>
              <w:tblBorders>
                <w:left w:val="none" w:sz="0" w:space="0" w:color="auto"/>
                <w:right w:val="none" w:sz="0" w:space="0" w:color="auto"/>
                <w:insideH w:val="none" w:sz="0" w:space="0" w:color="auto"/>
                <w:insideV w:val="none" w:sz="0" w:space="0" w:color="auto"/>
              </w:tblBorders>
            </w:tblPrEx>
          </w:tblPrExChange>
        </w:tblPrEx>
        <w:tc>
          <w:tcPr>
            <w:tcW w:w="1549" w:type="dxa"/>
            <w:vMerge/>
            <w:tcBorders>
              <w:top w:val="nil"/>
              <w:bottom w:val="single" w:sz="4" w:space="0" w:color="auto"/>
            </w:tcBorders>
            <w:tcPrChange w:id="1908" w:author="Maxwel" w:date="2020-03-23T16:04:00Z">
              <w:tcPr>
                <w:tcW w:w="1549" w:type="dxa"/>
                <w:vMerge/>
                <w:tcBorders>
                  <w:top w:val="nil"/>
                  <w:bottom w:val="single" w:sz="4" w:space="0" w:color="auto"/>
                </w:tcBorders>
              </w:tcPr>
            </w:tcPrChange>
          </w:tcPr>
          <w:p w14:paraId="3C3B9BEA" w14:textId="77777777" w:rsidR="00144550" w:rsidRPr="008A61FC" w:rsidRDefault="00144550" w:rsidP="00144550">
            <w:pPr>
              <w:rPr>
                <w:rFonts w:asciiTheme="majorBidi" w:hAnsiTheme="majorBidi" w:cstheme="majorBidi"/>
                <w:sz w:val="24"/>
                <w:szCs w:val="24"/>
                <w:lang w:val="pt-BR"/>
              </w:rPr>
            </w:pPr>
          </w:p>
        </w:tc>
        <w:tc>
          <w:tcPr>
            <w:tcW w:w="1290" w:type="dxa"/>
            <w:tcBorders>
              <w:top w:val="single" w:sz="4" w:space="0" w:color="auto"/>
              <w:bottom w:val="single" w:sz="4" w:space="0" w:color="auto"/>
            </w:tcBorders>
            <w:tcPrChange w:id="1909" w:author="Maxwel" w:date="2020-03-23T16:04:00Z">
              <w:tcPr>
                <w:tcW w:w="1290" w:type="dxa"/>
                <w:tcBorders>
                  <w:top w:val="single" w:sz="4" w:space="0" w:color="auto"/>
                  <w:bottom w:val="single" w:sz="4" w:space="0" w:color="auto"/>
                </w:tcBorders>
              </w:tcPr>
            </w:tcPrChange>
          </w:tcPr>
          <w:p w14:paraId="55D93341" w14:textId="77777777" w:rsidR="00144550" w:rsidRPr="008A61FC" w:rsidRDefault="00144550" w:rsidP="00144550">
            <w:pPr>
              <w:jc w:val="center"/>
              <w:rPr>
                <w:rFonts w:asciiTheme="majorBidi" w:hAnsiTheme="majorBidi" w:cstheme="majorBidi"/>
                <w:sz w:val="24"/>
                <w:szCs w:val="24"/>
                <w:lang w:val="pt-BR"/>
              </w:rPr>
            </w:pPr>
            <w:r w:rsidRPr="00D004BA">
              <w:rPr>
                <w:rFonts w:asciiTheme="majorBidi" w:hAnsiTheme="majorBidi" w:cstheme="majorBidi"/>
                <w:i/>
                <w:sz w:val="24"/>
                <w:szCs w:val="24"/>
                <w:lang w:val="pt-BR"/>
                <w:rPrChange w:id="1910" w:author="copyeditor" w:date="2020-02-23T13:01:00Z">
                  <w:rPr>
                    <w:rFonts w:asciiTheme="majorBidi" w:hAnsiTheme="majorBidi" w:cstheme="majorBidi"/>
                    <w:sz w:val="24"/>
                    <w:szCs w:val="24"/>
                    <w:lang w:val="pt-BR"/>
                  </w:rPr>
                </w:rPrChange>
              </w:rPr>
              <w:t>b</w:t>
            </w:r>
            <w:r w:rsidRPr="008A61FC">
              <w:rPr>
                <w:rFonts w:asciiTheme="majorBidi" w:hAnsiTheme="majorBidi" w:cstheme="majorBidi"/>
                <w:sz w:val="24"/>
                <w:szCs w:val="24"/>
                <w:lang w:val="pt-BR"/>
              </w:rPr>
              <w:t xml:space="preserve"> (</w:t>
            </w:r>
            <w:r w:rsidRPr="008A61FC">
              <w:rPr>
                <w:rFonts w:asciiTheme="majorBidi" w:hAnsiTheme="majorBidi" w:cstheme="majorBidi"/>
                <w:color w:val="222222"/>
                <w:sz w:val="24"/>
                <w:szCs w:val="24"/>
                <w:shd w:val="clear" w:color="auto" w:fill="FFFFFF"/>
              </w:rPr>
              <w:t>±SE)</w:t>
            </w:r>
          </w:p>
        </w:tc>
        <w:tc>
          <w:tcPr>
            <w:tcW w:w="2250" w:type="dxa"/>
            <w:gridSpan w:val="2"/>
            <w:tcBorders>
              <w:top w:val="single" w:sz="4" w:space="0" w:color="auto"/>
              <w:bottom w:val="single" w:sz="4" w:space="0" w:color="auto"/>
            </w:tcBorders>
            <w:tcPrChange w:id="1911" w:author="Maxwel" w:date="2020-03-23T16:04:00Z">
              <w:tcPr>
                <w:tcW w:w="2250" w:type="dxa"/>
                <w:gridSpan w:val="2"/>
                <w:tcBorders>
                  <w:top w:val="single" w:sz="4" w:space="0" w:color="auto"/>
                  <w:bottom w:val="single" w:sz="4" w:space="0" w:color="auto"/>
                </w:tcBorders>
              </w:tcPr>
            </w:tcPrChange>
          </w:tcPr>
          <w:p w14:paraId="089016E3" w14:textId="77777777" w:rsidR="00144550" w:rsidRPr="008A61FC" w:rsidRDefault="00144550" w:rsidP="00144550">
            <w:pPr>
              <w:jc w:val="center"/>
              <w:rPr>
                <w:rFonts w:asciiTheme="majorBidi" w:hAnsiTheme="majorBidi" w:cstheme="majorBidi"/>
                <w:sz w:val="24"/>
                <w:szCs w:val="24"/>
                <w:lang w:val="pt-BR"/>
              </w:rPr>
            </w:pPr>
            <w:r w:rsidRPr="00D004BA">
              <w:rPr>
                <w:rFonts w:asciiTheme="majorBidi" w:hAnsiTheme="majorBidi" w:cstheme="majorBidi"/>
                <w:i/>
                <w:sz w:val="24"/>
                <w:szCs w:val="24"/>
                <w:lang w:val="pt-BR"/>
                <w:rPrChange w:id="1912" w:author="copyeditor" w:date="2020-02-23T13:01:00Z">
                  <w:rPr>
                    <w:rFonts w:asciiTheme="majorBidi" w:hAnsiTheme="majorBidi" w:cstheme="majorBidi"/>
                    <w:sz w:val="24"/>
                    <w:szCs w:val="24"/>
                    <w:lang w:val="pt-BR"/>
                  </w:rPr>
                </w:rPrChange>
              </w:rPr>
              <w:t>d</w:t>
            </w:r>
            <w:r w:rsidRPr="008A61FC">
              <w:rPr>
                <w:rFonts w:asciiTheme="majorBidi" w:hAnsiTheme="majorBidi" w:cstheme="majorBidi"/>
                <w:sz w:val="24"/>
                <w:szCs w:val="24"/>
                <w:lang w:val="pt-BR"/>
              </w:rPr>
              <w:t xml:space="preserve"> (</w:t>
            </w:r>
            <w:r w:rsidRPr="008A61FC">
              <w:rPr>
                <w:rFonts w:asciiTheme="majorBidi" w:hAnsiTheme="majorBidi" w:cstheme="majorBidi"/>
                <w:color w:val="222222"/>
                <w:sz w:val="24"/>
                <w:szCs w:val="24"/>
                <w:shd w:val="clear" w:color="auto" w:fill="FFFFFF"/>
              </w:rPr>
              <w:t>±SE)</w:t>
            </w:r>
          </w:p>
        </w:tc>
        <w:tc>
          <w:tcPr>
            <w:tcW w:w="2340" w:type="dxa"/>
            <w:tcBorders>
              <w:top w:val="single" w:sz="4" w:space="0" w:color="auto"/>
              <w:bottom w:val="single" w:sz="4" w:space="0" w:color="auto"/>
            </w:tcBorders>
            <w:tcPrChange w:id="1913" w:author="Maxwel" w:date="2020-03-23T16:04:00Z">
              <w:tcPr>
                <w:tcW w:w="2340" w:type="dxa"/>
                <w:tcBorders>
                  <w:top w:val="single" w:sz="4" w:space="0" w:color="auto"/>
                  <w:bottom w:val="single" w:sz="4" w:space="0" w:color="auto"/>
                </w:tcBorders>
              </w:tcPr>
            </w:tcPrChange>
          </w:tcPr>
          <w:p w14:paraId="1ACAC6E1" w14:textId="77777777" w:rsidR="00144550" w:rsidRPr="008A61FC" w:rsidRDefault="00144550" w:rsidP="00144550">
            <w:pPr>
              <w:jc w:val="center"/>
              <w:rPr>
                <w:rFonts w:asciiTheme="majorBidi" w:hAnsiTheme="majorBidi" w:cstheme="majorBidi"/>
                <w:sz w:val="24"/>
                <w:szCs w:val="24"/>
                <w:lang w:val="pt-BR"/>
              </w:rPr>
            </w:pPr>
            <w:r w:rsidRPr="00D004BA">
              <w:rPr>
                <w:rFonts w:asciiTheme="majorBidi" w:hAnsiTheme="majorBidi" w:cstheme="majorBidi"/>
                <w:i/>
                <w:sz w:val="24"/>
                <w:szCs w:val="24"/>
                <w:lang w:val="pt-BR"/>
                <w:rPrChange w:id="1914" w:author="copyeditor" w:date="2020-02-23T13:01:00Z">
                  <w:rPr>
                    <w:rFonts w:asciiTheme="majorBidi" w:hAnsiTheme="majorBidi" w:cstheme="majorBidi"/>
                    <w:sz w:val="24"/>
                    <w:szCs w:val="24"/>
                    <w:lang w:val="pt-BR"/>
                  </w:rPr>
                </w:rPrChange>
              </w:rPr>
              <w:t>e</w:t>
            </w:r>
            <w:r w:rsidRPr="008A61FC">
              <w:rPr>
                <w:rFonts w:asciiTheme="majorBidi" w:hAnsiTheme="majorBidi" w:cstheme="majorBidi"/>
                <w:sz w:val="24"/>
                <w:szCs w:val="24"/>
                <w:lang w:val="pt-BR"/>
              </w:rPr>
              <w:t xml:space="preserve"> (</w:t>
            </w:r>
            <w:r w:rsidRPr="008A61FC">
              <w:rPr>
                <w:rFonts w:asciiTheme="majorBidi" w:hAnsiTheme="majorBidi" w:cstheme="majorBidi"/>
                <w:color w:val="222222"/>
                <w:sz w:val="24"/>
                <w:szCs w:val="24"/>
                <w:shd w:val="clear" w:color="auto" w:fill="FFFFFF"/>
              </w:rPr>
              <w:t>±SE)</w:t>
            </w:r>
          </w:p>
        </w:tc>
      </w:tr>
      <w:tr w:rsidR="00CE4058" w:rsidRPr="008A61FC" w14:paraId="5E9DE9A9" w14:textId="77777777" w:rsidTr="00CE4058">
        <w:tblPrEx>
          <w:tblW w:w="0" w:type="auto"/>
          <w:tblBorders>
            <w:left w:val="none" w:sz="0" w:space="0" w:color="auto"/>
            <w:right w:val="none" w:sz="0" w:space="0" w:color="auto"/>
            <w:insideH w:val="none" w:sz="0" w:space="0" w:color="auto"/>
            <w:insideV w:val="none" w:sz="0" w:space="0" w:color="auto"/>
          </w:tblBorders>
          <w:tblPrExChange w:id="1915" w:author="Maxwel" w:date="2020-03-23T16:04:00Z">
            <w:tblPrEx>
              <w:tblW w:w="0" w:type="auto"/>
              <w:tblBorders>
                <w:left w:val="none" w:sz="0" w:space="0" w:color="auto"/>
                <w:right w:val="none" w:sz="0" w:space="0" w:color="auto"/>
                <w:insideH w:val="none" w:sz="0" w:space="0" w:color="auto"/>
                <w:insideV w:val="none" w:sz="0" w:space="0" w:color="auto"/>
              </w:tblBorders>
            </w:tblPrEx>
          </w:tblPrExChange>
        </w:tblPrEx>
        <w:tc>
          <w:tcPr>
            <w:tcW w:w="1549" w:type="dxa"/>
            <w:tcBorders>
              <w:top w:val="single" w:sz="4" w:space="0" w:color="auto"/>
              <w:left w:val="nil"/>
              <w:bottom w:val="single" w:sz="4" w:space="0" w:color="auto"/>
              <w:right w:val="nil"/>
            </w:tcBorders>
            <w:tcPrChange w:id="1916" w:author="Maxwel" w:date="2020-03-23T16:04:00Z">
              <w:tcPr>
                <w:tcW w:w="1549" w:type="dxa"/>
                <w:tcBorders>
                  <w:top w:val="single" w:sz="4" w:space="0" w:color="auto"/>
                  <w:left w:val="single" w:sz="4" w:space="0" w:color="auto"/>
                  <w:bottom w:val="single" w:sz="4" w:space="0" w:color="auto"/>
                  <w:right w:val="single" w:sz="4" w:space="0" w:color="auto"/>
                </w:tcBorders>
              </w:tcPr>
            </w:tcPrChange>
          </w:tcPr>
          <w:p w14:paraId="5D954316" w14:textId="77777777" w:rsidR="00CE4058" w:rsidRPr="008A61FC" w:rsidRDefault="00CE4058" w:rsidP="00144550">
            <w:pPr>
              <w:rPr>
                <w:rFonts w:asciiTheme="majorBidi" w:hAnsiTheme="majorBidi" w:cstheme="majorBidi"/>
                <w:sz w:val="24"/>
                <w:szCs w:val="24"/>
                <w:lang w:val="pt-BR"/>
              </w:rPr>
            </w:pPr>
          </w:p>
        </w:tc>
        <w:tc>
          <w:tcPr>
            <w:tcW w:w="2940" w:type="dxa"/>
            <w:gridSpan w:val="2"/>
            <w:tcBorders>
              <w:top w:val="single" w:sz="4" w:space="0" w:color="auto"/>
              <w:left w:val="nil"/>
              <w:bottom w:val="single" w:sz="4" w:space="0" w:color="auto"/>
              <w:right w:val="nil"/>
            </w:tcBorders>
            <w:tcPrChange w:id="1917" w:author="Maxwel" w:date="2020-03-23T16:04:00Z">
              <w:tcPr>
                <w:tcW w:w="2940" w:type="dxa"/>
                <w:gridSpan w:val="2"/>
                <w:tcBorders>
                  <w:top w:val="single" w:sz="4" w:space="0" w:color="auto"/>
                  <w:left w:val="single" w:sz="4" w:space="0" w:color="auto"/>
                  <w:bottom w:val="single" w:sz="4" w:space="0" w:color="auto"/>
                  <w:right w:val="single" w:sz="4" w:space="0" w:color="auto"/>
                </w:tcBorders>
              </w:tcPr>
            </w:tcPrChange>
          </w:tcPr>
          <w:p w14:paraId="373CD123" w14:textId="71995C4E" w:rsidR="00CE4058" w:rsidRPr="008A61FC" w:rsidRDefault="00CE4058" w:rsidP="00144550">
            <w:pPr>
              <w:jc w:val="center"/>
              <w:rPr>
                <w:rFonts w:asciiTheme="majorBidi" w:hAnsiTheme="majorBidi" w:cstheme="majorBidi"/>
                <w:sz w:val="24"/>
                <w:szCs w:val="24"/>
                <w:lang w:val="pt-BR"/>
              </w:rPr>
            </w:pPr>
            <w:ins w:id="1918" w:author="Maxwel" w:date="2020-03-23T16:02:00Z">
              <w:r w:rsidRPr="008A61FC">
                <w:rPr>
                  <w:rFonts w:asciiTheme="majorBidi" w:hAnsiTheme="majorBidi" w:cstheme="majorBidi"/>
                  <w:bCs/>
                  <w:sz w:val="24"/>
                  <w:szCs w:val="24"/>
                </w:rPr>
                <w:t xml:space="preserve">-------- </w:t>
              </w:r>
              <w:r w:rsidRPr="00222A34">
                <w:rPr>
                  <w:bCs/>
                  <w:color w:val="222222"/>
                  <w:sz w:val="24"/>
                  <w:szCs w:val="24"/>
                  <w:lang w:val="el-GR"/>
                </w:rPr>
                <w:t>η</w:t>
              </w:r>
              <w:r w:rsidRPr="008A61FC">
                <w:rPr>
                  <w:rFonts w:asciiTheme="majorBidi" w:hAnsiTheme="majorBidi" w:cstheme="majorBidi"/>
                  <w:bCs/>
                  <w:sz w:val="24"/>
                  <w:szCs w:val="24"/>
                </w:rPr>
                <w:t>g filter</w:t>
              </w:r>
              <w:r>
                <w:rPr>
                  <w:rFonts w:asciiTheme="majorBidi" w:hAnsiTheme="majorBidi" w:cstheme="majorBidi"/>
                  <w:iCs/>
                  <w:color w:val="000000" w:themeColor="text1"/>
                  <w:sz w:val="24"/>
                  <w:szCs w:val="24"/>
                  <w:vertAlign w:val="superscript"/>
                </w:rPr>
                <w:t>−</w:t>
              </w:r>
              <w:r w:rsidRPr="008A61FC">
                <w:rPr>
                  <w:rFonts w:asciiTheme="majorBidi" w:hAnsiTheme="majorBidi" w:cstheme="majorBidi"/>
                  <w:bCs/>
                  <w:sz w:val="24"/>
                  <w:szCs w:val="24"/>
                  <w:vertAlign w:val="superscript"/>
                </w:rPr>
                <w:t>1</w:t>
              </w:r>
              <w:r w:rsidRPr="008A61FC">
                <w:rPr>
                  <w:rFonts w:asciiTheme="majorBidi" w:hAnsiTheme="majorBidi" w:cstheme="majorBidi"/>
                  <w:bCs/>
                  <w:sz w:val="24"/>
                  <w:szCs w:val="24"/>
                </w:rPr>
                <w:t>-----------</w:t>
              </w:r>
            </w:ins>
          </w:p>
        </w:tc>
        <w:tc>
          <w:tcPr>
            <w:tcW w:w="2940" w:type="dxa"/>
            <w:gridSpan w:val="2"/>
            <w:tcBorders>
              <w:top w:val="single" w:sz="4" w:space="0" w:color="auto"/>
              <w:left w:val="nil"/>
              <w:bottom w:val="single" w:sz="4" w:space="0" w:color="auto"/>
              <w:right w:val="nil"/>
            </w:tcBorders>
            <w:tcPrChange w:id="1919" w:author="Maxwel" w:date="2020-03-23T16:04:00Z">
              <w:tcPr>
                <w:tcW w:w="2940" w:type="dxa"/>
                <w:gridSpan w:val="2"/>
                <w:tcBorders>
                  <w:top w:val="single" w:sz="4" w:space="0" w:color="auto"/>
                  <w:left w:val="single" w:sz="4" w:space="0" w:color="auto"/>
                  <w:bottom w:val="single" w:sz="4" w:space="0" w:color="auto"/>
                  <w:right w:val="single" w:sz="4" w:space="0" w:color="auto"/>
                </w:tcBorders>
              </w:tcPr>
            </w:tcPrChange>
          </w:tcPr>
          <w:p w14:paraId="13527D4F" w14:textId="237717E5" w:rsidR="00CE4058" w:rsidRPr="008A61FC" w:rsidRDefault="00CE4058" w:rsidP="00144550">
            <w:pPr>
              <w:jc w:val="center"/>
              <w:rPr>
                <w:rFonts w:asciiTheme="majorBidi" w:hAnsiTheme="majorBidi" w:cstheme="majorBidi"/>
                <w:sz w:val="24"/>
                <w:szCs w:val="24"/>
                <w:lang w:val="pt-BR"/>
              </w:rPr>
            </w:pPr>
            <w:ins w:id="1920" w:author="Maxwel" w:date="2020-03-23T16:02:00Z">
              <w:r>
                <w:rPr>
                  <w:rFonts w:asciiTheme="majorBidi" w:hAnsiTheme="majorBidi" w:cstheme="majorBidi"/>
                  <w:sz w:val="24"/>
                  <w:szCs w:val="24"/>
                  <w:lang w:val="pt-BR"/>
                </w:rPr>
                <w:t>m</w:t>
              </w:r>
            </w:ins>
          </w:p>
        </w:tc>
      </w:tr>
      <w:tr w:rsidR="00CE4058" w:rsidRPr="008A61FC" w:rsidDel="00CE4058" w14:paraId="7AE825B7" w14:textId="4267A45A" w:rsidTr="00CE4058">
        <w:trPr>
          <w:gridAfter w:val="4"/>
          <w:wAfter w:w="5880" w:type="dxa"/>
          <w:del w:id="1921" w:author="Maxwel" w:date="2020-03-23T16:03:00Z"/>
        </w:trPr>
        <w:tc>
          <w:tcPr>
            <w:tcW w:w="1549" w:type="dxa"/>
            <w:tcBorders>
              <w:top w:val="single" w:sz="4" w:space="0" w:color="auto"/>
              <w:left w:val="single" w:sz="4" w:space="0" w:color="auto"/>
              <w:bottom w:val="single" w:sz="4" w:space="0" w:color="auto"/>
              <w:right w:val="single" w:sz="4" w:space="0" w:color="auto"/>
            </w:tcBorders>
          </w:tcPr>
          <w:p w14:paraId="1D7DEB8F" w14:textId="0EF404C5" w:rsidR="00CE4058" w:rsidRPr="008A61FC" w:rsidDel="00CE4058" w:rsidRDefault="00CE4058" w:rsidP="00144550">
            <w:pPr>
              <w:rPr>
                <w:del w:id="1922" w:author="Maxwel" w:date="2020-03-23T16:03:00Z"/>
                <w:rFonts w:asciiTheme="majorBidi" w:hAnsiTheme="majorBidi" w:cstheme="majorBidi"/>
                <w:sz w:val="24"/>
                <w:szCs w:val="24"/>
                <w:lang w:val="pt-BR"/>
              </w:rPr>
            </w:pPr>
          </w:p>
        </w:tc>
      </w:tr>
      <w:tr w:rsidR="00144550" w:rsidRPr="008A61FC" w14:paraId="3B458FE4" w14:textId="77777777" w:rsidTr="00CE4058">
        <w:tc>
          <w:tcPr>
            <w:tcW w:w="1549" w:type="dxa"/>
            <w:tcBorders>
              <w:top w:val="single" w:sz="4" w:space="0" w:color="auto"/>
            </w:tcBorders>
          </w:tcPr>
          <w:p w14:paraId="5548CF63" w14:textId="77777777" w:rsidR="00144550" w:rsidRPr="008A61FC" w:rsidRDefault="00144550" w:rsidP="00144550">
            <w:pPr>
              <w:rPr>
                <w:rFonts w:asciiTheme="majorBidi" w:hAnsiTheme="majorBidi" w:cstheme="majorBidi"/>
                <w:sz w:val="24"/>
                <w:szCs w:val="24"/>
                <w:lang w:val="pt-BR"/>
              </w:rPr>
            </w:pPr>
            <w:r w:rsidRPr="008A61FC">
              <w:rPr>
                <w:rFonts w:asciiTheme="majorBidi" w:hAnsiTheme="majorBidi" w:cstheme="majorBidi"/>
                <w:sz w:val="24"/>
                <w:szCs w:val="24"/>
                <w:lang w:val="pt-BR"/>
              </w:rPr>
              <w:t>Arkansas</w:t>
            </w:r>
          </w:p>
        </w:tc>
        <w:tc>
          <w:tcPr>
            <w:tcW w:w="1290" w:type="dxa"/>
            <w:tcBorders>
              <w:top w:val="single" w:sz="4" w:space="0" w:color="auto"/>
            </w:tcBorders>
          </w:tcPr>
          <w:p w14:paraId="6548DF35" w14:textId="6129B2A1" w:rsidR="00144550" w:rsidRPr="008A61FC" w:rsidRDefault="00144550" w:rsidP="00144550">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4</w:t>
            </w:r>
            <w:r w:rsidR="008B1702" w:rsidRPr="008A61FC">
              <w:rPr>
                <w:rFonts w:asciiTheme="majorBidi" w:hAnsiTheme="majorBidi" w:cstheme="majorBidi"/>
                <w:sz w:val="24"/>
                <w:szCs w:val="24"/>
                <w:lang w:val="pt-BR"/>
              </w:rPr>
              <w:t>.1</w:t>
            </w:r>
            <w:r w:rsidRPr="008A61FC">
              <w:rPr>
                <w:rFonts w:asciiTheme="majorBidi" w:hAnsiTheme="majorBidi" w:cstheme="majorBidi"/>
                <w:sz w:val="24"/>
                <w:szCs w:val="24"/>
                <w:lang w:val="pt-BR"/>
              </w:rPr>
              <w:t xml:space="preserve"> (</w:t>
            </w:r>
            <w:r w:rsidR="008B1702" w:rsidRPr="008A61FC">
              <w:rPr>
                <w:rFonts w:asciiTheme="majorBidi" w:hAnsiTheme="majorBidi" w:cstheme="majorBidi"/>
                <w:sz w:val="24"/>
                <w:szCs w:val="24"/>
                <w:lang w:val="pt-BR"/>
              </w:rPr>
              <w:t>2.7</w:t>
            </w:r>
            <w:r w:rsidRPr="008A61FC">
              <w:rPr>
                <w:rFonts w:asciiTheme="majorBidi" w:hAnsiTheme="majorBidi" w:cstheme="majorBidi"/>
                <w:sz w:val="24"/>
                <w:szCs w:val="24"/>
                <w:lang w:val="pt-BR"/>
              </w:rPr>
              <w:t>)</w:t>
            </w:r>
          </w:p>
        </w:tc>
        <w:tc>
          <w:tcPr>
            <w:tcW w:w="2250" w:type="dxa"/>
            <w:gridSpan w:val="2"/>
            <w:tcBorders>
              <w:top w:val="single" w:sz="4" w:space="0" w:color="auto"/>
            </w:tcBorders>
          </w:tcPr>
          <w:p w14:paraId="37A7D0B7" w14:textId="5515B8D3" w:rsidR="00144550" w:rsidRPr="008A61FC" w:rsidRDefault="008B1702" w:rsidP="00144550">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 xml:space="preserve">59.9 </w:t>
            </w:r>
            <w:r w:rsidR="00144550" w:rsidRPr="008A61FC">
              <w:rPr>
                <w:rFonts w:asciiTheme="majorBidi" w:hAnsiTheme="majorBidi" w:cstheme="majorBidi"/>
                <w:sz w:val="24"/>
                <w:szCs w:val="24"/>
                <w:lang w:val="pt-BR"/>
              </w:rPr>
              <w:t>(</w:t>
            </w:r>
            <w:r w:rsidRPr="008A61FC">
              <w:rPr>
                <w:rFonts w:asciiTheme="majorBidi" w:hAnsiTheme="majorBidi" w:cstheme="majorBidi"/>
                <w:sz w:val="24"/>
                <w:szCs w:val="24"/>
                <w:lang w:val="pt-BR"/>
              </w:rPr>
              <w:t>19.3</w:t>
            </w:r>
            <w:r w:rsidR="00144550" w:rsidRPr="008A61FC">
              <w:rPr>
                <w:rFonts w:asciiTheme="majorBidi" w:hAnsiTheme="majorBidi" w:cstheme="majorBidi"/>
                <w:sz w:val="24"/>
                <w:szCs w:val="24"/>
                <w:lang w:val="pt-BR"/>
              </w:rPr>
              <w:t>)</w:t>
            </w:r>
          </w:p>
        </w:tc>
        <w:tc>
          <w:tcPr>
            <w:tcW w:w="2340" w:type="dxa"/>
            <w:tcBorders>
              <w:top w:val="single" w:sz="4" w:space="0" w:color="auto"/>
            </w:tcBorders>
          </w:tcPr>
          <w:p w14:paraId="3BFEDBDD" w14:textId="341C3684" w:rsidR="00144550" w:rsidRPr="008A61FC" w:rsidRDefault="008B1702" w:rsidP="00144550">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 xml:space="preserve">81.9 </w:t>
            </w:r>
            <w:r w:rsidR="00144550" w:rsidRPr="008A61FC">
              <w:rPr>
                <w:rFonts w:asciiTheme="majorBidi" w:hAnsiTheme="majorBidi" w:cstheme="majorBidi"/>
                <w:sz w:val="24"/>
                <w:szCs w:val="24"/>
                <w:lang w:val="pt-BR"/>
              </w:rPr>
              <w:t>(</w:t>
            </w:r>
            <w:r w:rsidRPr="008A61FC">
              <w:rPr>
                <w:rFonts w:asciiTheme="majorBidi" w:hAnsiTheme="majorBidi" w:cstheme="majorBidi"/>
                <w:sz w:val="24"/>
                <w:szCs w:val="24"/>
                <w:lang w:val="pt-BR"/>
              </w:rPr>
              <w:t>14.9</w:t>
            </w:r>
            <w:r w:rsidR="00144550" w:rsidRPr="008A61FC">
              <w:rPr>
                <w:rFonts w:asciiTheme="majorBidi" w:hAnsiTheme="majorBidi" w:cstheme="majorBidi"/>
                <w:sz w:val="24"/>
                <w:szCs w:val="24"/>
                <w:lang w:val="pt-BR"/>
              </w:rPr>
              <w:t>)</w:t>
            </w:r>
          </w:p>
        </w:tc>
      </w:tr>
      <w:tr w:rsidR="00144550" w:rsidRPr="008A61FC" w14:paraId="36FEF577" w14:textId="77777777" w:rsidTr="00CE4058">
        <w:tc>
          <w:tcPr>
            <w:tcW w:w="1549" w:type="dxa"/>
            <w:vAlign w:val="center"/>
          </w:tcPr>
          <w:p w14:paraId="76ADF92A" w14:textId="77777777" w:rsidR="00144550" w:rsidRPr="008A61FC" w:rsidRDefault="00144550" w:rsidP="00144550">
            <w:pPr>
              <w:rPr>
                <w:rFonts w:asciiTheme="majorBidi" w:hAnsiTheme="majorBidi" w:cstheme="majorBidi"/>
                <w:sz w:val="24"/>
                <w:szCs w:val="24"/>
                <w:lang w:val="pt-BR"/>
              </w:rPr>
            </w:pPr>
            <w:r w:rsidRPr="008A61FC">
              <w:rPr>
                <w:rFonts w:asciiTheme="majorBidi" w:hAnsiTheme="majorBidi" w:cstheme="majorBidi"/>
                <w:sz w:val="24"/>
                <w:szCs w:val="24"/>
                <w:lang w:val="pt-BR"/>
              </w:rPr>
              <w:t>Indiana</w:t>
            </w:r>
          </w:p>
        </w:tc>
        <w:tc>
          <w:tcPr>
            <w:tcW w:w="1290" w:type="dxa"/>
          </w:tcPr>
          <w:p w14:paraId="0B3CAA36" w14:textId="519A9256" w:rsidR="00144550" w:rsidRPr="008A61FC" w:rsidRDefault="008B1702" w:rsidP="00144550">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 xml:space="preserve">1.5 </w:t>
            </w:r>
            <w:r w:rsidR="00144550" w:rsidRPr="008A61FC">
              <w:rPr>
                <w:rFonts w:asciiTheme="majorBidi" w:hAnsiTheme="majorBidi" w:cstheme="majorBidi"/>
                <w:sz w:val="24"/>
                <w:szCs w:val="24"/>
                <w:lang w:val="pt-BR"/>
              </w:rPr>
              <w:t>(</w:t>
            </w:r>
            <w:r w:rsidRPr="008A61FC">
              <w:rPr>
                <w:rFonts w:asciiTheme="majorBidi" w:hAnsiTheme="majorBidi" w:cstheme="majorBidi"/>
                <w:sz w:val="24"/>
                <w:szCs w:val="24"/>
                <w:lang w:val="pt-BR"/>
              </w:rPr>
              <w:t>0.8</w:t>
            </w:r>
            <w:r w:rsidR="00144550" w:rsidRPr="008A61FC">
              <w:rPr>
                <w:rFonts w:asciiTheme="majorBidi" w:hAnsiTheme="majorBidi" w:cstheme="majorBidi"/>
                <w:sz w:val="24"/>
                <w:szCs w:val="24"/>
                <w:lang w:val="pt-BR"/>
              </w:rPr>
              <w:t>)</w:t>
            </w:r>
          </w:p>
        </w:tc>
        <w:tc>
          <w:tcPr>
            <w:tcW w:w="2250" w:type="dxa"/>
            <w:gridSpan w:val="2"/>
          </w:tcPr>
          <w:p w14:paraId="315A871A" w14:textId="6639244C" w:rsidR="00144550" w:rsidRPr="008A61FC" w:rsidRDefault="008B1702" w:rsidP="00144550">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 xml:space="preserve">31.4 </w:t>
            </w:r>
            <w:r w:rsidR="00144550" w:rsidRPr="008A61FC">
              <w:rPr>
                <w:rFonts w:asciiTheme="majorBidi" w:hAnsiTheme="majorBidi" w:cstheme="majorBidi"/>
                <w:sz w:val="24"/>
                <w:szCs w:val="24"/>
                <w:lang w:val="pt-BR"/>
              </w:rPr>
              <w:t>(</w:t>
            </w:r>
            <w:r w:rsidRPr="008A61FC">
              <w:rPr>
                <w:rFonts w:asciiTheme="majorBidi" w:hAnsiTheme="majorBidi" w:cstheme="majorBidi"/>
                <w:sz w:val="24"/>
                <w:szCs w:val="24"/>
                <w:lang w:val="pt-BR"/>
              </w:rPr>
              <w:t>17.5</w:t>
            </w:r>
            <w:r w:rsidR="00144550" w:rsidRPr="008A61FC">
              <w:rPr>
                <w:rFonts w:asciiTheme="majorBidi" w:hAnsiTheme="majorBidi" w:cstheme="majorBidi"/>
                <w:sz w:val="24"/>
                <w:szCs w:val="24"/>
                <w:lang w:val="pt-BR"/>
              </w:rPr>
              <w:t>)</w:t>
            </w:r>
          </w:p>
        </w:tc>
        <w:tc>
          <w:tcPr>
            <w:tcW w:w="2340" w:type="dxa"/>
          </w:tcPr>
          <w:p w14:paraId="78FDADBC" w14:textId="5ACD360D" w:rsidR="00144550" w:rsidRPr="008A61FC" w:rsidRDefault="008B1702" w:rsidP="00144550">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 xml:space="preserve">31.8 </w:t>
            </w:r>
            <w:r w:rsidR="00144550" w:rsidRPr="008A61FC">
              <w:rPr>
                <w:rFonts w:asciiTheme="majorBidi" w:hAnsiTheme="majorBidi" w:cstheme="majorBidi"/>
                <w:sz w:val="24"/>
                <w:szCs w:val="24"/>
                <w:lang w:val="pt-BR"/>
              </w:rPr>
              <w:t>(</w:t>
            </w:r>
            <w:r w:rsidRPr="008A61FC">
              <w:rPr>
                <w:rFonts w:asciiTheme="majorBidi" w:hAnsiTheme="majorBidi" w:cstheme="majorBidi"/>
                <w:sz w:val="24"/>
                <w:szCs w:val="24"/>
                <w:lang w:val="pt-BR"/>
              </w:rPr>
              <w:t>25.7</w:t>
            </w:r>
            <w:r w:rsidR="00144550" w:rsidRPr="008A61FC">
              <w:rPr>
                <w:rFonts w:asciiTheme="majorBidi" w:hAnsiTheme="majorBidi" w:cstheme="majorBidi"/>
                <w:sz w:val="24"/>
                <w:szCs w:val="24"/>
                <w:lang w:val="pt-BR"/>
              </w:rPr>
              <w:t>)</w:t>
            </w:r>
          </w:p>
        </w:tc>
      </w:tr>
      <w:tr w:rsidR="00144550" w:rsidRPr="008A61FC" w14:paraId="4DA2F5E5" w14:textId="77777777" w:rsidTr="00CE4058">
        <w:tc>
          <w:tcPr>
            <w:tcW w:w="1549" w:type="dxa"/>
          </w:tcPr>
          <w:p w14:paraId="6E1BACEC" w14:textId="77777777" w:rsidR="00144550" w:rsidRPr="008A61FC" w:rsidRDefault="00144550" w:rsidP="00144550">
            <w:pPr>
              <w:rPr>
                <w:rFonts w:asciiTheme="majorBidi" w:hAnsiTheme="majorBidi" w:cstheme="majorBidi"/>
                <w:sz w:val="24"/>
                <w:szCs w:val="24"/>
                <w:lang w:val="pt-BR"/>
              </w:rPr>
            </w:pPr>
            <w:r w:rsidRPr="008A61FC">
              <w:rPr>
                <w:rFonts w:asciiTheme="majorBidi" w:hAnsiTheme="majorBidi" w:cstheme="majorBidi"/>
                <w:sz w:val="24"/>
                <w:szCs w:val="24"/>
                <w:lang w:val="pt-BR"/>
              </w:rPr>
              <w:t>Michigan</w:t>
            </w:r>
          </w:p>
        </w:tc>
        <w:tc>
          <w:tcPr>
            <w:tcW w:w="1290" w:type="dxa"/>
          </w:tcPr>
          <w:p w14:paraId="36C5B9A5" w14:textId="5664E16B" w:rsidR="00144550" w:rsidRPr="008A61FC" w:rsidRDefault="00144550" w:rsidP="00144550">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2</w:t>
            </w:r>
            <w:r w:rsidR="008B1702" w:rsidRPr="008A61FC">
              <w:rPr>
                <w:rFonts w:asciiTheme="majorBidi" w:hAnsiTheme="majorBidi" w:cstheme="majorBidi"/>
                <w:sz w:val="24"/>
                <w:szCs w:val="24"/>
                <w:lang w:val="pt-BR"/>
              </w:rPr>
              <w:t>.1</w:t>
            </w:r>
            <w:r w:rsidRPr="008A61FC">
              <w:rPr>
                <w:rFonts w:asciiTheme="majorBidi" w:hAnsiTheme="majorBidi" w:cstheme="majorBidi"/>
                <w:sz w:val="24"/>
                <w:szCs w:val="24"/>
                <w:lang w:val="pt-BR"/>
              </w:rPr>
              <w:t xml:space="preserve"> (1</w:t>
            </w:r>
            <w:r w:rsidR="008B1702" w:rsidRPr="008A61FC">
              <w:rPr>
                <w:rFonts w:asciiTheme="majorBidi" w:hAnsiTheme="majorBidi" w:cstheme="majorBidi"/>
                <w:sz w:val="24"/>
                <w:szCs w:val="24"/>
                <w:lang w:val="pt-BR"/>
              </w:rPr>
              <w:t>.9</w:t>
            </w:r>
            <w:r w:rsidRPr="008A61FC">
              <w:rPr>
                <w:rFonts w:asciiTheme="majorBidi" w:hAnsiTheme="majorBidi" w:cstheme="majorBidi"/>
                <w:sz w:val="24"/>
                <w:szCs w:val="24"/>
                <w:lang w:val="pt-BR"/>
              </w:rPr>
              <w:t>)</w:t>
            </w:r>
          </w:p>
        </w:tc>
        <w:tc>
          <w:tcPr>
            <w:tcW w:w="2250" w:type="dxa"/>
            <w:gridSpan w:val="2"/>
          </w:tcPr>
          <w:p w14:paraId="5A6FB599" w14:textId="349CA40F" w:rsidR="00144550" w:rsidRPr="008A61FC" w:rsidRDefault="00144550" w:rsidP="00144550">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4</w:t>
            </w:r>
            <w:ins w:id="1923" w:author="copyeditor" w:date="2020-02-23T13:02:00Z">
              <w:r w:rsidR="00D004BA">
                <w:rPr>
                  <w:rFonts w:asciiTheme="majorBidi" w:hAnsiTheme="majorBidi" w:cstheme="majorBidi"/>
                  <w:sz w:val="24"/>
                  <w:szCs w:val="24"/>
                  <w:lang w:val="pt-BR"/>
                </w:rPr>
                <w:t>,</w:t>
              </w:r>
            </w:ins>
            <w:r w:rsidRPr="008A61FC">
              <w:rPr>
                <w:rFonts w:asciiTheme="majorBidi" w:hAnsiTheme="majorBidi" w:cstheme="majorBidi"/>
                <w:sz w:val="24"/>
                <w:szCs w:val="24"/>
                <w:lang w:val="pt-BR"/>
              </w:rPr>
              <w:t>931</w:t>
            </w:r>
            <w:r w:rsidR="008B1702" w:rsidRPr="008A61FC">
              <w:rPr>
                <w:rFonts w:asciiTheme="majorBidi" w:hAnsiTheme="majorBidi" w:cstheme="majorBidi"/>
                <w:sz w:val="24"/>
                <w:szCs w:val="24"/>
                <w:lang w:val="pt-BR"/>
              </w:rPr>
              <w:t>.5</w:t>
            </w:r>
            <w:r w:rsidRPr="008A61FC">
              <w:rPr>
                <w:rFonts w:asciiTheme="majorBidi" w:hAnsiTheme="majorBidi" w:cstheme="majorBidi"/>
                <w:sz w:val="24"/>
                <w:szCs w:val="24"/>
                <w:lang w:val="pt-BR"/>
              </w:rPr>
              <w:t xml:space="preserve"> (4371</w:t>
            </w:r>
            <w:r w:rsidR="008B1702" w:rsidRPr="008A61FC">
              <w:rPr>
                <w:rFonts w:asciiTheme="majorBidi" w:hAnsiTheme="majorBidi" w:cstheme="majorBidi"/>
                <w:sz w:val="24"/>
                <w:szCs w:val="24"/>
                <w:lang w:val="pt-BR"/>
              </w:rPr>
              <w:t>.4</w:t>
            </w:r>
            <w:r w:rsidRPr="008A61FC">
              <w:rPr>
                <w:rFonts w:asciiTheme="majorBidi" w:hAnsiTheme="majorBidi" w:cstheme="majorBidi"/>
                <w:sz w:val="24"/>
                <w:szCs w:val="24"/>
                <w:lang w:val="pt-BR"/>
              </w:rPr>
              <w:t>)</w:t>
            </w:r>
          </w:p>
        </w:tc>
        <w:tc>
          <w:tcPr>
            <w:tcW w:w="2340" w:type="dxa"/>
          </w:tcPr>
          <w:p w14:paraId="0A969370" w14:textId="39B651BE" w:rsidR="00144550" w:rsidRPr="008A61FC" w:rsidRDefault="008B1702" w:rsidP="00144550">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 xml:space="preserve">1.4 </w:t>
            </w:r>
            <w:r w:rsidR="00144550" w:rsidRPr="008A61FC">
              <w:rPr>
                <w:rFonts w:asciiTheme="majorBidi" w:hAnsiTheme="majorBidi" w:cstheme="majorBidi"/>
                <w:sz w:val="24"/>
                <w:szCs w:val="24"/>
                <w:lang w:val="pt-BR"/>
              </w:rPr>
              <w:t>(</w:t>
            </w:r>
            <w:r w:rsidRPr="008A61FC">
              <w:rPr>
                <w:rFonts w:asciiTheme="majorBidi" w:hAnsiTheme="majorBidi" w:cstheme="majorBidi"/>
                <w:sz w:val="24"/>
                <w:szCs w:val="24"/>
                <w:lang w:val="pt-BR"/>
              </w:rPr>
              <w:t>0.6</w:t>
            </w:r>
            <w:r w:rsidR="00144550" w:rsidRPr="008A61FC">
              <w:rPr>
                <w:rFonts w:asciiTheme="majorBidi" w:hAnsiTheme="majorBidi" w:cstheme="majorBidi"/>
                <w:sz w:val="24"/>
                <w:szCs w:val="24"/>
                <w:lang w:val="pt-BR"/>
              </w:rPr>
              <w:t>)</w:t>
            </w:r>
          </w:p>
        </w:tc>
      </w:tr>
      <w:tr w:rsidR="00144550" w:rsidRPr="008A61FC" w14:paraId="0EAADB64" w14:textId="77777777" w:rsidTr="00CE4058">
        <w:tc>
          <w:tcPr>
            <w:tcW w:w="1549" w:type="dxa"/>
          </w:tcPr>
          <w:p w14:paraId="7FC03398" w14:textId="77777777" w:rsidR="00144550" w:rsidRPr="008A61FC" w:rsidRDefault="00144550" w:rsidP="00144550">
            <w:pPr>
              <w:rPr>
                <w:rFonts w:asciiTheme="majorBidi" w:hAnsiTheme="majorBidi" w:cstheme="majorBidi"/>
                <w:sz w:val="24"/>
                <w:szCs w:val="24"/>
                <w:lang w:val="pt-BR"/>
              </w:rPr>
            </w:pPr>
            <w:r w:rsidRPr="008A61FC">
              <w:rPr>
                <w:rFonts w:asciiTheme="majorBidi" w:hAnsiTheme="majorBidi" w:cstheme="majorBidi"/>
                <w:sz w:val="24"/>
                <w:szCs w:val="24"/>
                <w:lang w:val="pt-BR"/>
              </w:rPr>
              <w:t>Nebraska</w:t>
            </w:r>
          </w:p>
        </w:tc>
        <w:tc>
          <w:tcPr>
            <w:tcW w:w="1290" w:type="dxa"/>
          </w:tcPr>
          <w:p w14:paraId="0B885385" w14:textId="226AAD22" w:rsidR="00144550" w:rsidRPr="008A61FC" w:rsidRDefault="00144550" w:rsidP="00144550">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2</w:t>
            </w:r>
            <w:r w:rsidR="008B1D58" w:rsidRPr="008A61FC">
              <w:rPr>
                <w:rFonts w:asciiTheme="majorBidi" w:hAnsiTheme="majorBidi" w:cstheme="majorBidi"/>
                <w:sz w:val="24"/>
                <w:szCs w:val="24"/>
                <w:lang w:val="pt-BR"/>
              </w:rPr>
              <w:t>.4</w:t>
            </w:r>
            <w:r w:rsidRPr="008A61FC">
              <w:rPr>
                <w:rFonts w:asciiTheme="majorBidi" w:hAnsiTheme="majorBidi" w:cstheme="majorBidi"/>
                <w:sz w:val="24"/>
                <w:szCs w:val="24"/>
                <w:lang w:val="pt-BR"/>
              </w:rPr>
              <w:t xml:space="preserve"> (</w:t>
            </w:r>
            <w:r w:rsidR="008B1D58" w:rsidRPr="008A61FC">
              <w:rPr>
                <w:rFonts w:asciiTheme="majorBidi" w:hAnsiTheme="majorBidi" w:cstheme="majorBidi"/>
                <w:sz w:val="24"/>
                <w:szCs w:val="24"/>
                <w:lang w:val="pt-BR"/>
              </w:rPr>
              <w:t>0.9</w:t>
            </w:r>
            <w:r w:rsidRPr="008A61FC">
              <w:rPr>
                <w:rFonts w:asciiTheme="majorBidi" w:hAnsiTheme="majorBidi" w:cstheme="majorBidi"/>
                <w:sz w:val="24"/>
                <w:szCs w:val="24"/>
                <w:lang w:val="pt-BR"/>
              </w:rPr>
              <w:t>)</w:t>
            </w:r>
          </w:p>
        </w:tc>
        <w:tc>
          <w:tcPr>
            <w:tcW w:w="2250" w:type="dxa"/>
            <w:gridSpan w:val="2"/>
          </w:tcPr>
          <w:p w14:paraId="07F8CE31" w14:textId="38744E06" w:rsidR="00144550" w:rsidRPr="008A61FC" w:rsidRDefault="00144550" w:rsidP="00144550">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20</w:t>
            </w:r>
            <w:ins w:id="1924" w:author="copyeditor" w:date="2020-02-23T13:02:00Z">
              <w:r w:rsidR="00D004BA">
                <w:rPr>
                  <w:rFonts w:asciiTheme="majorBidi" w:hAnsiTheme="majorBidi" w:cstheme="majorBidi"/>
                  <w:sz w:val="24"/>
                  <w:szCs w:val="24"/>
                  <w:lang w:val="pt-BR"/>
                </w:rPr>
                <w:t>,</w:t>
              </w:r>
            </w:ins>
            <w:r w:rsidRPr="008A61FC">
              <w:rPr>
                <w:rFonts w:asciiTheme="majorBidi" w:hAnsiTheme="majorBidi" w:cstheme="majorBidi"/>
                <w:sz w:val="24"/>
                <w:szCs w:val="24"/>
                <w:lang w:val="pt-BR"/>
              </w:rPr>
              <w:t>471</w:t>
            </w:r>
            <w:r w:rsidR="008B1D58" w:rsidRPr="008A61FC">
              <w:rPr>
                <w:rFonts w:asciiTheme="majorBidi" w:hAnsiTheme="majorBidi" w:cstheme="majorBidi"/>
                <w:sz w:val="24"/>
                <w:szCs w:val="24"/>
                <w:lang w:val="pt-BR"/>
              </w:rPr>
              <w:t>.0</w:t>
            </w:r>
            <w:r w:rsidRPr="008A61FC">
              <w:rPr>
                <w:rFonts w:asciiTheme="majorBidi" w:hAnsiTheme="majorBidi" w:cstheme="majorBidi"/>
                <w:sz w:val="24"/>
                <w:szCs w:val="24"/>
                <w:lang w:val="pt-BR"/>
              </w:rPr>
              <w:t xml:space="preserve"> (</w:t>
            </w:r>
            <w:r w:rsidR="008B1D58" w:rsidRPr="008A61FC">
              <w:rPr>
                <w:rFonts w:asciiTheme="majorBidi" w:hAnsiTheme="majorBidi" w:cstheme="majorBidi"/>
                <w:sz w:val="24"/>
                <w:szCs w:val="24"/>
                <w:lang w:val="pt-BR"/>
              </w:rPr>
              <w:t>14187.0</w:t>
            </w:r>
            <w:r w:rsidRPr="008A61FC">
              <w:rPr>
                <w:rFonts w:asciiTheme="majorBidi" w:hAnsiTheme="majorBidi" w:cstheme="majorBidi"/>
                <w:sz w:val="24"/>
                <w:szCs w:val="24"/>
                <w:lang w:val="pt-BR"/>
              </w:rPr>
              <w:t>)</w:t>
            </w:r>
          </w:p>
        </w:tc>
        <w:tc>
          <w:tcPr>
            <w:tcW w:w="2340" w:type="dxa"/>
          </w:tcPr>
          <w:p w14:paraId="6F0ADC1B" w14:textId="716AF1BA" w:rsidR="00144550" w:rsidRPr="008A61FC" w:rsidRDefault="008B1D58" w:rsidP="00144550">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 xml:space="preserve">5.5 </w:t>
            </w:r>
            <w:r w:rsidR="00144550" w:rsidRPr="008A61FC">
              <w:rPr>
                <w:rFonts w:asciiTheme="majorBidi" w:hAnsiTheme="majorBidi" w:cstheme="majorBidi"/>
                <w:sz w:val="24"/>
                <w:szCs w:val="24"/>
                <w:lang w:val="pt-BR"/>
              </w:rPr>
              <w:t>(4</w:t>
            </w:r>
            <w:r w:rsidRPr="008A61FC">
              <w:rPr>
                <w:rFonts w:asciiTheme="majorBidi" w:hAnsiTheme="majorBidi" w:cstheme="majorBidi"/>
                <w:sz w:val="24"/>
                <w:szCs w:val="24"/>
                <w:lang w:val="pt-BR"/>
              </w:rPr>
              <w:t>.1</w:t>
            </w:r>
            <w:r w:rsidR="00144550" w:rsidRPr="008A61FC">
              <w:rPr>
                <w:rFonts w:asciiTheme="majorBidi" w:hAnsiTheme="majorBidi" w:cstheme="majorBidi"/>
                <w:sz w:val="24"/>
                <w:szCs w:val="24"/>
                <w:lang w:val="pt-BR"/>
              </w:rPr>
              <w:t>)</w:t>
            </w:r>
          </w:p>
        </w:tc>
      </w:tr>
      <w:tr w:rsidR="00144550" w:rsidRPr="008A61FC" w14:paraId="52D8C4E4" w14:textId="77777777" w:rsidTr="00CE4058">
        <w:tc>
          <w:tcPr>
            <w:tcW w:w="1549" w:type="dxa"/>
          </w:tcPr>
          <w:p w14:paraId="4BAF4E3D" w14:textId="77777777" w:rsidR="00144550" w:rsidRPr="008A61FC" w:rsidRDefault="00144550" w:rsidP="00144550">
            <w:pPr>
              <w:rPr>
                <w:rFonts w:asciiTheme="majorBidi" w:hAnsiTheme="majorBidi" w:cstheme="majorBidi"/>
                <w:sz w:val="24"/>
                <w:szCs w:val="24"/>
                <w:lang w:val="pt-BR"/>
              </w:rPr>
            </w:pPr>
            <w:r w:rsidRPr="008A61FC">
              <w:rPr>
                <w:rFonts w:asciiTheme="majorBidi" w:hAnsiTheme="majorBidi" w:cstheme="majorBidi"/>
                <w:sz w:val="24"/>
                <w:szCs w:val="24"/>
                <w:lang w:val="pt-BR"/>
              </w:rPr>
              <w:t>Ontario</w:t>
            </w:r>
          </w:p>
        </w:tc>
        <w:tc>
          <w:tcPr>
            <w:tcW w:w="1290" w:type="dxa"/>
          </w:tcPr>
          <w:p w14:paraId="1F595BDE" w14:textId="3D164BCA" w:rsidR="00144550" w:rsidRPr="008A61FC" w:rsidRDefault="00144550" w:rsidP="00144550">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2</w:t>
            </w:r>
            <w:r w:rsidR="008B1D58" w:rsidRPr="008A61FC">
              <w:rPr>
                <w:rFonts w:asciiTheme="majorBidi" w:hAnsiTheme="majorBidi" w:cstheme="majorBidi"/>
                <w:sz w:val="24"/>
                <w:szCs w:val="24"/>
                <w:lang w:val="pt-BR"/>
              </w:rPr>
              <w:t>.3</w:t>
            </w:r>
            <w:r w:rsidRPr="008A61FC">
              <w:rPr>
                <w:rFonts w:asciiTheme="majorBidi" w:hAnsiTheme="majorBidi" w:cstheme="majorBidi"/>
                <w:sz w:val="24"/>
                <w:szCs w:val="24"/>
                <w:lang w:val="pt-BR"/>
              </w:rPr>
              <w:t xml:space="preserve"> (1</w:t>
            </w:r>
            <w:r w:rsidR="008B1D58" w:rsidRPr="008A61FC">
              <w:rPr>
                <w:rFonts w:asciiTheme="majorBidi" w:hAnsiTheme="majorBidi" w:cstheme="majorBidi"/>
                <w:sz w:val="24"/>
                <w:szCs w:val="24"/>
                <w:lang w:val="pt-BR"/>
              </w:rPr>
              <w:t>.2</w:t>
            </w:r>
            <w:r w:rsidRPr="008A61FC">
              <w:rPr>
                <w:rFonts w:asciiTheme="majorBidi" w:hAnsiTheme="majorBidi" w:cstheme="majorBidi"/>
                <w:sz w:val="24"/>
                <w:szCs w:val="24"/>
                <w:lang w:val="pt-BR"/>
              </w:rPr>
              <w:t>)</w:t>
            </w:r>
          </w:p>
        </w:tc>
        <w:tc>
          <w:tcPr>
            <w:tcW w:w="2250" w:type="dxa"/>
            <w:gridSpan w:val="2"/>
          </w:tcPr>
          <w:p w14:paraId="42262818" w14:textId="2EC8504D" w:rsidR="00144550" w:rsidRPr="008A61FC" w:rsidRDefault="008B1D58" w:rsidP="00144550">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 xml:space="preserve">524.8 </w:t>
            </w:r>
            <w:r w:rsidR="00144550" w:rsidRPr="008A61FC">
              <w:rPr>
                <w:rFonts w:asciiTheme="majorBidi" w:hAnsiTheme="majorBidi" w:cstheme="majorBidi"/>
                <w:sz w:val="24"/>
                <w:szCs w:val="24"/>
                <w:lang w:val="pt-BR"/>
              </w:rPr>
              <w:t>(548</w:t>
            </w:r>
            <w:r w:rsidRPr="008A61FC">
              <w:rPr>
                <w:rFonts w:asciiTheme="majorBidi" w:hAnsiTheme="majorBidi" w:cstheme="majorBidi"/>
                <w:sz w:val="24"/>
                <w:szCs w:val="24"/>
                <w:lang w:val="pt-BR"/>
              </w:rPr>
              <w:t>.4</w:t>
            </w:r>
            <w:r w:rsidR="00144550" w:rsidRPr="008A61FC">
              <w:rPr>
                <w:rFonts w:asciiTheme="majorBidi" w:hAnsiTheme="majorBidi" w:cstheme="majorBidi"/>
                <w:sz w:val="24"/>
                <w:szCs w:val="24"/>
                <w:lang w:val="pt-BR"/>
              </w:rPr>
              <w:t>)</w:t>
            </w:r>
          </w:p>
        </w:tc>
        <w:tc>
          <w:tcPr>
            <w:tcW w:w="2340" w:type="dxa"/>
          </w:tcPr>
          <w:p w14:paraId="4CDCEF65" w14:textId="5EB7D3C0" w:rsidR="00144550" w:rsidRPr="008A61FC" w:rsidRDefault="008B1D58" w:rsidP="00144550">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 xml:space="preserve">6.4 </w:t>
            </w:r>
            <w:r w:rsidR="00144550" w:rsidRPr="008A61FC">
              <w:rPr>
                <w:rFonts w:asciiTheme="majorBidi" w:hAnsiTheme="majorBidi" w:cstheme="majorBidi"/>
                <w:sz w:val="24"/>
                <w:szCs w:val="24"/>
                <w:lang w:val="pt-BR"/>
              </w:rPr>
              <w:t>(</w:t>
            </w:r>
            <w:r w:rsidRPr="008A61FC">
              <w:rPr>
                <w:rFonts w:asciiTheme="majorBidi" w:hAnsiTheme="majorBidi" w:cstheme="majorBidi"/>
                <w:sz w:val="24"/>
                <w:szCs w:val="24"/>
                <w:lang w:val="pt-BR"/>
              </w:rPr>
              <w:t>6.1</w:t>
            </w:r>
            <w:r w:rsidR="00144550" w:rsidRPr="008A61FC">
              <w:rPr>
                <w:rFonts w:asciiTheme="majorBidi" w:hAnsiTheme="majorBidi" w:cstheme="majorBidi"/>
                <w:sz w:val="24"/>
                <w:szCs w:val="24"/>
                <w:lang w:val="pt-BR"/>
              </w:rPr>
              <w:t>)</w:t>
            </w:r>
          </w:p>
        </w:tc>
      </w:tr>
      <w:tr w:rsidR="00144550" w:rsidRPr="008A61FC" w14:paraId="3632D946" w14:textId="77777777" w:rsidTr="00CE4058">
        <w:tc>
          <w:tcPr>
            <w:tcW w:w="1549" w:type="dxa"/>
          </w:tcPr>
          <w:p w14:paraId="61063871" w14:textId="77777777" w:rsidR="00144550" w:rsidRPr="008A61FC" w:rsidRDefault="00144550" w:rsidP="00144550">
            <w:pPr>
              <w:rPr>
                <w:rFonts w:asciiTheme="majorBidi" w:hAnsiTheme="majorBidi" w:cstheme="majorBidi"/>
                <w:sz w:val="24"/>
                <w:szCs w:val="24"/>
                <w:lang w:val="pt-BR"/>
              </w:rPr>
            </w:pPr>
            <w:r w:rsidRPr="008A61FC">
              <w:rPr>
                <w:rFonts w:asciiTheme="majorBidi" w:hAnsiTheme="majorBidi" w:cstheme="majorBidi"/>
                <w:sz w:val="24"/>
                <w:szCs w:val="24"/>
                <w:lang w:val="pt-BR"/>
              </w:rPr>
              <w:t>Wisconsin</w:t>
            </w:r>
          </w:p>
        </w:tc>
        <w:tc>
          <w:tcPr>
            <w:tcW w:w="1290" w:type="dxa"/>
          </w:tcPr>
          <w:p w14:paraId="46B02A2E" w14:textId="3619799C" w:rsidR="00144550" w:rsidRPr="008A61FC" w:rsidRDefault="00144550" w:rsidP="00144550">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1</w:t>
            </w:r>
            <w:r w:rsidR="008B1D58" w:rsidRPr="008A61FC">
              <w:rPr>
                <w:rFonts w:asciiTheme="majorBidi" w:hAnsiTheme="majorBidi" w:cstheme="majorBidi"/>
                <w:sz w:val="24"/>
                <w:szCs w:val="24"/>
                <w:lang w:val="pt-BR"/>
              </w:rPr>
              <w:t>.5</w:t>
            </w:r>
            <w:r w:rsidRPr="008A61FC">
              <w:rPr>
                <w:rFonts w:asciiTheme="majorBidi" w:hAnsiTheme="majorBidi" w:cstheme="majorBidi"/>
                <w:sz w:val="24"/>
                <w:szCs w:val="24"/>
                <w:lang w:val="pt-BR"/>
              </w:rPr>
              <w:t xml:space="preserve"> (0.4)</w:t>
            </w:r>
          </w:p>
        </w:tc>
        <w:tc>
          <w:tcPr>
            <w:tcW w:w="2250" w:type="dxa"/>
            <w:gridSpan w:val="2"/>
          </w:tcPr>
          <w:p w14:paraId="6F4F0C76" w14:textId="60E21A37" w:rsidR="00144550" w:rsidRPr="008A61FC" w:rsidRDefault="00144550" w:rsidP="00144550">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1</w:t>
            </w:r>
            <w:ins w:id="1925" w:author="copyeditor" w:date="2020-02-23T13:02:00Z">
              <w:r w:rsidR="00D004BA">
                <w:rPr>
                  <w:rFonts w:asciiTheme="majorBidi" w:hAnsiTheme="majorBidi" w:cstheme="majorBidi"/>
                  <w:sz w:val="24"/>
                  <w:szCs w:val="24"/>
                  <w:lang w:val="pt-BR"/>
                </w:rPr>
                <w:t>,</w:t>
              </w:r>
            </w:ins>
            <w:r w:rsidRPr="008A61FC">
              <w:rPr>
                <w:rFonts w:asciiTheme="majorBidi" w:hAnsiTheme="majorBidi" w:cstheme="majorBidi"/>
                <w:sz w:val="24"/>
                <w:szCs w:val="24"/>
                <w:lang w:val="pt-BR"/>
              </w:rPr>
              <w:t>684</w:t>
            </w:r>
            <w:r w:rsidR="008B1D58" w:rsidRPr="008A61FC">
              <w:rPr>
                <w:rFonts w:asciiTheme="majorBidi" w:hAnsiTheme="majorBidi" w:cstheme="majorBidi"/>
                <w:sz w:val="24"/>
                <w:szCs w:val="24"/>
                <w:lang w:val="pt-BR"/>
              </w:rPr>
              <w:t>.2</w:t>
            </w:r>
            <w:r w:rsidRPr="008A61FC">
              <w:rPr>
                <w:rFonts w:asciiTheme="majorBidi" w:hAnsiTheme="majorBidi" w:cstheme="majorBidi"/>
                <w:sz w:val="24"/>
                <w:szCs w:val="24"/>
                <w:lang w:val="pt-BR"/>
              </w:rPr>
              <w:t xml:space="preserve"> (417</w:t>
            </w:r>
            <w:r w:rsidR="008B1D58" w:rsidRPr="008A61FC">
              <w:rPr>
                <w:rFonts w:asciiTheme="majorBidi" w:hAnsiTheme="majorBidi" w:cstheme="majorBidi"/>
                <w:sz w:val="24"/>
                <w:szCs w:val="24"/>
                <w:lang w:val="pt-BR"/>
              </w:rPr>
              <w:t>.9</w:t>
            </w:r>
            <w:r w:rsidRPr="008A61FC">
              <w:rPr>
                <w:rFonts w:asciiTheme="majorBidi" w:hAnsiTheme="majorBidi" w:cstheme="majorBidi"/>
                <w:sz w:val="24"/>
                <w:szCs w:val="24"/>
                <w:lang w:val="pt-BR"/>
              </w:rPr>
              <w:t>)</w:t>
            </w:r>
          </w:p>
        </w:tc>
        <w:tc>
          <w:tcPr>
            <w:tcW w:w="2340" w:type="dxa"/>
          </w:tcPr>
          <w:p w14:paraId="469DFE55" w14:textId="77777777" w:rsidR="00144550" w:rsidRPr="008A61FC" w:rsidRDefault="00144550" w:rsidP="00144550">
            <w:pPr>
              <w:jc w:val="center"/>
              <w:rPr>
                <w:rFonts w:asciiTheme="majorBidi" w:hAnsiTheme="majorBidi" w:cstheme="majorBidi"/>
                <w:sz w:val="24"/>
                <w:szCs w:val="24"/>
                <w:lang w:val="pt-BR"/>
              </w:rPr>
            </w:pPr>
            <w:r w:rsidRPr="008A61FC">
              <w:rPr>
                <w:rFonts w:asciiTheme="majorBidi" w:hAnsiTheme="majorBidi" w:cstheme="majorBidi"/>
                <w:sz w:val="24"/>
                <w:szCs w:val="24"/>
                <w:lang w:val="pt-BR"/>
              </w:rPr>
              <w:t>0.6 (0.3)</w:t>
            </w:r>
          </w:p>
        </w:tc>
      </w:tr>
    </w:tbl>
    <w:p w14:paraId="7A80518B" w14:textId="33BA1928" w:rsidR="00842CB6" w:rsidRDefault="00144550" w:rsidP="0095201F">
      <w:pPr>
        <w:spacing w:after="0" w:line="240" w:lineRule="auto"/>
        <w:rPr>
          <w:rFonts w:asciiTheme="majorBidi" w:eastAsia="Times New Roman" w:hAnsiTheme="majorBidi" w:cstheme="majorBidi"/>
          <w:sz w:val="24"/>
          <w:szCs w:val="24"/>
          <w:lang w:eastAsia="en-GB"/>
        </w:rPr>
      </w:pPr>
      <w:proofErr w:type="spellStart"/>
      <w:r w:rsidRPr="008A61FC">
        <w:rPr>
          <w:rFonts w:asciiTheme="majorBidi" w:eastAsia="Times New Roman" w:hAnsiTheme="majorBidi" w:cstheme="majorBidi"/>
          <w:sz w:val="24"/>
          <w:szCs w:val="24"/>
          <w:vertAlign w:val="superscript"/>
          <w:lang w:eastAsia="en-GB"/>
        </w:rPr>
        <w:t>a</w:t>
      </w:r>
      <w:ins w:id="1926" w:author="copyeditor" w:date="2020-02-23T13:01:00Z">
        <w:r w:rsidR="00D004BA">
          <w:rPr>
            <w:rFonts w:asciiTheme="majorBidi" w:eastAsia="Times New Roman" w:hAnsiTheme="majorBidi" w:cstheme="majorBidi"/>
            <w:sz w:val="24"/>
            <w:szCs w:val="24"/>
            <w:lang w:eastAsia="en-GB"/>
          </w:rPr>
          <w:t>Abbreviations</w:t>
        </w:r>
        <w:proofErr w:type="spellEnd"/>
        <w:r w:rsidR="00D004BA">
          <w:rPr>
            <w:rFonts w:asciiTheme="majorBidi" w:eastAsia="Times New Roman" w:hAnsiTheme="majorBidi" w:cstheme="majorBidi"/>
            <w:sz w:val="24"/>
            <w:szCs w:val="24"/>
            <w:lang w:eastAsia="en-GB"/>
          </w:rPr>
          <w:t>:</w:t>
        </w:r>
      </w:ins>
      <w:r w:rsidRPr="008A61FC">
        <w:rPr>
          <w:rFonts w:asciiTheme="majorBidi" w:eastAsia="Times New Roman" w:hAnsiTheme="majorBidi" w:cstheme="majorBidi"/>
          <w:sz w:val="24"/>
          <w:szCs w:val="24"/>
          <w:lang w:eastAsia="en-GB"/>
        </w:rPr>
        <w:t xml:space="preserve"> </w:t>
      </w:r>
      <w:r w:rsidRPr="008A61FC">
        <w:rPr>
          <w:rFonts w:asciiTheme="majorBidi" w:eastAsia="Times New Roman" w:hAnsiTheme="majorBidi" w:cstheme="majorBidi"/>
          <w:i/>
          <w:sz w:val="24"/>
          <w:szCs w:val="24"/>
          <w:lang w:eastAsia="en-GB"/>
        </w:rPr>
        <w:t>b</w:t>
      </w:r>
      <w:r w:rsidRPr="008A61FC">
        <w:rPr>
          <w:rFonts w:asciiTheme="majorBidi" w:eastAsia="Times New Roman" w:hAnsiTheme="majorBidi" w:cstheme="majorBidi"/>
          <w:sz w:val="24"/>
          <w:szCs w:val="24"/>
          <w:lang w:eastAsia="en-GB"/>
        </w:rPr>
        <w:t xml:space="preserve">, the slope; </w:t>
      </w:r>
      <w:r w:rsidRPr="008A61FC">
        <w:rPr>
          <w:rFonts w:asciiTheme="majorBidi" w:eastAsia="Times New Roman" w:hAnsiTheme="majorBidi" w:cstheme="majorBidi"/>
          <w:i/>
          <w:sz w:val="24"/>
          <w:szCs w:val="24"/>
          <w:lang w:eastAsia="en-GB"/>
        </w:rPr>
        <w:t>d</w:t>
      </w:r>
      <w:r w:rsidRPr="008A61FC">
        <w:rPr>
          <w:rFonts w:asciiTheme="majorBidi" w:eastAsia="Times New Roman" w:hAnsiTheme="majorBidi" w:cstheme="majorBidi"/>
          <w:sz w:val="24"/>
          <w:szCs w:val="24"/>
          <w:lang w:eastAsia="en-GB"/>
        </w:rPr>
        <w:t xml:space="preserve">, the upper limit; </w:t>
      </w:r>
      <w:del w:id="1927" w:author="copyeditor" w:date="2020-02-23T13:02:00Z">
        <w:r w:rsidRPr="008A61FC" w:rsidDel="00D004BA">
          <w:rPr>
            <w:rFonts w:asciiTheme="majorBidi" w:eastAsia="Times New Roman" w:hAnsiTheme="majorBidi" w:cstheme="majorBidi"/>
            <w:sz w:val="24"/>
            <w:szCs w:val="24"/>
            <w:lang w:eastAsia="en-GB"/>
          </w:rPr>
          <w:delText xml:space="preserve">and </w:delText>
        </w:r>
      </w:del>
      <w:r w:rsidRPr="008A61FC">
        <w:rPr>
          <w:rFonts w:asciiTheme="majorBidi" w:eastAsia="Times New Roman" w:hAnsiTheme="majorBidi" w:cstheme="majorBidi"/>
          <w:i/>
          <w:sz w:val="24"/>
          <w:szCs w:val="24"/>
          <w:lang w:eastAsia="en-GB"/>
        </w:rPr>
        <w:t>e</w:t>
      </w:r>
      <w:r w:rsidRPr="008A61FC">
        <w:rPr>
          <w:rFonts w:asciiTheme="majorBidi" w:eastAsia="Times New Roman" w:hAnsiTheme="majorBidi" w:cstheme="majorBidi"/>
          <w:sz w:val="24"/>
          <w:szCs w:val="24"/>
          <w:lang w:eastAsia="en-GB"/>
        </w:rPr>
        <w:t xml:space="preserve">, the inflection </w:t>
      </w:r>
      <w:proofErr w:type="gramStart"/>
      <w:r w:rsidRPr="008A61FC">
        <w:rPr>
          <w:rFonts w:asciiTheme="majorBidi" w:eastAsia="Times New Roman" w:hAnsiTheme="majorBidi" w:cstheme="majorBidi"/>
          <w:sz w:val="24"/>
          <w:szCs w:val="24"/>
          <w:lang w:eastAsia="en-GB"/>
        </w:rPr>
        <w:t>point</w:t>
      </w:r>
      <w:proofErr w:type="gramEnd"/>
      <w:r w:rsidRPr="008A61FC">
        <w:rPr>
          <w:rFonts w:asciiTheme="majorBidi" w:eastAsia="Times New Roman" w:hAnsiTheme="majorBidi" w:cstheme="majorBidi"/>
          <w:sz w:val="24"/>
          <w:szCs w:val="24"/>
          <w:lang w:eastAsia="en-GB"/>
        </w:rPr>
        <w:t xml:space="preserve"> relative to the upper limit</w:t>
      </w:r>
      <w:r w:rsidR="009F1ECB" w:rsidRPr="008A61FC">
        <w:rPr>
          <w:rFonts w:asciiTheme="majorBidi" w:eastAsia="Times New Roman" w:hAnsiTheme="majorBidi" w:cstheme="majorBidi"/>
          <w:sz w:val="24"/>
          <w:szCs w:val="24"/>
          <w:lang w:eastAsia="en-GB"/>
        </w:rPr>
        <w:t xml:space="preserve"> (50% </w:t>
      </w:r>
      <w:r w:rsidR="00FD29E7" w:rsidRPr="008A61FC">
        <w:rPr>
          <w:rFonts w:asciiTheme="majorBidi" w:eastAsia="Times New Roman" w:hAnsiTheme="majorBidi" w:cstheme="majorBidi"/>
          <w:sz w:val="24"/>
          <w:szCs w:val="24"/>
          <w:lang w:eastAsia="en-GB"/>
        </w:rPr>
        <w:t xml:space="preserve">dicamba deposition </w:t>
      </w:r>
      <w:r w:rsidR="009F1ECB" w:rsidRPr="008A61FC">
        <w:rPr>
          <w:rFonts w:asciiTheme="majorBidi" w:eastAsia="Times New Roman" w:hAnsiTheme="majorBidi" w:cstheme="majorBidi"/>
          <w:sz w:val="24"/>
          <w:szCs w:val="24"/>
          <w:lang w:eastAsia="en-GB"/>
        </w:rPr>
        <w:t>reduction related to the upper limit)</w:t>
      </w:r>
      <w:r w:rsidRPr="008A61FC">
        <w:rPr>
          <w:rFonts w:asciiTheme="majorBidi" w:eastAsia="Times New Roman" w:hAnsiTheme="majorBidi" w:cstheme="majorBidi"/>
          <w:sz w:val="24"/>
          <w:szCs w:val="24"/>
          <w:lang w:eastAsia="en-GB"/>
        </w:rPr>
        <w:t>.</w:t>
      </w:r>
      <w:del w:id="1928" w:author="copyeditor" w:date="2020-02-23T13:02:00Z">
        <w:r w:rsidRPr="008A61FC" w:rsidDel="00D004BA">
          <w:rPr>
            <w:rFonts w:asciiTheme="majorBidi" w:eastAsia="Times New Roman" w:hAnsiTheme="majorBidi" w:cstheme="majorBidi"/>
            <w:sz w:val="24"/>
            <w:szCs w:val="24"/>
            <w:lang w:eastAsia="en-GB"/>
          </w:rPr>
          <w:delText xml:space="preserve"> SE, standard error.</w:delText>
        </w:r>
      </w:del>
    </w:p>
    <w:p w14:paraId="3A32083B" w14:textId="77777777" w:rsidR="00842CB6" w:rsidRDefault="00842CB6">
      <w:pPr>
        <w:rPr>
          <w:rFonts w:asciiTheme="majorBidi" w:eastAsia="Times New Roman" w:hAnsiTheme="majorBidi" w:cstheme="majorBidi"/>
          <w:sz w:val="24"/>
          <w:szCs w:val="24"/>
          <w:lang w:eastAsia="en-GB"/>
        </w:rPr>
      </w:pPr>
      <w:r>
        <w:rPr>
          <w:rFonts w:asciiTheme="majorBidi" w:eastAsia="Times New Roman" w:hAnsiTheme="majorBidi" w:cstheme="majorBidi"/>
          <w:sz w:val="24"/>
          <w:szCs w:val="24"/>
          <w:lang w:eastAsia="en-GB"/>
        </w:rPr>
        <w:br w:type="page"/>
      </w:r>
    </w:p>
    <w:p w14:paraId="74FB9332" w14:textId="32C6C9B6" w:rsidR="00187BF3" w:rsidDel="00EC148F" w:rsidRDefault="00187BF3" w:rsidP="0095201F">
      <w:pPr>
        <w:spacing w:after="0" w:line="240" w:lineRule="auto"/>
        <w:rPr>
          <w:del w:id="1929" w:author="copyeditor" w:date="2020-02-21T13:38:00Z"/>
          <w:rFonts w:asciiTheme="majorBidi" w:eastAsia="Times New Roman" w:hAnsiTheme="majorBidi" w:cstheme="majorBidi"/>
          <w:sz w:val="24"/>
          <w:szCs w:val="24"/>
          <w:lang w:eastAsia="en-GB"/>
        </w:rPr>
      </w:pPr>
    </w:p>
    <w:p w14:paraId="20A4FE41" w14:textId="77777777" w:rsidR="00187BF3" w:rsidRPr="008A61FC" w:rsidRDefault="00187BF3" w:rsidP="0095201F">
      <w:pPr>
        <w:keepNext/>
        <w:spacing w:after="0" w:line="480" w:lineRule="auto"/>
        <w:outlineLvl w:val="0"/>
        <w:rPr>
          <w:rStyle w:val="yshortcuts"/>
          <w:rFonts w:asciiTheme="majorBidi" w:eastAsia="Times New Roman" w:hAnsiTheme="majorBidi" w:cstheme="majorBidi"/>
          <w:b/>
          <w:bCs/>
          <w:sz w:val="24"/>
          <w:szCs w:val="24"/>
          <w:lang w:val="en-GB"/>
        </w:rPr>
      </w:pPr>
      <w:r w:rsidRPr="008A61FC">
        <w:rPr>
          <w:rFonts w:asciiTheme="majorBidi" w:eastAsia="Times New Roman" w:hAnsiTheme="majorBidi" w:cstheme="majorBidi"/>
          <w:b/>
          <w:bCs/>
          <w:sz w:val="24"/>
          <w:szCs w:val="24"/>
          <w:lang w:val="en-GB"/>
        </w:rPr>
        <w:t>Figure legend</w:t>
      </w:r>
      <w:del w:id="1930" w:author="copyeditor" w:date="2020-02-21T13:38:00Z">
        <w:r w:rsidRPr="008A61FC" w:rsidDel="00EC148F">
          <w:rPr>
            <w:rFonts w:asciiTheme="majorBidi" w:eastAsia="Times New Roman" w:hAnsiTheme="majorBidi" w:cstheme="majorBidi"/>
            <w:b/>
            <w:bCs/>
            <w:sz w:val="24"/>
            <w:szCs w:val="24"/>
            <w:lang w:val="en-GB"/>
          </w:rPr>
          <w:delText>s</w:delText>
        </w:r>
      </w:del>
    </w:p>
    <w:p w14:paraId="74BAD7D4" w14:textId="75CE605D" w:rsidR="00187BF3" w:rsidRPr="008A61FC" w:rsidDel="00EC148F" w:rsidRDefault="00187BF3" w:rsidP="0095201F">
      <w:pPr>
        <w:keepNext/>
        <w:spacing w:after="0" w:line="480" w:lineRule="auto"/>
        <w:outlineLvl w:val="0"/>
        <w:rPr>
          <w:del w:id="1931" w:author="copyeditor" w:date="2020-02-21T13:38:00Z"/>
          <w:rFonts w:asciiTheme="majorBidi" w:eastAsia="Times New Roman" w:hAnsiTheme="majorBidi" w:cstheme="majorBidi"/>
          <w:b/>
          <w:bCs/>
          <w:sz w:val="24"/>
          <w:szCs w:val="24"/>
          <w:lang w:val="en-GB"/>
        </w:rPr>
      </w:pPr>
    </w:p>
    <w:p w14:paraId="3EF6E683" w14:textId="091D9A10" w:rsidR="00187BF3" w:rsidRPr="004751D6" w:rsidRDefault="00187BF3" w:rsidP="0095201F">
      <w:pPr>
        <w:spacing w:after="0" w:line="480" w:lineRule="auto"/>
        <w:rPr>
          <w:rFonts w:ascii="Times New Roman" w:hAnsi="Times New Roman" w:cs="Times New Roman"/>
          <w:sz w:val="24"/>
          <w:szCs w:val="24"/>
          <w:rPrChange w:id="1932" w:author="Maxwel" w:date="2020-03-23T16:30:00Z">
            <w:rPr>
              <w:rFonts w:asciiTheme="majorBidi" w:hAnsiTheme="majorBidi" w:cstheme="majorBidi"/>
              <w:sz w:val="24"/>
              <w:szCs w:val="24"/>
            </w:rPr>
          </w:rPrChange>
        </w:rPr>
      </w:pPr>
      <w:r w:rsidRPr="008A61FC">
        <w:rPr>
          <w:rFonts w:asciiTheme="majorBidi" w:hAnsiTheme="majorBidi" w:cstheme="majorBidi"/>
          <w:b/>
          <w:bCs/>
          <w:sz w:val="24"/>
          <w:szCs w:val="24"/>
        </w:rPr>
        <w:t>F</w:t>
      </w:r>
      <w:r w:rsidRPr="004751D6">
        <w:rPr>
          <w:rFonts w:ascii="Times New Roman" w:hAnsi="Times New Roman" w:cs="Times New Roman"/>
          <w:b/>
          <w:bCs/>
          <w:sz w:val="24"/>
          <w:szCs w:val="24"/>
          <w:rPrChange w:id="1933" w:author="Maxwel" w:date="2020-03-23T16:30:00Z">
            <w:rPr>
              <w:rFonts w:asciiTheme="majorBidi" w:hAnsiTheme="majorBidi" w:cstheme="majorBidi"/>
              <w:b/>
              <w:bCs/>
              <w:sz w:val="24"/>
              <w:szCs w:val="24"/>
            </w:rPr>
          </w:rPrChange>
        </w:rPr>
        <w:t>igure 1.</w:t>
      </w:r>
      <w:r w:rsidRPr="004751D6">
        <w:rPr>
          <w:rFonts w:ascii="Times New Roman" w:hAnsi="Times New Roman" w:cs="Times New Roman"/>
          <w:sz w:val="24"/>
          <w:szCs w:val="24"/>
          <w:rPrChange w:id="1934" w:author="Maxwel" w:date="2020-03-23T16:30:00Z">
            <w:rPr>
              <w:rFonts w:asciiTheme="majorBidi" w:hAnsiTheme="majorBidi" w:cstheme="majorBidi"/>
              <w:sz w:val="24"/>
              <w:szCs w:val="24"/>
            </w:rPr>
          </w:rPrChange>
        </w:rPr>
        <w:t xml:space="preserve"> Field plot layout for six experiments conducted in Arkansas, Indiana, Michigan, Nebraska, Ontario, and Wisconsin to evaluate</w:t>
      </w:r>
      <w:r w:rsidRPr="004751D6">
        <w:rPr>
          <w:rFonts w:ascii="Times New Roman" w:hAnsi="Times New Roman" w:cs="Times New Roman"/>
          <w:iCs/>
          <w:sz w:val="24"/>
          <w:szCs w:val="24"/>
          <w:rPrChange w:id="1935" w:author="Maxwel" w:date="2020-03-23T16:30:00Z">
            <w:rPr>
              <w:rFonts w:asciiTheme="majorBidi" w:hAnsiTheme="majorBidi" w:cstheme="majorBidi"/>
              <w:iCs/>
              <w:sz w:val="24"/>
              <w:szCs w:val="24"/>
            </w:rPr>
          </w:rPrChange>
        </w:rPr>
        <w:t xml:space="preserve"> off-target movement of dicamba from applications </w:t>
      </w:r>
      <w:ins w:id="1936" w:author="copyeditor" w:date="2020-02-23T13:02:00Z">
        <w:r w:rsidR="00B7321C" w:rsidRPr="004751D6">
          <w:rPr>
            <w:rFonts w:ascii="Times New Roman" w:hAnsi="Times New Roman" w:cs="Times New Roman"/>
            <w:iCs/>
            <w:sz w:val="24"/>
            <w:szCs w:val="24"/>
            <w:rPrChange w:id="1937" w:author="Maxwel" w:date="2020-03-23T16:30:00Z">
              <w:rPr>
                <w:rFonts w:asciiTheme="majorBidi" w:hAnsiTheme="majorBidi" w:cstheme="majorBidi"/>
                <w:iCs/>
                <w:sz w:val="24"/>
                <w:szCs w:val="24"/>
              </w:rPr>
            </w:rPrChange>
          </w:rPr>
          <w:t>during the</w:t>
        </w:r>
      </w:ins>
      <w:del w:id="1938" w:author="copyeditor" w:date="2020-02-23T13:02:00Z">
        <w:r w:rsidRPr="004751D6" w:rsidDel="00B7321C">
          <w:rPr>
            <w:rFonts w:ascii="Times New Roman" w:hAnsi="Times New Roman" w:cs="Times New Roman"/>
            <w:iCs/>
            <w:sz w:val="24"/>
            <w:szCs w:val="24"/>
            <w:rPrChange w:id="1939" w:author="Maxwel" w:date="2020-03-23T16:30:00Z">
              <w:rPr>
                <w:rFonts w:asciiTheme="majorBidi" w:hAnsiTheme="majorBidi" w:cstheme="majorBidi"/>
                <w:iCs/>
                <w:sz w:val="24"/>
                <w:szCs w:val="24"/>
              </w:rPr>
            </w:rPrChange>
          </w:rPr>
          <w:delText>in</w:delText>
        </w:r>
      </w:del>
      <w:r w:rsidRPr="004751D6">
        <w:rPr>
          <w:rFonts w:ascii="Times New Roman" w:hAnsi="Times New Roman" w:cs="Times New Roman"/>
          <w:iCs/>
          <w:sz w:val="24"/>
          <w:szCs w:val="24"/>
          <w:rPrChange w:id="1940" w:author="Maxwel" w:date="2020-03-23T16:30:00Z">
            <w:rPr>
              <w:rFonts w:asciiTheme="majorBidi" w:hAnsiTheme="majorBidi" w:cstheme="majorBidi"/>
              <w:iCs/>
              <w:sz w:val="24"/>
              <w:szCs w:val="24"/>
            </w:rPr>
          </w:rPrChange>
        </w:rPr>
        <w:t xml:space="preserve"> </w:t>
      </w:r>
      <w:r w:rsidRPr="004751D6">
        <w:rPr>
          <w:rFonts w:ascii="Times New Roman" w:hAnsi="Times New Roman" w:cs="Times New Roman"/>
          <w:sz w:val="24"/>
          <w:szCs w:val="24"/>
          <w:rPrChange w:id="1941" w:author="Maxwel" w:date="2020-03-23T16:30:00Z">
            <w:rPr>
              <w:rFonts w:asciiTheme="majorBidi" w:hAnsiTheme="majorBidi" w:cstheme="majorBidi"/>
              <w:sz w:val="24"/>
              <w:szCs w:val="24"/>
            </w:rPr>
          </w:rPrChange>
        </w:rPr>
        <w:t>2018 growing season.</w:t>
      </w:r>
    </w:p>
    <w:p w14:paraId="20F60B3B" w14:textId="77777777" w:rsidR="00187BF3" w:rsidRPr="004751D6" w:rsidRDefault="00187BF3" w:rsidP="0095201F">
      <w:pPr>
        <w:spacing w:after="0" w:line="480" w:lineRule="auto"/>
        <w:rPr>
          <w:rFonts w:ascii="Times New Roman" w:hAnsi="Times New Roman" w:cs="Times New Roman"/>
          <w:sz w:val="24"/>
          <w:szCs w:val="24"/>
          <w:rPrChange w:id="1942" w:author="Maxwel" w:date="2020-03-23T16:30:00Z">
            <w:rPr>
              <w:rFonts w:asciiTheme="majorBidi" w:hAnsiTheme="majorBidi" w:cstheme="majorBidi"/>
            </w:rPr>
          </w:rPrChange>
        </w:rPr>
      </w:pPr>
    </w:p>
    <w:p w14:paraId="1A198F88" w14:textId="0DCCF679" w:rsidR="00187BF3" w:rsidRPr="004751D6" w:rsidRDefault="00187BF3" w:rsidP="0095201F">
      <w:pPr>
        <w:spacing w:after="0" w:line="480" w:lineRule="auto"/>
        <w:rPr>
          <w:rFonts w:ascii="Times New Roman" w:hAnsi="Times New Roman" w:cs="Times New Roman"/>
          <w:bCs/>
          <w:sz w:val="24"/>
          <w:szCs w:val="24"/>
          <w:rPrChange w:id="1943" w:author="Maxwel" w:date="2020-03-23T16:30:00Z">
            <w:rPr>
              <w:rFonts w:asciiTheme="majorBidi" w:hAnsiTheme="majorBidi" w:cstheme="majorBidi"/>
              <w:bCs/>
              <w:sz w:val="24"/>
              <w:szCs w:val="24"/>
            </w:rPr>
          </w:rPrChange>
        </w:rPr>
      </w:pPr>
      <w:r w:rsidRPr="004751D6">
        <w:rPr>
          <w:rFonts w:ascii="Times New Roman" w:hAnsi="Times New Roman" w:cs="Times New Roman"/>
          <w:b/>
          <w:sz w:val="24"/>
          <w:szCs w:val="24"/>
          <w:rPrChange w:id="1944" w:author="Maxwel" w:date="2020-03-23T16:30:00Z">
            <w:rPr>
              <w:rFonts w:asciiTheme="majorBidi" w:hAnsiTheme="majorBidi" w:cstheme="majorBidi"/>
              <w:b/>
              <w:sz w:val="24"/>
              <w:szCs w:val="24"/>
            </w:rPr>
          </w:rPrChange>
        </w:rPr>
        <w:t>Figure 2.</w:t>
      </w:r>
      <w:r w:rsidRPr="004751D6">
        <w:rPr>
          <w:rFonts w:ascii="Times New Roman" w:hAnsi="Times New Roman" w:cs="Times New Roman"/>
          <w:bCs/>
          <w:sz w:val="24"/>
          <w:szCs w:val="24"/>
          <w:rPrChange w:id="1945" w:author="Maxwel" w:date="2020-03-23T16:30:00Z">
            <w:rPr>
              <w:rFonts w:asciiTheme="majorBidi" w:hAnsiTheme="majorBidi" w:cstheme="majorBidi"/>
              <w:bCs/>
              <w:sz w:val="24"/>
              <w:szCs w:val="24"/>
            </w:rPr>
          </w:rPrChange>
        </w:rPr>
        <w:t xml:space="preserve"> Wind rose plots demonstrating the average wind frequency, speed</w:t>
      </w:r>
      <w:ins w:id="1946" w:author="copyeditor" w:date="2020-02-23T13:05:00Z">
        <w:r w:rsidR="007C4EDE" w:rsidRPr="004751D6">
          <w:rPr>
            <w:rFonts w:ascii="Times New Roman" w:hAnsi="Times New Roman" w:cs="Times New Roman"/>
            <w:bCs/>
            <w:sz w:val="24"/>
            <w:szCs w:val="24"/>
            <w:rPrChange w:id="1947" w:author="Maxwel" w:date="2020-03-23T16:30:00Z">
              <w:rPr>
                <w:rFonts w:asciiTheme="majorBidi" w:hAnsiTheme="majorBidi" w:cstheme="majorBidi"/>
                <w:bCs/>
                <w:sz w:val="24"/>
                <w:szCs w:val="24"/>
              </w:rPr>
            </w:rPrChange>
          </w:rPr>
          <w:t>,</w:t>
        </w:r>
      </w:ins>
      <w:r w:rsidRPr="004751D6">
        <w:rPr>
          <w:rFonts w:ascii="Times New Roman" w:hAnsi="Times New Roman" w:cs="Times New Roman"/>
          <w:bCs/>
          <w:sz w:val="24"/>
          <w:szCs w:val="24"/>
          <w:rPrChange w:id="1948" w:author="Maxwel" w:date="2020-03-23T16:30:00Z">
            <w:rPr>
              <w:rFonts w:asciiTheme="majorBidi" w:hAnsiTheme="majorBidi" w:cstheme="majorBidi"/>
              <w:bCs/>
              <w:sz w:val="24"/>
              <w:szCs w:val="24"/>
            </w:rPr>
          </w:rPrChange>
        </w:rPr>
        <w:t xml:space="preserve"> and direction during </w:t>
      </w:r>
      <w:ins w:id="1949" w:author="copyeditor" w:date="2020-02-23T13:05:00Z">
        <w:r w:rsidR="007C4EDE" w:rsidRPr="004751D6">
          <w:rPr>
            <w:rFonts w:ascii="Times New Roman" w:hAnsi="Times New Roman" w:cs="Times New Roman"/>
            <w:bCs/>
            <w:sz w:val="24"/>
            <w:szCs w:val="24"/>
            <w:rPrChange w:id="1950" w:author="Maxwel" w:date="2020-03-23T16:30:00Z">
              <w:rPr>
                <w:rFonts w:asciiTheme="majorBidi" w:hAnsiTheme="majorBidi" w:cstheme="majorBidi"/>
                <w:bCs/>
                <w:sz w:val="24"/>
                <w:szCs w:val="24"/>
              </w:rPr>
            </w:rPrChange>
          </w:rPr>
          <w:t xml:space="preserve">the </w:t>
        </w:r>
      </w:ins>
      <w:r w:rsidRPr="004751D6">
        <w:rPr>
          <w:rFonts w:ascii="Times New Roman" w:hAnsi="Times New Roman" w:cs="Times New Roman"/>
          <w:bCs/>
          <w:sz w:val="24"/>
          <w:szCs w:val="24"/>
          <w:rPrChange w:id="1951" w:author="Maxwel" w:date="2020-03-23T16:30:00Z">
            <w:rPr>
              <w:rFonts w:asciiTheme="majorBidi" w:hAnsiTheme="majorBidi" w:cstheme="majorBidi"/>
              <w:bCs/>
              <w:sz w:val="24"/>
              <w:szCs w:val="24"/>
            </w:rPr>
          </w:rPrChange>
        </w:rPr>
        <w:t>air</w:t>
      </w:r>
      <w:ins w:id="1952" w:author="copyeditor" w:date="2020-02-23T13:05:00Z">
        <w:r w:rsidR="007C4EDE" w:rsidRPr="004751D6">
          <w:rPr>
            <w:rFonts w:ascii="Times New Roman" w:hAnsi="Times New Roman" w:cs="Times New Roman"/>
            <w:bCs/>
            <w:sz w:val="24"/>
            <w:szCs w:val="24"/>
            <w:rPrChange w:id="1953" w:author="Maxwel" w:date="2020-03-23T16:30:00Z">
              <w:rPr>
                <w:rFonts w:asciiTheme="majorBidi" w:hAnsiTheme="majorBidi" w:cstheme="majorBidi"/>
                <w:bCs/>
                <w:sz w:val="24"/>
                <w:szCs w:val="24"/>
              </w:rPr>
            </w:rPrChange>
          </w:rPr>
          <w:t>-</w:t>
        </w:r>
      </w:ins>
      <w:del w:id="1954" w:author="copyeditor" w:date="2020-02-23T13:05:00Z">
        <w:r w:rsidRPr="004751D6" w:rsidDel="007C4EDE">
          <w:rPr>
            <w:rFonts w:ascii="Times New Roman" w:hAnsi="Times New Roman" w:cs="Times New Roman"/>
            <w:bCs/>
            <w:sz w:val="24"/>
            <w:szCs w:val="24"/>
            <w:rPrChange w:id="1955" w:author="Maxwel" w:date="2020-03-23T16:30:00Z">
              <w:rPr>
                <w:rFonts w:asciiTheme="majorBidi" w:hAnsiTheme="majorBidi" w:cstheme="majorBidi"/>
                <w:bCs/>
                <w:sz w:val="24"/>
                <w:szCs w:val="24"/>
              </w:rPr>
            </w:rPrChange>
          </w:rPr>
          <w:delText xml:space="preserve"> </w:delText>
        </w:r>
      </w:del>
      <w:r w:rsidRPr="004751D6">
        <w:rPr>
          <w:rFonts w:ascii="Times New Roman" w:hAnsi="Times New Roman" w:cs="Times New Roman"/>
          <w:bCs/>
          <w:sz w:val="24"/>
          <w:szCs w:val="24"/>
          <w:rPrChange w:id="1956" w:author="Maxwel" w:date="2020-03-23T16:30:00Z">
            <w:rPr>
              <w:rFonts w:asciiTheme="majorBidi" w:hAnsiTheme="majorBidi" w:cstheme="majorBidi"/>
              <w:bCs/>
              <w:sz w:val="24"/>
              <w:szCs w:val="24"/>
            </w:rPr>
          </w:rPrChange>
        </w:rPr>
        <w:t>sampling period after dicamba application for six experiments conducted in Arkansas, Indiana, Michigan, Nebraska, Ontario, and Wisconsin in 2018.</w:t>
      </w:r>
    </w:p>
    <w:p w14:paraId="61A4179D" w14:textId="77777777" w:rsidR="00187BF3" w:rsidRPr="004751D6" w:rsidRDefault="00187BF3" w:rsidP="0095201F">
      <w:pPr>
        <w:rPr>
          <w:rFonts w:ascii="Times New Roman" w:hAnsi="Times New Roman" w:cs="Times New Roman"/>
          <w:b/>
          <w:sz w:val="24"/>
          <w:szCs w:val="24"/>
          <w:rPrChange w:id="1957" w:author="Maxwel" w:date="2020-03-23T16:30:00Z">
            <w:rPr>
              <w:rFonts w:asciiTheme="majorBidi" w:hAnsiTheme="majorBidi" w:cstheme="majorBidi"/>
              <w:b/>
              <w:sz w:val="24"/>
              <w:szCs w:val="24"/>
            </w:rPr>
          </w:rPrChange>
        </w:rPr>
      </w:pPr>
    </w:p>
    <w:p w14:paraId="6F2ADF9D" w14:textId="348E981F" w:rsidR="00187BF3" w:rsidRPr="004751D6" w:rsidRDefault="00187BF3" w:rsidP="0095201F">
      <w:pPr>
        <w:spacing w:after="0" w:line="480" w:lineRule="auto"/>
        <w:rPr>
          <w:rFonts w:ascii="Times New Roman" w:hAnsi="Times New Roman" w:cs="Times New Roman"/>
          <w:b/>
          <w:sz w:val="24"/>
          <w:szCs w:val="24"/>
          <w:rPrChange w:id="1958" w:author="Maxwel" w:date="2020-03-23T16:30:00Z">
            <w:rPr>
              <w:rFonts w:asciiTheme="majorBidi" w:hAnsiTheme="majorBidi" w:cstheme="majorBidi"/>
              <w:b/>
              <w:sz w:val="24"/>
              <w:szCs w:val="24"/>
            </w:rPr>
          </w:rPrChange>
        </w:rPr>
      </w:pPr>
      <w:r w:rsidRPr="004751D6">
        <w:rPr>
          <w:rFonts w:ascii="Times New Roman" w:hAnsi="Times New Roman" w:cs="Times New Roman"/>
          <w:b/>
          <w:sz w:val="24"/>
          <w:szCs w:val="24"/>
          <w:rPrChange w:id="1959" w:author="Maxwel" w:date="2020-03-23T16:30:00Z">
            <w:rPr>
              <w:rFonts w:asciiTheme="majorBidi" w:hAnsiTheme="majorBidi" w:cstheme="majorBidi"/>
              <w:b/>
              <w:sz w:val="24"/>
              <w:szCs w:val="24"/>
            </w:rPr>
          </w:rPrChange>
        </w:rPr>
        <w:t>Figure 3.</w:t>
      </w:r>
      <w:r w:rsidRPr="004751D6">
        <w:rPr>
          <w:rFonts w:ascii="Times New Roman" w:hAnsi="Times New Roman" w:cs="Times New Roman"/>
          <w:sz w:val="24"/>
          <w:szCs w:val="24"/>
          <w:rPrChange w:id="1960" w:author="Maxwel" w:date="2020-03-23T16:30:00Z">
            <w:rPr>
              <w:rFonts w:asciiTheme="majorBidi" w:hAnsiTheme="majorBidi" w:cstheme="majorBidi"/>
              <w:sz w:val="24"/>
              <w:szCs w:val="24"/>
            </w:rPr>
          </w:rPrChange>
        </w:rPr>
        <w:t xml:space="preserve"> Temperature fluctuations and inversions during </w:t>
      </w:r>
      <w:ins w:id="1961" w:author="copyeditor" w:date="2020-02-23T13:05:00Z">
        <w:r w:rsidR="007C4EDE" w:rsidRPr="004751D6">
          <w:rPr>
            <w:rFonts w:ascii="Times New Roman" w:hAnsi="Times New Roman" w:cs="Times New Roman"/>
            <w:sz w:val="24"/>
            <w:szCs w:val="24"/>
            <w:rPrChange w:id="1962" w:author="Maxwel" w:date="2020-03-23T16:30:00Z">
              <w:rPr>
                <w:rFonts w:asciiTheme="majorBidi" w:hAnsiTheme="majorBidi" w:cstheme="majorBidi"/>
                <w:sz w:val="24"/>
                <w:szCs w:val="24"/>
              </w:rPr>
            </w:rPrChange>
          </w:rPr>
          <w:t xml:space="preserve">the </w:t>
        </w:r>
      </w:ins>
      <w:r w:rsidRPr="004751D6">
        <w:rPr>
          <w:rFonts w:ascii="Times New Roman" w:hAnsi="Times New Roman" w:cs="Times New Roman"/>
          <w:sz w:val="24"/>
          <w:szCs w:val="24"/>
          <w:rPrChange w:id="1963" w:author="Maxwel" w:date="2020-03-23T16:30:00Z">
            <w:rPr>
              <w:rFonts w:asciiTheme="majorBidi" w:hAnsiTheme="majorBidi" w:cstheme="majorBidi"/>
              <w:sz w:val="24"/>
              <w:szCs w:val="24"/>
            </w:rPr>
          </w:rPrChange>
        </w:rPr>
        <w:t>air</w:t>
      </w:r>
      <w:ins w:id="1964" w:author="copyeditor" w:date="2020-02-23T13:05:00Z">
        <w:r w:rsidR="007C4EDE" w:rsidRPr="004751D6">
          <w:rPr>
            <w:rFonts w:ascii="Times New Roman" w:hAnsi="Times New Roman" w:cs="Times New Roman"/>
            <w:sz w:val="24"/>
            <w:szCs w:val="24"/>
            <w:rPrChange w:id="1965" w:author="Maxwel" w:date="2020-03-23T16:30:00Z">
              <w:rPr>
                <w:rFonts w:asciiTheme="majorBidi" w:hAnsiTheme="majorBidi" w:cstheme="majorBidi"/>
                <w:sz w:val="24"/>
                <w:szCs w:val="24"/>
              </w:rPr>
            </w:rPrChange>
          </w:rPr>
          <w:t>-</w:t>
        </w:r>
      </w:ins>
      <w:del w:id="1966" w:author="copyeditor" w:date="2020-02-23T13:05:00Z">
        <w:r w:rsidRPr="004751D6" w:rsidDel="007C4EDE">
          <w:rPr>
            <w:rFonts w:ascii="Times New Roman" w:hAnsi="Times New Roman" w:cs="Times New Roman"/>
            <w:sz w:val="24"/>
            <w:szCs w:val="24"/>
            <w:rPrChange w:id="1967" w:author="Maxwel" w:date="2020-03-23T16:30:00Z">
              <w:rPr>
                <w:rFonts w:asciiTheme="majorBidi" w:hAnsiTheme="majorBidi" w:cstheme="majorBidi"/>
                <w:sz w:val="24"/>
                <w:szCs w:val="24"/>
              </w:rPr>
            </w:rPrChange>
          </w:rPr>
          <w:delText xml:space="preserve"> </w:delText>
        </w:r>
      </w:del>
      <w:r w:rsidRPr="004751D6">
        <w:rPr>
          <w:rFonts w:ascii="Times New Roman" w:hAnsi="Times New Roman" w:cs="Times New Roman"/>
          <w:sz w:val="24"/>
          <w:szCs w:val="24"/>
          <w:rPrChange w:id="1968" w:author="Maxwel" w:date="2020-03-23T16:30:00Z">
            <w:rPr>
              <w:rFonts w:asciiTheme="majorBidi" w:hAnsiTheme="majorBidi" w:cstheme="majorBidi"/>
              <w:sz w:val="24"/>
              <w:szCs w:val="24"/>
            </w:rPr>
          </w:rPrChange>
        </w:rPr>
        <w:t>sampling period after dicamba application for six experiments conducted in Arkansas, Indiana, Michigan, Nebraska, Ontario, and Wisconsin in 2018.</w:t>
      </w:r>
      <w:ins w:id="1969" w:author="Guilherme Sousa Alves" w:date="2020-03-10T18:16:00Z">
        <w:r w:rsidR="00740457" w:rsidRPr="004751D6">
          <w:rPr>
            <w:rFonts w:ascii="Times New Roman" w:hAnsi="Times New Roman" w:cs="Times New Roman"/>
            <w:sz w:val="24"/>
            <w:szCs w:val="24"/>
            <w:rPrChange w:id="1970" w:author="Maxwel" w:date="2020-03-23T16:30:00Z">
              <w:rPr>
                <w:rFonts w:asciiTheme="majorBidi" w:hAnsiTheme="majorBidi" w:cstheme="majorBidi"/>
                <w:sz w:val="24"/>
                <w:szCs w:val="24"/>
              </w:rPr>
            </w:rPrChange>
          </w:rPr>
          <w:t xml:space="preserve"> </w:t>
        </w:r>
        <w:commentRangeStart w:id="1971"/>
        <w:r w:rsidR="00740457" w:rsidRPr="004751D6">
          <w:rPr>
            <w:rFonts w:ascii="Times New Roman" w:hAnsi="Times New Roman" w:cs="Times New Roman"/>
            <w:sz w:val="24"/>
            <w:szCs w:val="24"/>
            <w:rPrChange w:id="1972" w:author="Maxwel" w:date="2020-03-23T16:30:00Z">
              <w:rPr>
                <w:rFonts w:asciiTheme="majorBidi" w:hAnsiTheme="majorBidi" w:cstheme="majorBidi"/>
                <w:sz w:val="24"/>
                <w:szCs w:val="24"/>
              </w:rPr>
            </w:rPrChange>
          </w:rPr>
          <w:t>H</w:t>
        </w:r>
      </w:ins>
      <w:ins w:id="1973" w:author="Guilherme Sousa Alves" w:date="2020-03-10T18:39:00Z">
        <w:r w:rsidR="00FD45F7" w:rsidRPr="004751D6">
          <w:rPr>
            <w:rFonts w:ascii="Times New Roman" w:hAnsi="Times New Roman" w:cs="Times New Roman"/>
            <w:sz w:val="24"/>
            <w:szCs w:val="24"/>
            <w:rPrChange w:id="1974" w:author="Maxwel" w:date="2020-03-23T16:30:00Z">
              <w:rPr>
                <w:rFonts w:asciiTheme="majorBidi" w:hAnsiTheme="majorBidi" w:cstheme="majorBidi"/>
                <w:sz w:val="24"/>
                <w:szCs w:val="24"/>
              </w:rPr>
            </w:rPrChange>
          </w:rPr>
          <w:t xml:space="preserve"> and h</w:t>
        </w:r>
      </w:ins>
      <w:ins w:id="1975" w:author="Guilherme Sousa Alves" w:date="2020-03-10T18:22:00Z">
        <w:r w:rsidR="00F8606E" w:rsidRPr="004751D6">
          <w:rPr>
            <w:rFonts w:ascii="Times New Roman" w:hAnsi="Times New Roman" w:cs="Times New Roman"/>
            <w:sz w:val="24"/>
            <w:szCs w:val="24"/>
            <w:rPrChange w:id="1976" w:author="Maxwel" w:date="2020-03-23T16:30:00Z">
              <w:rPr>
                <w:rFonts w:asciiTheme="majorBidi" w:hAnsiTheme="majorBidi" w:cstheme="majorBidi"/>
                <w:sz w:val="24"/>
                <w:szCs w:val="24"/>
              </w:rPr>
            </w:rPrChange>
          </w:rPr>
          <w:t>, temperature</w:t>
        </w:r>
      </w:ins>
      <w:ins w:id="1977" w:author="Guilherme Sousa Alves" w:date="2020-03-10T18:39:00Z">
        <w:r w:rsidR="00FD45F7" w:rsidRPr="004751D6">
          <w:rPr>
            <w:rFonts w:ascii="Times New Roman" w:hAnsi="Times New Roman" w:cs="Times New Roman"/>
            <w:sz w:val="24"/>
            <w:szCs w:val="24"/>
            <w:rPrChange w:id="1978" w:author="Maxwel" w:date="2020-03-23T16:30:00Z">
              <w:rPr>
                <w:rFonts w:asciiTheme="majorBidi" w:hAnsiTheme="majorBidi" w:cstheme="majorBidi"/>
                <w:sz w:val="24"/>
                <w:szCs w:val="24"/>
              </w:rPr>
            </w:rPrChange>
          </w:rPr>
          <w:t xml:space="preserve">s at the </w:t>
        </w:r>
      </w:ins>
      <w:ins w:id="1979" w:author="Guilherme Sousa Alves" w:date="2020-03-10T18:22:00Z">
        <w:r w:rsidR="00F8606E" w:rsidRPr="004751D6">
          <w:rPr>
            <w:rFonts w:ascii="Times New Roman" w:hAnsi="Times New Roman" w:cs="Times New Roman"/>
            <w:sz w:val="24"/>
            <w:szCs w:val="24"/>
            <w:rPrChange w:id="1980" w:author="Maxwel" w:date="2020-03-23T16:30:00Z">
              <w:rPr>
                <w:rFonts w:asciiTheme="majorBidi" w:hAnsiTheme="majorBidi" w:cstheme="majorBidi"/>
                <w:sz w:val="24"/>
                <w:szCs w:val="24"/>
              </w:rPr>
            </w:rPrChange>
          </w:rPr>
          <w:t xml:space="preserve">highest </w:t>
        </w:r>
      </w:ins>
      <w:ins w:id="1981" w:author="Guilherme Sousa Alves" w:date="2020-03-10T18:39:00Z">
        <w:r w:rsidR="00FD45F7" w:rsidRPr="004751D6">
          <w:rPr>
            <w:rFonts w:ascii="Times New Roman" w:hAnsi="Times New Roman" w:cs="Times New Roman"/>
            <w:sz w:val="24"/>
            <w:szCs w:val="24"/>
            <w:rPrChange w:id="1982" w:author="Maxwel" w:date="2020-03-23T16:30:00Z">
              <w:rPr>
                <w:rFonts w:asciiTheme="majorBidi" w:hAnsiTheme="majorBidi" w:cstheme="majorBidi"/>
                <w:sz w:val="24"/>
                <w:szCs w:val="24"/>
              </w:rPr>
            </w:rPrChange>
          </w:rPr>
          <w:t>and lowest heights of sensors</w:t>
        </w:r>
      </w:ins>
      <w:ins w:id="1983" w:author="Guilherme Sousa Alves" w:date="2020-03-10T18:40:00Z">
        <w:r w:rsidR="00FD45F7" w:rsidRPr="004751D6">
          <w:rPr>
            <w:rFonts w:ascii="Times New Roman" w:hAnsi="Times New Roman" w:cs="Times New Roman"/>
            <w:sz w:val="24"/>
            <w:szCs w:val="24"/>
            <w:rPrChange w:id="1984" w:author="Maxwel" w:date="2020-03-23T16:30:00Z">
              <w:rPr>
                <w:rFonts w:asciiTheme="majorBidi" w:hAnsiTheme="majorBidi" w:cstheme="majorBidi"/>
                <w:sz w:val="24"/>
                <w:szCs w:val="24"/>
              </w:rPr>
            </w:rPrChange>
          </w:rPr>
          <w:t>, respectively</w:t>
        </w:r>
      </w:ins>
      <w:ins w:id="1985" w:author="Guilherme Sousa Alves" w:date="2020-03-10T18:39:00Z">
        <w:r w:rsidR="00FD45F7" w:rsidRPr="004751D6">
          <w:rPr>
            <w:rFonts w:ascii="Times New Roman" w:hAnsi="Times New Roman" w:cs="Times New Roman"/>
            <w:sz w:val="24"/>
            <w:szCs w:val="24"/>
            <w:rPrChange w:id="1986" w:author="Maxwel" w:date="2020-03-23T16:30:00Z">
              <w:rPr>
                <w:rFonts w:asciiTheme="majorBidi" w:hAnsiTheme="majorBidi" w:cstheme="majorBidi"/>
                <w:sz w:val="24"/>
                <w:szCs w:val="24"/>
              </w:rPr>
            </w:rPrChange>
          </w:rPr>
          <w:t>.</w:t>
        </w:r>
      </w:ins>
      <w:commentRangeEnd w:id="1971"/>
      <w:ins w:id="1987" w:author="Guilherme Sousa Alves" w:date="2020-03-10T18:53:00Z">
        <w:r w:rsidR="005B15BD" w:rsidRPr="004751D6">
          <w:rPr>
            <w:rStyle w:val="CommentReference"/>
            <w:rFonts w:ascii="Times New Roman" w:hAnsi="Times New Roman" w:cs="Times New Roman"/>
            <w:sz w:val="24"/>
            <w:szCs w:val="24"/>
            <w:rPrChange w:id="1988" w:author="Maxwel" w:date="2020-03-23T16:30:00Z">
              <w:rPr>
                <w:rStyle w:val="CommentReference"/>
              </w:rPr>
            </w:rPrChange>
          </w:rPr>
          <w:commentReference w:id="1971"/>
        </w:r>
      </w:ins>
    </w:p>
    <w:p w14:paraId="5AD1745B" w14:textId="77777777" w:rsidR="00187BF3" w:rsidRPr="004751D6" w:rsidRDefault="00187BF3" w:rsidP="0095201F">
      <w:pPr>
        <w:spacing w:after="0" w:line="480" w:lineRule="auto"/>
        <w:rPr>
          <w:rFonts w:ascii="Times New Roman" w:hAnsi="Times New Roman" w:cs="Times New Roman"/>
          <w:sz w:val="24"/>
          <w:szCs w:val="24"/>
          <w:rPrChange w:id="1989" w:author="Maxwel" w:date="2020-03-23T16:30:00Z">
            <w:rPr>
              <w:rFonts w:asciiTheme="majorBidi" w:hAnsiTheme="majorBidi" w:cstheme="majorBidi"/>
              <w:sz w:val="24"/>
              <w:szCs w:val="24"/>
            </w:rPr>
          </w:rPrChange>
        </w:rPr>
      </w:pPr>
    </w:p>
    <w:p w14:paraId="3069BDAC" w14:textId="15EFF3FF" w:rsidR="00187BF3" w:rsidRPr="004751D6" w:rsidRDefault="00187BF3" w:rsidP="0095201F">
      <w:pPr>
        <w:spacing w:after="0" w:line="480" w:lineRule="auto"/>
        <w:rPr>
          <w:rFonts w:ascii="Times New Roman" w:hAnsi="Times New Roman" w:cs="Times New Roman"/>
          <w:sz w:val="24"/>
          <w:szCs w:val="24"/>
          <w:rPrChange w:id="1990" w:author="Maxwel" w:date="2020-03-23T16:30:00Z">
            <w:rPr>
              <w:rFonts w:asciiTheme="majorBidi" w:hAnsiTheme="majorBidi" w:cstheme="majorBidi"/>
              <w:sz w:val="24"/>
              <w:szCs w:val="24"/>
            </w:rPr>
          </w:rPrChange>
        </w:rPr>
      </w:pPr>
      <w:r w:rsidRPr="004751D6">
        <w:rPr>
          <w:rFonts w:ascii="Times New Roman" w:hAnsi="Times New Roman" w:cs="Times New Roman"/>
          <w:b/>
          <w:sz w:val="24"/>
          <w:szCs w:val="24"/>
          <w:rPrChange w:id="1991" w:author="Maxwel" w:date="2020-03-23T16:30:00Z">
            <w:rPr>
              <w:rFonts w:asciiTheme="majorBidi" w:hAnsiTheme="majorBidi" w:cstheme="majorBidi"/>
              <w:b/>
              <w:sz w:val="24"/>
              <w:szCs w:val="24"/>
            </w:rPr>
          </w:rPrChange>
        </w:rPr>
        <w:t>Figure 4.</w:t>
      </w:r>
      <w:r w:rsidRPr="004751D6">
        <w:rPr>
          <w:rFonts w:ascii="Times New Roman" w:hAnsi="Times New Roman" w:cs="Times New Roman"/>
          <w:sz w:val="24"/>
          <w:szCs w:val="24"/>
          <w:rPrChange w:id="1992" w:author="Maxwel" w:date="2020-03-23T16:30:00Z">
            <w:rPr>
              <w:rFonts w:asciiTheme="majorBidi" w:hAnsiTheme="majorBidi" w:cstheme="majorBidi"/>
              <w:sz w:val="24"/>
              <w:szCs w:val="24"/>
            </w:rPr>
          </w:rPrChange>
        </w:rPr>
        <w:t xml:space="preserve"> Non</w:t>
      </w:r>
      <w:del w:id="1993" w:author="copyeditor" w:date="2020-02-23T13:05:00Z">
        <w:r w:rsidRPr="004751D6" w:rsidDel="007C4EDE">
          <w:rPr>
            <w:rFonts w:ascii="Times New Roman" w:hAnsi="Times New Roman" w:cs="Times New Roman"/>
            <w:sz w:val="24"/>
            <w:szCs w:val="24"/>
            <w:rPrChange w:id="1994" w:author="Maxwel" w:date="2020-03-23T16:30:00Z">
              <w:rPr>
                <w:rFonts w:asciiTheme="majorBidi" w:hAnsiTheme="majorBidi" w:cstheme="majorBidi"/>
                <w:sz w:val="24"/>
                <w:szCs w:val="24"/>
              </w:rPr>
            </w:rPrChange>
          </w:rPr>
          <w:delText>-</w:delText>
        </w:r>
      </w:del>
      <w:ins w:id="1995" w:author="copyeditor" w:date="2020-02-23T13:05:00Z">
        <w:r w:rsidR="007C4EDE" w:rsidRPr="004751D6">
          <w:rPr>
            <w:rFonts w:ascii="Times New Roman" w:hAnsi="Times New Roman" w:cs="Times New Roman"/>
            <w:sz w:val="24"/>
            <w:szCs w:val="24"/>
            <w:rPrChange w:id="1996" w:author="Maxwel" w:date="2020-03-23T16:30:00Z">
              <w:rPr>
                <w:rFonts w:asciiTheme="majorBidi" w:hAnsiTheme="majorBidi" w:cstheme="majorBidi"/>
                <w:sz w:val="24"/>
                <w:szCs w:val="24"/>
              </w:rPr>
            </w:rPrChange>
          </w:rPr>
          <w:t>–</w:t>
        </w:r>
      </w:ins>
      <w:r w:rsidRPr="004751D6">
        <w:rPr>
          <w:rFonts w:ascii="Times New Roman" w:hAnsi="Times New Roman" w:cs="Times New Roman"/>
          <w:sz w:val="24"/>
          <w:szCs w:val="24"/>
          <w:rPrChange w:id="1997" w:author="Maxwel" w:date="2020-03-23T16:30:00Z">
            <w:rPr>
              <w:rFonts w:asciiTheme="majorBidi" w:hAnsiTheme="majorBidi" w:cstheme="majorBidi"/>
              <w:sz w:val="24"/>
              <w:szCs w:val="24"/>
            </w:rPr>
          </w:rPrChange>
        </w:rPr>
        <w:t xml:space="preserve">dicamba-resistant soybean injury </w:t>
      </w:r>
      <w:ins w:id="1998" w:author="Maxwel" w:date="2020-03-23T15:26:00Z">
        <w:r w:rsidR="00AD1637" w:rsidRPr="004751D6">
          <w:rPr>
            <w:rFonts w:ascii="Times New Roman" w:hAnsi="Times New Roman" w:cs="Times New Roman"/>
            <w:sz w:val="24"/>
            <w:szCs w:val="24"/>
            <w:rPrChange w:id="1999" w:author="Maxwel" w:date="2020-03-23T16:30:00Z">
              <w:rPr>
                <w:rFonts w:asciiTheme="majorBidi" w:hAnsiTheme="majorBidi" w:cstheme="majorBidi"/>
                <w:sz w:val="24"/>
                <w:szCs w:val="24"/>
              </w:rPr>
            </w:rPrChange>
          </w:rPr>
          <w:t xml:space="preserve">(%) </w:t>
        </w:r>
      </w:ins>
      <w:r w:rsidRPr="004751D6">
        <w:rPr>
          <w:rFonts w:ascii="Times New Roman" w:hAnsi="Times New Roman" w:cs="Times New Roman"/>
          <w:sz w:val="24"/>
          <w:szCs w:val="24"/>
          <w:rPrChange w:id="2000" w:author="Maxwel" w:date="2020-03-23T16:30:00Z">
            <w:rPr>
              <w:rFonts w:asciiTheme="majorBidi" w:hAnsiTheme="majorBidi" w:cstheme="majorBidi"/>
              <w:sz w:val="24"/>
              <w:szCs w:val="24"/>
            </w:rPr>
          </w:rPrChange>
        </w:rPr>
        <w:t>at various distances from the dicamba-treated areas (covered and non</w:t>
      </w:r>
      <w:del w:id="2001" w:author="copyeditor" w:date="2020-02-23T13:05:00Z">
        <w:r w:rsidRPr="004751D6" w:rsidDel="007C4EDE">
          <w:rPr>
            <w:rFonts w:ascii="Times New Roman" w:hAnsi="Times New Roman" w:cs="Times New Roman"/>
            <w:sz w:val="24"/>
            <w:szCs w:val="24"/>
            <w:rPrChange w:id="2002" w:author="Maxwel" w:date="2020-03-23T16:30:00Z">
              <w:rPr>
                <w:rFonts w:asciiTheme="majorBidi" w:hAnsiTheme="majorBidi" w:cstheme="majorBidi"/>
                <w:sz w:val="24"/>
                <w:szCs w:val="24"/>
              </w:rPr>
            </w:rPrChange>
          </w:rPr>
          <w:delText>-</w:delText>
        </w:r>
      </w:del>
      <w:r w:rsidRPr="004751D6">
        <w:rPr>
          <w:rFonts w:ascii="Times New Roman" w:hAnsi="Times New Roman" w:cs="Times New Roman"/>
          <w:sz w:val="24"/>
          <w:szCs w:val="24"/>
          <w:rPrChange w:id="2003" w:author="Maxwel" w:date="2020-03-23T16:30:00Z">
            <w:rPr>
              <w:rFonts w:asciiTheme="majorBidi" w:hAnsiTheme="majorBidi" w:cstheme="majorBidi"/>
              <w:sz w:val="24"/>
              <w:szCs w:val="24"/>
            </w:rPr>
          </w:rPrChange>
        </w:rPr>
        <w:t xml:space="preserve">covered) in the downwind direction in </w:t>
      </w:r>
      <w:ins w:id="2004" w:author="copyeditor" w:date="2020-02-23T13:05:00Z">
        <w:r w:rsidR="007C4EDE" w:rsidRPr="004751D6">
          <w:rPr>
            <w:rFonts w:ascii="Times New Roman" w:hAnsi="Times New Roman" w:cs="Times New Roman"/>
            <w:sz w:val="24"/>
            <w:szCs w:val="24"/>
            <w:rPrChange w:id="2005" w:author="Maxwel" w:date="2020-03-23T16:30:00Z">
              <w:rPr>
                <w:rFonts w:asciiTheme="majorBidi" w:hAnsiTheme="majorBidi" w:cstheme="majorBidi"/>
                <w:sz w:val="24"/>
                <w:szCs w:val="24"/>
              </w:rPr>
            </w:rPrChange>
          </w:rPr>
          <w:t xml:space="preserve">(A) </w:t>
        </w:r>
      </w:ins>
      <w:r w:rsidRPr="004751D6">
        <w:rPr>
          <w:rFonts w:ascii="Times New Roman" w:hAnsi="Times New Roman" w:cs="Times New Roman"/>
          <w:sz w:val="24"/>
          <w:szCs w:val="24"/>
          <w:rPrChange w:id="2006" w:author="Maxwel" w:date="2020-03-23T16:30:00Z">
            <w:rPr>
              <w:rFonts w:asciiTheme="majorBidi" w:hAnsiTheme="majorBidi" w:cstheme="majorBidi"/>
              <w:sz w:val="24"/>
              <w:szCs w:val="24"/>
            </w:rPr>
          </w:rPrChange>
        </w:rPr>
        <w:t>Arkansas</w:t>
      </w:r>
      <w:del w:id="2007" w:author="copyeditor" w:date="2020-02-23T13:05:00Z">
        <w:r w:rsidRPr="004751D6" w:rsidDel="007C4EDE">
          <w:rPr>
            <w:rFonts w:ascii="Times New Roman" w:hAnsi="Times New Roman" w:cs="Times New Roman"/>
            <w:sz w:val="24"/>
            <w:szCs w:val="24"/>
            <w:rPrChange w:id="2008" w:author="Maxwel" w:date="2020-03-23T16:30:00Z">
              <w:rPr>
                <w:rFonts w:asciiTheme="majorBidi" w:hAnsiTheme="majorBidi" w:cstheme="majorBidi"/>
                <w:sz w:val="24"/>
                <w:szCs w:val="24"/>
              </w:rPr>
            </w:rPrChange>
          </w:rPr>
          <w:delText xml:space="preserve"> (A)</w:delText>
        </w:r>
      </w:del>
      <w:r w:rsidRPr="004751D6">
        <w:rPr>
          <w:rFonts w:ascii="Times New Roman" w:hAnsi="Times New Roman" w:cs="Times New Roman"/>
          <w:sz w:val="24"/>
          <w:szCs w:val="24"/>
          <w:rPrChange w:id="2009" w:author="Maxwel" w:date="2020-03-23T16:30:00Z">
            <w:rPr>
              <w:rFonts w:asciiTheme="majorBidi" w:hAnsiTheme="majorBidi" w:cstheme="majorBidi"/>
              <w:sz w:val="24"/>
              <w:szCs w:val="24"/>
            </w:rPr>
          </w:rPrChange>
        </w:rPr>
        <w:t xml:space="preserve">, </w:t>
      </w:r>
      <w:ins w:id="2010" w:author="copyeditor" w:date="2020-02-23T13:05:00Z">
        <w:r w:rsidR="007C4EDE" w:rsidRPr="004751D6">
          <w:rPr>
            <w:rFonts w:ascii="Times New Roman" w:hAnsi="Times New Roman" w:cs="Times New Roman"/>
            <w:sz w:val="24"/>
            <w:szCs w:val="24"/>
            <w:rPrChange w:id="2011" w:author="Maxwel" w:date="2020-03-23T16:30:00Z">
              <w:rPr>
                <w:rFonts w:asciiTheme="majorBidi" w:hAnsiTheme="majorBidi" w:cstheme="majorBidi"/>
                <w:sz w:val="24"/>
                <w:szCs w:val="24"/>
              </w:rPr>
            </w:rPrChange>
          </w:rPr>
          <w:t>(B)</w:t>
        </w:r>
      </w:ins>
      <w:r w:rsidRPr="004751D6">
        <w:rPr>
          <w:rFonts w:ascii="Times New Roman" w:hAnsi="Times New Roman" w:cs="Times New Roman"/>
          <w:sz w:val="24"/>
          <w:szCs w:val="24"/>
          <w:rPrChange w:id="2012" w:author="Maxwel" w:date="2020-03-23T16:30:00Z">
            <w:rPr>
              <w:rFonts w:asciiTheme="majorBidi" w:hAnsiTheme="majorBidi" w:cstheme="majorBidi"/>
              <w:sz w:val="24"/>
              <w:szCs w:val="24"/>
            </w:rPr>
          </w:rPrChange>
        </w:rPr>
        <w:t>Indiana</w:t>
      </w:r>
      <w:del w:id="2013" w:author="copyeditor" w:date="2020-02-23T13:06:00Z">
        <w:r w:rsidRPr="004751D6" w:rsidDel="007C4EDE">
          <w:rPr>
            <w:rFonts w:ascii="Times New Roman" w:hAnsi="Times New Roman" w:cs="Times New Roman"/>
            <w:sz w:val="24"/>
            <w:szCs w:val="24"/>
            <w:rPrChange w:id="2014" w:author="Maxwel" w:date="2020-03-23T16:30:00Z">
              <w:rPr>
                <w:rFonts w:asciiTheme="majorBidi" w:hAnsiTheme="majorBidi" w:cstheme="majorBidi"/>
                <w:sz w:val="24"/>
                <w:szCs w:val="24"/>
              </w:rPr>
            </w:rPrChange>
          </w:rPr>
          <w:delText xml:space="preserve"> (B)</w:delText>
        </w:r>
      </w:del>
      <w:r w:rsidRPr="004751D6">
        <w:rPr>
          <w:rFonts w:ascii="Times New Roman" w:hAnsi="Times New Roman" w:cs="Times New Roman"/>
          <w:sz w:val="24"/>
          <w:szCs w:val="24"/>
          <w:rPrChange w:id="2015" w:author="Maxwel" w:date="2020-03-23T16:30:00Z">
            <w:rPr>
              <w:rFonts w:asciiTheme="majorBidi" w:hAnsiTheme="majorBidi" w:cstheme="majorBidi"/>
              <w:sz w:val="24"/>
              <w:szCs w:val="24"/>
            </w:rPr>
          </w:rPrChange>
        </w:rPr>
        <w:t xml:space="preserve">, </w:t>
      </w:r>
      <w:ins w:id="2016" w:author="copyeditor" w:date="2020-02-23T13:06:00Z">
        <w:r w:rsidR="007C4EDE" w:rsidRPr="004751D6">
          <w:rPr>
            <w:rFonts w:ascii="Times New Roman" w:hAnsi="Times New Roman" w:cs="Times New Roman"/>
            <w:sz w:val="24"/>
            <w:szCs w:val="24"/>
            <w:rPrChange w:id="2017" w:author="Maxwel" w:date="2020-03-23T16:30:00Z">
              <w:rPr>
                <w:rFonts w:asciiTheme="majorBidi" w:hAnsiTheme="majorBidi" w:cstheme="majorBidi"/>
                <w:sz w:val="24"/>
                <w:szCs w:val="24"/>
              </w:rPr>
            </w:rPrChange>
          </w:rPr>
          <w:t xml:space="preserve">(C) </w:t>
        </w:r>
      </w:ins>
      <w:r w:rsidRPr="004751D6">
        <w:rPr>
          <w:rFonts w:ascii="Times New Roman" w:hAnsi="Times New Roman" w:cs="Times New Roman"/>
          <w:sz w:val="24"/>
          <w:szCs w:val="24"/>
          <w:rPrChange w:id="2018" w:author="Maxwel" w:date="2020-03-23T16:30:00Z">
            <w:rPr>
              <w:rFonts w:asciiTheme="majorBidi" w:hAnsiTheme="majorBidi" w:cstheme="majorBidi"/>
              <w:sz w:val="24"/>
              <w:szCs w:val="24"/>
            </w:rPr>
          </w:rPrChange>
        </w:rPr>
        <w:t>Michigan</w:t>
      </w:r>
      <w:del w:id="2019" w:author="copyeditor" w:date="2020-02-23T13:06:00Z">
        <w:r w:rsidRPr="004751D6" w:rsidDel="007C4EDE">
          <w:rPr>
            <w:rFonts w:ascii="Times New Roman" w:hAnsi="Times New Roman" w:cs="Times New Roman"/>
            <w:sz w:val="24"/>
            <w:szCs w:val="24"/>
            <w:rPrChange w:id="2020" w:author="Maxwel" w:date="2020-03-23T16:30:00Z">
              <w:rPr>
                <w:rFonts w:asciiTheme="majorBidi" w:hAnsiTheme="majorBidi" w:cstheme="majorBidi"/>
                <w:sz w:val="24"/>
                <w:szCs w:val="24"/>
              </w:rPr>
            </w:rPrChange>
          </w:rPr>
          <w:delText xml:space="preserve"> (C)</w:delText>
        </w:r>
      </w:del>
      <w:r w:rsidRPr="004751D6">
        <w:rPr>
          <w:rFonts w:ascii="Times New Roman" w:hAnsi="Times New Roman" w:cs="Times New Roman"/>
          <w:sz w:val="24"/>
          <w:szCs w:val="24"/>
          <w:rPrChange w:id="2021" w:author="Maxwel" w:date="2020-03-23T16:30:00Z">
            <w:rPr>
              <w:rFonts w:asciiTheme="majorBidi" w:hAnsiTheme="majorBidi" w:cstheme="majorBidi"/>
              <w:sz w:val="24"/>
              <w:szCs w:val="24"/>
            </w:rPr>
          </w:rPrChange>
        </w:rPr>
        <w:t>,</w:t>
      </w:r>
      <w:ins w:id="2022" w:author="copyeditor" w:date="2020-02-23T13:06:00Z">
        <w:r w:rsidR="007C4EDE" w:rsidRPr="004751D6">
          <w:rPr>
            <w:rFonts w:ascii="Times New Roman" w:hAnsi="Times New Roman" w:cs="Times New Roman"/>
            <w:sz w:val="24"/>
            <w:szCs w:val="24"/>
            <w:rPrChange w:id="2023" w:author="Maxwel" w:date="2020-03-23T16:30:00Z">
              <w:rPr>
                <w:rFonts w:asciiTheme="majorBidi" w:hAnsiTheme="majorBidi" w:cstheme="majorBidi"/>
                <w:sz w:val="24"/>
                <w:szCs w:val="24"/>
              </w:rPr>
            </w:rPrChange>
          </w:rPr>
          <w:t xml:space="preserve"> (D)</w:t>
        </w:r>
      </w:ins>
      <w:r w:rsidRPr="004751D6">
        <w:rPr>
          <w:rFonts w:ascii="Times New Roman" w:hAnsi="Times New Roman" w:cs="Times New Roman"/>
          <w:sz w:val="24"/>
          <w:szCs w:val="24"/>
          <w:rPrChange w:id="2024" w:author="Maxwel" w:date="2020-03-23T16:30:00Z">
            <w:rPr>
              <w:rFonts w:asciiTheme="majorBidi" w:hAnsiTheme="majorBidi" w:cstheme="majorBidi"/>
              <w:sz w:val="24"/>
              <w:szCs w:val="24"/>
            </w:rPr>
          </w:rPrChange>
        </w:rPr>
        <w:t xml:space="preserve"> Nebraska</w:t>
      </w:r>
      <w:del w:id="2025" w:author="copyeditor" w:date="2020-02-23T13:06:00Z">
        <w:r w:rsidRPr="004751D6" w:rsidDel="007C4EDE">
          <w:rPr>
            <w:rFonts w:ascii="Times New Roman" w:hAnsi="Times New Roman" w:cs="Times New Roman"/>
            <w:sz w:val="24"/>
            <w:szCs w:val="24"/>
            <w:rPrChange w:id="2026" w:author="Maxwel" w:date="2020-03-23T16:30:00Z">
              <w:rPr>
                <w:rFonts w:asciiTheme="majorBidi" w:hAnsiTheme="majorBidi" w:cstheme="majorBidi"/>
                <w:sz w:val="24"/>
                <w:szCs w:val="24"/>
              </w:rPr>
            </w:rPrChange>
          </w:rPr>
          <w:delText xml:space="preserve"> (D)</w:delText>
        </w:r>
      </w:del>
      <w:r w:rsidRPr="004751D6">
        <w:rPr>
          <w:rFonts w:ascii="Times New Roman" w:hAnsi="Times New Roman" w:cs="Times New Roman"/>
          <w:sz w:val="24"/>
          <w:szCs w:val="24"/>
          <w:rPrChange w:id="2027" w:author="Maxwel" w:date="2020-03-23T16:30:00Z">
            <w:rPr>
              <w:rFonts w:asciiTheme="majorBidi" w:hAnsiTheme="majorBidi" w:cstheme="majorBidi"/>
              <w:sz w:val="24"/>
              <w:szCs w:val="24"/>
            </w:rPr>
          </w:rPrChange>
        </w:rPr>
        <w:t xml:space="preserve">, </w:t>
      </w:r>
      <w:ins w:id="2028" w:author="copyeditor" w:date="2020-02-23T13:06:00Z">
        <w:r w:rsidR="007C4EDE" w:rsidRPr="004751D6">
          <w:rPr>
            <w:rFonts w:ascii="Times New Roman" w:hAnsi="Times New Roman" w:cs="Times New Roman"/>
            <w:sz w:val="24"/>
            <w:szCs w:val="24"/>
            <w:rPrChange w:id="2029" w:author="Maxwel" w:date="2020-03-23T16:30:00Z">
              <w:rPr>
                <w:rFonts w:asciiTheme="majorBidi" w:hAnsiTheme="majorBidi" w:cstheme="majorBidi"/>
                <w:sz w:val="24"/>
                <w:szCs w:val="24"/>
              </w:rPr>
            </w:rPrChange>
          </w:rPr>
          <w:t xml:space="preserve">(E) </w:t>
        </w:r>
      </w:ins>
      <w:r w:rsidRPr="004751D6">
        <w:rPr>
          <w:rFonts w:ascii="Times New Roman" w:hAnsi="Times New Roman" w:cs="Times New Roman"/>
          <w:sz w:val="24"/>
          <w:szCs w:val="24"/>
          <w:rPrChange w:id="2030" w:author="Maxwel" w:date="2020-03-23T16:30:00Z">
            <w:rPr>
              <w:rFonts w:asciiTheme="majorBidi" w:hAnsiTheme="majorBidi" w:cstheme="majorBidi"/>
              <w:sz w:val="24"/>
              <w:szCs w:val="24"/>
            </w:rPr>
          </w:rPrChange>
        </w:rPr>
        <w:t>Ontario</w:t>
      </w:r>
      <w:del w:id="2031" w:author="copyeditor" w:date="2020-02-23T13:06:00Z">
        <w:r w:rsidRPr="004751D6" w:rsidDel="007C4EDE">
          <w:rPr>
            <w:rFonts w:ascii="Times New Roman" w:hAnsi="Times New Roman" w:cs="Times New Roman"/>
            <w:sz w:val="24"/>
            <w:szCs w:val="24"/>
            <w:rPrChange w:id="2032" w:author="Maxwel" w:date="2020-03-23T16:30:00Z">
              <w:rPr>
                <w:rFonts w:asciiTheme="majorBidi" w:hAnsiTheme="majorBidi" w:cstheme="majorBidi"/>
                <w:sz w:val="24"/>
                <w:szCs w:val="24"/>
              </w:rPr>
            </w:rPrChange>
          </w:rPr>
          <w:delText xml:space="preserve"> (E)</w:delText>
        </w:r>
      </w:del>
      <w:r w:rsidRPr="004751D6">
        <w:rPr>
          <w:rFonts w:ascii="Times New Roman" w:hAnsi="Times New Roman" w:cs="Times New Roman"/>
          <w:sz w:val="24"/>
          <w:szCs w:val="24"/>
          <w:rPrChange w:id="2033" w:author="Maxwel" w:date="2020-03-23T16:30:00Z">
            <w:rPr>
              <w:rFonts w:asciiTheme="majorBidi" w:hAnsiTheme="majorBidi" w:cstheme="majorBidi"/>
              <w:sz w:val="24"/>
              <w:szCs w:val="24"/>
            </w:rPr>
          </w:rPrChange>
        </w:rPr>
        <w:t xml:space="preserve">, and </w:t>
      </w:r>
      <w:ins w:id="2034" w:author="copyeditor" w:date="2020-02-23T13:06:00Z">
        <w:r w:rsidR="007C4EDE" w:rsidRPr="004751D6">
          <w:rPr>
            <w:rFonts w:ascii="Times New Roman" w:hAnsi="Times New Roman" w:cs="Times New Roman"/>
            <w:sz w:val="24"/>
            <w:szCs w:val="24"/>
            <w:rPrChange w:id="2035" w:author="Maxwel" w:date="2020-03-23T16:30:00Z">
              <w:rPr>
                <w:rFonts w:asciiTheme="majorBidi" w:hAnsiTheme="majorBidi" w:cstheme="majorBidi"/>
                <w:sz w:val="24"/>
                <w:szCs w:val="24"/>
              </w:rPr>
            </w:rPrChange>
          </w:rPr>
          <w:t xml:space="preserve">(F) </w:t>
        </w:r>
      </w:ins>
      <w:r w:rsidRPr="004751D6">
        <w:rPr>
          <w:rFonts w:ascii="Times New Roman" w:hAnsi="Times New Roman" w:cs="Times New Roman"/>
          <w:sz w:val="24"/>
          <w:szCs w:val="24"/>
          <w:rPrChange w:id="2036" w:author="Maxwel" w:date="2020-03-23T16:30:00Z">
            <w:rPr>
              <w:rFonts w:asciiTheme="majorBidi" w:hAnsiTheme="majorBidi" w:cstheme="majorBidi"/>
              <w:sz w:val="24"/>
              <w:szCs w:val="24"/>
            </w:rPr>
          </w:rPrChange>
        </w:rPr>
        <w:t>Wisconsin</w:t>
      </w:r>
      <w:del w:id="2037" w:author="copyeditor" w:date="2020-02-23T13:06:00Z">
        <w:r w:rsidRPr="004751D6" w:rsidDel="007C4EDE">
          <w:rPr>
            <w:rFonts w:ascii="Times New Roman" w:hAnsi="Times New Roman" w:cs="Times New Roman"/>
            <w:sz w:val="24"/>
            <w:szCs w:val="24"/>
            <w:rPrChange w:id="2038" w:author="Maxwel" w:date="2020-03-23T16:30:00Z">
              <w:rPr>
                <w:rFonts w:asciiTheme="majorBidi" w:hAnsiTheme="majorBidi" w:cstheme="majorBidi"/>
                <w:sz w:val="24"/>
                <w:szCs w:val="24"/>
              </w:rPr>
            </w:rPrChange>
          </w:rPr>
          <w:delText xml:space="preserve"> (F)</w:delText>
        </w:r>
      </w:del>
      <w:r w:rsidRPr="004751D6">
        <w:rPr>
          <w:rFonts w:ascii="Times New Roman" w:hAnsi="Times New Roman" w:cs="Times New Roman"/>
          <w:sz w:val="24"/>
          <w:szCs w:val="24"/>
          <w:rPrChange w:id="2039" w:author="Maxwel" w:date="2020-03-23T16:30:00Z">
            <w:rPr>
              <w:rFonts w:asciiTheme="majorBidi" w:hAnsiTheme="majorBidi" w:cstheme="majorBidi"/>
              <w:sz w:val="24"/>
              <w:szCs w:val="24"/>
            </w:rPr>
          </w:rPrChange>
        </w:rPr>
        <w:t xml:space="preserve"> at 28 d</w:t>
      </w:r>
      <w:del w:id="2040" w:author="copyeditor" w:date="2020-02-23T13:31:00Z">
        <w:r w:rsidRPr="004751D6" w:rsidDel="00D73889">
          <w:rPr>
            <w:rFonts w:ascii="Times New Roman" w:hAnsi="Times New Roman" w:cs="Times New Roman"/>
            <w:sz w:val="24"/>
            <w:szCs w:val="24"/>
            <w:rPrChange w:id="2041" w:author="Maxwel" w:date="2020-03-23T16:30:00Z">
              <w:rPr>
                <w:rFonts w:asciiTheme="majorBidi" w:hAnsiTheme="majorBidi" w:cstheme="majorBidi"/>
                <w:sz w:val="24"/>
                <w:szCs w:val="24"/>
              </w:rPr>
            </w:rPrChange>
          </w:rPr>
          <w:delText>ays</w:delText>
        </w:r>
      </w:del>
      <w:r w:rsidRPr="004751D6">
        <w:rPr>
          <w:rFonts w:ascii="Times New Roman" w:hAnsi="Times New Roman" w:cs="Times New Roman"/>
          <w:sz w:val="24"/>
          <w:szCs w:val="24"/>
          <w:rPrChange w:id="2042" w:author="Maxwel" w:date="2020-03-23T16:30:00Z">
            <w:rPr>
              <w:rFonts w:asciiTheme="majorBidi" w:hAnsiTheme="majorBidi" w:cstheme="majorBidi"/>
              <w:sz w:val="24"/>
              <w:szCs w:val="24"/>
            </w:rPr>
          </w:rPrChange>
        </w:rPr>
        <w:t xml:space="preserve"> after application (DAA) in Wisconsin and 21 DAA in the other sites. Shad</w:t>
      </w:r>
      <w:ins w:id="2043" w:author="copyeditor" w:date="2020-02-23T13:06:00Z">
        <w:r w:rsidR="007C4EDE" w:rsidRPr="004751D6">
          <w:rPr>
            <w:rFonts w:ascii="Times New Roman" w:hAnsi="Times New Roman" w:cs="Times New Roman"/>
            <w:sz w:val="24"/>
            <w:szCs w:val="24"/>
            <w:rPrChange w:id="2044" w:author="Maxwel" w:date="2020-03-23T16:30:00Z">
              <w:rPr>
                <w:rFonts w:asciiTheme="majorBidi" w:hAnsiTheme="majorBidi" w:cstheme="majorBidi"/>
                <w:sz w:val="24"/>
                <w:szCs w:val="24"/>
              </w:rPr>
            </w:rPrChange>
          </w:rPr>
          <w:t>ed</w:t>
        </w:r>
      </w:ins>
      <w:del w:id="2045" w:author="copyeditor" w:date="2020-02-23T13:06:00Z">
        <w:r w:rsidRPr="004751D6" w:rsidDel="007C4EDE">
          <w:rPr>
            <w:rFonts w:ascii="Times New Roman" w:hAnsi="Times New Roman" w:cs="Times New Roman"/>
            <w:sz w:val="24"/>
            <w:szCs w:val="24"/>
            <w:rPrChange w:id="2046" w:author="Maxwel" w:date="2020-03-23T16:30:00Z">
              <w:rPr>
                <w:rFonts w:asciiTheme="majorBidi" w:hAnsiTheme="majorBidi" w:cstheme="majorBidi"/>
                <w:sz w:val="24"/>
                <w:szCs w:val="24"/>
              </w:rPr>
            </w:rPrChange>
          </w:rPr>
          <w:delText>ing</w:delText>
        </w:r>
      </w:del>
      <w:r w:rsidRPr="004751D6">
        <w:rPr>
          <w:rFonts w:ascii="Times New Roman" w:hAnsi="Times New Roman" w:cs="Times New Roman"/>
          <w:sz w:val="24"/>
          <w:szCs w:val="24"/>
          <w:rPrChange w:id="2047" w:author="Maxwel" w:date="2020-03-23T16:30:00Z">
            <w:rPr>
              <w:rFonts w:asciiTheme="majorBidi" w:hAnsiTheme="majorBidi" w:cstheme="majorBidi"/>
              <w:sz w:val="24"/>
              <w:szCs w:val="24"/>
            </w:rPr>
          </w:rPrChange>
        </w:rPr>
        <w:t xml:space="preserve"> areas represent 95% confidence interval</w:t>
      </w:r>
      <w:ins w:id="2048" w:author="copyeditor" w:date="2020-02-23T13:06:00Z">
        <w:r w:rsidR="007C4EDE" w:rsidRPr="004751D6">
          <w:rPr>
            <w:rFonts w:ascii="Times New Roman" w:hAnsi="Times New Roman" w:cs="Times New Roman"/>
            <w:sz w:val="24"/>
            <w:szCs w:val="24"/>
            <w:rPrChange w:id="2049" w:author="Maxwel" w:date="2020-03-23T16:30:00Z">
              <w:rPr>
                <w:rFonts w:asciiTheme="majorBidi" w:hAnsiTheme="majorBidi" w:cstheme="majorBidi"/>
                <w:sz w:val="24"/>
                <w:szCs w:val="24"/>
              </w:rPr>
            </w:rPrChange>
          </w:rPr>
          <w:t>s</w:t>
        </w:r>
      </w:ins>
      <w:r w:rsidRPr="004751D6">
        <w:rPr>
          <w:rFonts w:ascii="Times New Roman" w:hAnsi="Times New Roman" w:cs="Times New Roman"/>
          <w:sz w:val="24"/>
          <w:szCs w:val="24"/>
          <w:rPrChange w:id="2050" w:author="Maxwel" w:date="2020-03-23T16:30:00Z">
            <w:rPr>
              <w:rFonts w:asciiTheme="majorBidi" w:hAnsiTheme="majorBidi" w:cstheme="majorBidi"/>
              <w:sz w:val="24"/>
              <w:szCs w:val="24"/>
            </w:rPr>
          </w:rPrChange>
        </w:rPr>
        <w:t>.</w:t>
      </w:r>
      <w:ins w:id="2051" w:author="copyeditor" w:date="2020-02-23T13:23:00Z">
        <w:r w:rsidR="009C0EB4" w:rsidRPr="004751D6">
          <w:rPr>
            <w:rFonts w:ascii="Times New Roman" w:hAnsi="Times New Roman" w:cs="Times New Roman"/>
            <w:sz w:val="24"/>
            <w:szCs w:val="24"/>
            <w:rPrChange w:id="2052" w:author="Maxwel" w:date="2020-03-23T16:30:00Z">
              <w:rPr>
                <w:rFonts w:asciiTheme="majorBidi" w:hAnsiTheme="majorBidi" w:cstheme="majorBidi"/>
                <w:sz w:val="24"/>
                <w:szCs w:val="24"/>
              </w:rPr>
            </w:rPrChange>
          </w:rPr>
          <w:t xml:space="preserve"> </w:t>
        </w:r>
        <w:r w:rsidR="009C0EB4" w:rsidRPr="004751D6">
          <w:rPr>
            <w:rFonts w:ascii="Times New Roman" w:eastAsia="Calibri" w:hAnsi="Times New Roman" w:cs="Times New Roman"/>
            <w:sz w:val="24"/>
            <w:szCs w:val="24"/>
            <w:rPrChange w:id="2053" w:author="Maxwel" w:date="2020-03-23T16:30:00Z">
              <w:rPr>
                <w:rFonts w:ascii="Times New Roman" w:eastAsia="Calibri" w:hAnsi="Times New Roman" w:cs="Times New Roman"/>
              </w:rPr>
            </w:rPrChange>
          </w:rPr>
          <w:t xml:space="preserve">DR, dicamba resistant; ME, modeling efficiency; RMSE, </w:t>
        </w:r>
      </w:ins>
      <w:ins w:id="2054" w:author="Maxwel" w:date="2020-03-23T16:30:00Z">
        <w:r w:rsidR="004751D6" w:rsidRPr="004751D6">
          <w:rPr>
            <w:rFonts w:ascii="Times New Roman" w:eastAsia="Calibri" w:hAnsi="Times New Roman" w:cs="Times New Roman"/>
            <w:sz w:val="24"/>
            <w:szCs w:val="24"/>
            <w:rPrChange w:id="2055" w:author="Maxwel" w:date="2020-03-23T16:30:00Z">
              <w:rPr>
                <w:rFonts w:ascii="Times New Roman" w:eastAsia="Calibri" w:hAnsi="Times New Roman" w:cs="Times New Roman"/>
              </w:rPr>
            </w:rPrChange>
          </w:rPr>
          <w:t>r</w:t>
        </w:r>
      </w:ins>
      <w:ins w:id="2056" w:author="copyeditor" w:date="2020-02-23T13:27:00Z">
        <w:del w:id="2057" w:author="Maxwel" w:date="2020-03-23T16:30:00Z">
          <w:r w:rsidR="003C5695" w:rsidRPr="004751D6" w:rsidDel="004751D6">
            <w:rPr>
              <w:rFonts w:ascii="Times New Roman" w:eastAsia="Calibri" w:hAnsi="Times New Roman" w:cs="Times New Roman"/>
              <w:sz w:val="24"/>
              <w:szCs w:val="24"/>
              <w:rPrChange w:id="2058" w:author="Maxwel" w:date="2020-03-23T16:30:00Z">
                <w:rPr>
                  <w:rFonts w:ascii="Times New Roman" w:eastAsia="Calibri" w:hAnsi="Times New Roman" w:cs="Times New Roman"/>
                </w:rPr>
              </w:rPrChange>
            </w:rPr>
            <w:delText>r</w:delText>
          </w:r>
        </w:del>
      </w:ins>
      <w:ins w:id="2059" w:author="copyeditor" w:date="2020-02-23T13:23:00Z">
        <w:r w:rsidR="009C0EB4" w:rsidRPr="004751D6">
          <w:rPr>
            <w:rFonts w:ascii="Times New Roman" w:hAnsi="Times New Roman" w:cs="Times New Roman"/>
            <w:bCs/>
            <w:color w:val="000000" w:themeColor="text1"/>
            <w:sz w:val="24"/>
            <w:szCs w:val="24"/>
          </w:rPr>
          <w:t>oot mean squared error.</w:t>
        </w:r>
      </w:ins>
    </w:p>
    <w:p w14:paraId="639E3790" w14:textId="77777777" w:rsidR="00187BF3" w:rsidRPr="008A61FC" w:rsidRDefault="00187BF3" w:rsidP="0095201F">
      <w:pPr>
        <w:spacing w:after="0" w:line="480" w:lineRule="auto"/>
        <w:rPr>
          <w:rFonts w:asciiTheme="majorBidi" w:hAnsiTheme="majorBidi" w:cstheme="majorBidi"/>
          <w:sz w:val="24"/>
          <w:szCs w:val="24"/>
        </w:rPr>
      </w:pPr>
    </w:p>
    <w:p w14:paraId="47C68579" w14:textId="7AD0E676" w:rsidR="00187BF3" w:rsidRPr="008A61FC" w:rsidRDefault="00187BF3" w:rsidP="0095201F">
      <w:pPr>
        <w:spacing w:after="0" w:line="480" w:lineRule="auto"/>
        <w:rPr>
          <w:rFonts w:asciiTheme="majorBidi" w:hAnsiTheme="majorBidi" w:cstheme="majorBidi"/>
          <w:sz w:val="24"/>
          <w:szCs w:val="24"/>
        </w:rPr>
      </w:pPr>
      <w:r w:rsidRPr="008A61FC">
        <w:rPr>
          <w:rFonts w:asciiTheme="majorBidi" w:hAnsiTheme="majorBidi" w:cstheme="majorBidi"/>
          <w:b/>
          <w:sz w:val="24"/>
          <w:szCs w:val="24"/>
        </w:rPr>
        <w:t>Figure 5</w:t>
      </w:r>
      <w:r w:rsidRPr="004751D6">
        <w:rPr>
          <w:rFonts w:asciiTheme="majorBidi" w:hAnsiTheme="majorBidi" w:cstheme="majorBidi"/>
          <w:b/>
          <w:sz w:val="24"/>
          <w:szCs w:val="24"/>
        </w:rPr>
        <w:t>.</w:t>
      </w:r>
      <w:r w:rsidRPr="004751D6">
        <w:rPr>
          <w:rFonts w:asciiTheme="majorBidi" w:hAnsiTheme="majorBidi" w:cstheme="majorBidi"/>
          <w:sz w:val="24"/>
          <w:szCs w:val="24"/>
        </w:rPr>
        <w:t xml:space="preserve"> Dicamba deposition </w:t>
      </w:r>
      <w:ins w:id="2060" w:author="Maxwel" w:date="2020-03-23T15:26:00Z">
        <w:r w:rsidR="00AD1637" w:rsidRPr="004751D6">
          <w:rPr>
            <w:rFonts w:asciiTheme="majorBidi" w:hAnsiTheme="majorBidi" w:cstheme="majorBidi"/>
            <w:sz w:val="24"/>
            <w:szCs w:val="24"/>
          </w:rPr>
          <w:t>(</w:t>
        </w:r>
        <w:r w:rsidR="00AD1637" w:rsidRPr="004751D6">
          <w:rPr>
            <w:rFonts w:ascii="Times New Roman" w:eastAsia="Times New Roman" w:hAnsi="Times New Roman" w:cs="Times New Roman"/>
            <w:bCs/>
            <w:color w:val="222222"/>
            <w:sz w:val="24"/>
            <w:szCs w:val="24"/>
            <w:lang w:val="el-GR"/>
            <w:rPrChange w:id="2061" w:author="Maxwel" w:date="2020-03-23T16:30:00Z">
              <w:rPr>
                <w:rFonts w:ascii="Times New Roman" w:eastAsia="Times New Roman" w:hAnsi="Times New Roman" w:cs="Times New Roman"/>
                <w:bCs/>
                <w:color w:val="222222"/>
                <w:sz w:val="24"/>
                <w:szCs w:val="24"/>
                <w:lang w:val="el-GR"/>
              </w:rPr>
            </w:rPrChange>
          </w:rPr>
          <w:t>η</w:t>
        </w:r>
        <w:r w:rsidR="00AD1637" w:rsidRPr="004751D6">
          <w:rPr>
            <w:rFonts w:asciiTheme="majorBidi" w:hAnsiTheme="majorBidi" w:cstheme="majorBidi"/>
            <w:sz w:val="24"/>
            <w:szCs w:val="24"/>
            <w:rPrChange w:id="2062" w:author="Maxwel" w:date="2020-03-23T16:30:00Z">
              <w:rPr>
                <w:rFonts w:asciiTheme="majorBidi" w:hAnsiTheme="majorBidi" w:cstheme="majorBidi"/>
                <w:sz w:val="24"/>
                <w:szCs w:val="24"/>
              </w:rPr>
            </w:rPrChange>
          </w:rPr>
          <w:t xml:space="preserve"> g filter</w:t>
        </w:r>
        <w:r w:rsidR="00AD1637" w:rsidRPr="004751D6">
          <w:rPr>
            <w:rFonts w:asciiTheme="majorBidi" w:hAnsiTheme="majorBidi" w:cstheme="majorBidi"/>
            <w:sz w:val="24"/>
            <w:szCs w:val="24"/>
            <w:vertAlign w:val="superscript"/>
            <w:rPrChange w:id="2063" w:author="Maxwel" w:date="2020-03-23T16:30:00Z">
              <w:rPr>
                <w:rFonts w:asciiTheme="majorBidi" w:hAnsiTheme="majorBidi" w:cstheme="majorBidi"/>
                <w:sz w:val="24"/>
                <w:szCs w:val="24"/>
              </w:rPr>
            </w:rPrChange>
          </w:rPr>
          <w:t>-1</w:t>
        </w:r>
        <w:r w:rsidR="00AD1637" w:rsidRPr="004751D6">
          <w:rPr>
            <w:rFonts w:asciiTheme="majorBidi" w:hAnsiTheme="majorBidi" w:cstheme="majorBidi"/>
            <w:sz w:val="24"/>
            <w:szCs w:val="24"/>
          </w:rPr>
          <w:t xml:space="preserve">) </w:t>
        </w:r>
      </w:ins>
      <w:r w:rsidRPr="004751D6">
        <w:rPr>
          <w:rFonts w:asciiTheme="majorBidi" w:hAnsiTheme="majorBidi" w:cstheme="majorBidi"/>
          <w:sz w:val="24"/>
          <w:szCs w:val="24"/>
        </w:rPr>
        <w:t xml:space="preserve">at various distances from the dicamba-treated area in the downwind direction </w:t>
      </w:r>
      <w:ins w:id="2064" w:author="copyeditor" w:date="2020-02-23T13:26:00Z">
        <w:r w:rsidR="00E34E55" w:rsidRPr="004751D6">
          <w:rPr>
            <w:rFonts w:asciiTheme="majorBidi" w:hAnsiTheme="majorBidi" w:cstheme="majorBidi"/>
            <w:sz w:val="24"/>
            <w:szCs w:val="24"/>
          </w:rPr>
          <w:t xml:space="preserve">at the sites </w:t>
        </w:r>
      </w:ins>
      <w:r w:rsidRPr="004751D6">
        <w:rPr>
          <w:rFonts w:asciiTheme="majorBidi" w:hAnsiTheme="majorBidi" w:cstheme="majorBidi"/>
          <w:sz w:val="24"/>
          <w:szCs w:val="24"/>
          <w:rPrChange w:id="2065" w:author="Maxwel" w:date="2020-03-23T16:30:00Z">
            <w:rPr>
              <w:rFonts w:asciiTheme="majorBidi" w:hAnsiTheme="majorBidi" w:cstheme="majorBidi"/>
              <w:sz w:val="24"/>
              <w:szCs w:val="24"/>
            </w:rPr>
          </w:rPrChange>
        </w:rPr>
        <w:t xml:space="preserve">in </w:t>
      </w:r>
      <w:ins w:id="2066" w:author="copyeditor" w:date="2020-02-23T13:26:00Z">
        <w:r w:rsidR="00E34E55" w:rsidRPr="004751D6">
          <w:rPr>
            <w:rFonts w:asciiTheme="majorBidi" w:hAnsiTheme="majorBidi" w:cstheme="majorBidi"/>
            <w:sz w:val="24"/>
            <w:szCs w:val="24"/>
            <w:rPrChange w:id="2067" w:author="Maxwel" w:date="2020-03-23T16:30:00Z">
              <w:rPr>
                <w:rFonts w:asciiTheme="majorBidi" w:hAnsiTheme="majorBidi" w:cstheme="majorBidi"/>
                <w:sz w:val="24"/>
                <w:szCs w:val="24"/>
              </w:rPr>
            </w:rPrChange>
          </w:rPr>
          <w:t>(A)</w:t>
        </w:r>
      </w:ins>
      <w:ins w:id="2068" w:author="copyeditor" w:date="2020-02-23T13:31:00Z">
        <w:r w:rsidR="00D73889" w:rsidRPr="004751D6">
          <w:rPr>
            <w:rFonts w:asciiTheme="majorBidi" w:hAnsiTheme="majorBidi" w:cstheme="majorBidi"/>
            <w:sz w:val="24"/>
            <w:szCs w:val="24"/>
            <w:rPrChange w:id="2069" w:author="Maxwel" w:date="2020-03-23T16:30:00Z">
              <w:rPr>
                <w:rFonts w:asciiTheme="majorBidi" w:hAnsiTheme="majorBidi" w:cstheme="majorBidi"/>
                <w:sz w:val="24"/>
                <w:szCs w:val="24"/>
              </w:rPr>
            </w:rPrChange>
          </w:rPr>
          <w:t xml:space="preserve"> </w:t>
        </w:r>
      </w:ins>
      <w:r w:rsidRPr="004751D6">
        <w:rPr>
          <w:rFonts w:asciiTheme="majorBidi" w:hAnsiTheme="majorBidi" w:cstheme="majorBidi"/>
          <w:sz w:val="24"/>
          <w:szCs w:val="24"/>
          <w:rPrChange w:id="2070" w:author="Maxwel" w:date="2020-03-23T16:30:00Z">
            <w:rPr>
              <w:rFonts w:asciiTheme="majorBidi" w:hAnsiTheme="majorBidi" w:cstheme="majorBidi"/>
              <w:sz w:val="24"/>
              <w:szCs w:val="24"/>
            </w:rPr>
          </w:rPrChange>
        </w:rPr>
        <w:t>Arkansas</w:t>
      </w:r>
      <w:del w:id="2071" w:author="copyeditor" w:date="2020-02-23T13:26:00Z">
        <w:r w:rsidRPr="004751D6" w:rsidDel="00E34E55">
          <w:rPr>
            <w:rFonts w:asciiTheme="majorBidi" w:hAnsiTheme="majorBidi" w:cstheme="majorBidi"/>
            <w:sz w:val="24"/>
            <w:szCs w:val="24"/>
            <w:rPrChange w:id="2072" w:author="Maxwel" w:date="2020-03-23T16:30:00Z">
              <w:rPr>
                <w:rFonts w:asciiTheme="majorBidi" w:hAnsiTheme="majorBidi" w:cstheme="majorBidi"/>
                <w:sz w:val="24"/>
                <w:szCs w:val="24"/>
              </w:rPr>
            </w:rPrChange>
          </w:rPr>
          <w:delText xml:space="preserve"> (A)</w:delText>
        </w:r>
      </w:del>
      <w:r w:rsidRPr="004751D6">
        <w:rPr>
          <w:rFonts w:asciiTheme="majorBidi" w:hAnsiTheme="majorBidi" w:cstheme="majorBidi"/>
          <w:sz w:val="24"/>
          <w:szCs w:val="24"/>
          <w:rPrChange w:id="2073" w:author="Maxwel" w:date="2020-03-23T16:30:00Z">
            <w:rPr>
              <w:rFonts w:asciiTheme="majorBidi" w:hAnsiTheme="majorBidi" w:cstheme="majorBidi"/>
              <w:sz w:val="24"/>
              <w:szCs w:val="24"/>
            </w:rPr>
          </w:rPrChange>
        </w:rPr>
        <w:t xml:space="preserve">, </w:t>
      </w:r>
      <w:ins w:id="2074" w:author="copyeditor" w:date="2020-02-23T13:26:00Z">
        <w:r w:rsidR="00E34E55" w:rsidRPr="004751D6">
          <w:rPr>
            <w:rFonts w:asciiTheme="majorBidi" w:hAnsiTheme="majorBidi" w:cstheme="majorBidi"/>
            <w:sz w:val="24"/>
            <w:szCs w:val="24"/>
            <w:rPrChange w:id="2075" w:author="Maxwel" w:date="2020-03-23T16:30:00Z">
              <w:rPr>
                <w:rFonts w:asciiTheme="majorBidi" w:hAnsiTheme="majorBidi" w:cstheme="majorBidi"/>
                <w:sz w:val="24"/>
                <w:szCs w:val="24"/>
              </w:rPr>
            </w:rPrChange>
          </w:rPr>
          <w:t xml:space="preserve">(B) </w:t>
        </w:r>
      </w:ins>
      <w:bookmarkStart w:id="2076" w:name="_GoBack"/>
      <w:bookmarkEnd w:id="2076"/>
      <w:r w:rsidRPr="004751D6">
        <w:rPr>
          <w:rFonts w:asciiTheme="majorBidi" w:hAnsiTheme="majorBidi" w:cstheme="majorBidi"/>
          <w:sz w:val="24"/>
          <w:szCs w:val="24"/>
          <w:rPrChange w:id="2077" w:author="Maxwel" w:date="2020-03-23T16:30:00Z">
            <w:rPr>
              <w:rFonts w:asciiTheme="majorBidi" w:hAnsiTheme="majorBidi" w:cstheme="majorBidi"/>
              <w:sz w:val="24"/>
              <w:szCs w:val="24"/>
            </w:rPr>
          </w:rPrChange>
        </w:rPr>
        <w:t>Indiana</w:t>
      </w:r>
      <w:del w:id="2078" w:author="copyeditor" w:date="2020-02-23T13:26:00Z">
        <w:r w:rsidRPr="004751D6" w:rsidDel="00E34E55">
          <w:rPr>
            <w:rFonts w:asciiTheme="majorBidi" w:hAnsiTheme="majorBidi" w:cstheme="majorBidi"/>
            <w:sz w:val="24"/>
            <w:szCs w:val="24"/>
            <w:rPrChange w:id="2079" w:author="Maxwel" w:date="2020-03-23T16:30:00Z">
              <w:rPr>
                <w:rFonts w:asciiTheme="majorBidi" w:hAnsiTheme="majorBidi" w:cstheme="majorBidi"/>
                <w:sz w:val="24"/>
                <w:szCs w:val="24"/>
              </w:rPr>
            </w:rPrChange>
          </w:rPr>
          <w:delText xml:space="preserve"> (B)</w:delText>
        </w:r>
      </w:del>
      <w:r w:rsidRPr="004751D6">
        <w:rPr>
          <w:rFonts w:asciiTheme="majorBidi" w:hAnsiTheme="majorBidi" w:cstheme="majorBidi"/>
          <w:sz w:val="24"/>
          <w:szCs w:val="24"/>
          <w:rPrChange w:id="2080" w:author="Maxwel" w:date="2020-03-23T16:30:00Z">
            <w:rPr>
              <w:rFonts w:asciiTheme="majorBidi" w:hAnsiTheme="majorBidi" w:cstheme="majorBidi"/>
              <w:sz w:val="24"/>
              <w:szCs w:val="24"/>
            </w:rPr>
          </w:rPrChange>
        </w:rPr>
        <w:t xml:space="preserve">, </w:t>
      </w:r>
      <w:ins w:id="2081" w:author="copyeditor" w:date="2020-02-23T13:26:00Z">
        <w:r w:rsidR="00E34E55" w:rsidRPr="004751D6">
          <w:rPr>
            <w:rFonts w:asciiTheme="majorBidi" w:hAnsiTheme="majorBidi" w:cstheme="majorBidi"/>
            <w:sz w:val="24"/>
            <w:szCs w:val="24"/>
            <w:rPrChange w:id="2082" w:author="Maxwel" w:date="2020-03-23T16:30:00Z">
              <w:rPr>
                <w:rFonts w:asciiTheme="majorBidi" w:hAnsiTheme="majorBidi" w:cstheme="majorBidi"/>
                <w:sz w:val="24"/>
                <w:szCs w:val="24"/>
              </w:rPr>
            </w:rPrChange>
          </w:rPr>
          <w:t xml:space="preserve">(C) </w:t>
        </w:r>
      </w:ins>
      <w:r w:rsidRPr="004751D6">
        <w:rPr>
          <w:rFonts w:asciiTheme="majorBidi" w:hAnsiTheme="majorBidi" w:cstheme="majorBidi"/>
          <w:sz w:val="24"/>
          <w:szCs w:val="24"/>
          <w:rPrChange w:id="2083" w:author="Maxwel" w:date="2020-03-23T16:30:00Z">
            <w:rPr>
              <w:rFonts w:asciiTheme="majorBidi" w:hAnsiTheme="majorBidi" w:cstheme="majorBidi"/>
              <w:sz w:val="24"/>
              <w:szCs w:val="24"/>
            </w:rPr>
          </w:rPrChange>
        </w:rPr>
        <w:t>Michigan</w:t>
      </w:r>
      <w:del w:id="2084" w:author="copyeditor" w:date="2020-02-23T13:26:00Z">
        <w:r w:rsidRPr="004751D6" w:rsidDel="00E34E55">
          <w:rPr>
            <w:rFonts w:asciiTheme="majorBidi" w:hAnsiTheme="majorBidi" w:cstheme="majorBidi"/>
            <w:sz w:val="24"/>
            <w:szCs w:val="24"/>
            <w:rPrChange w:id="2085" w:author="Maxwel" w:date="2020-03-23T16:30:00Z">
              <w:rPr>
                <w:rFonts w:asciiTheme="majorBidi" w:hAnsiTheme="majorBidi" w:cstheme="majorBidi"/>
                <w:sz w:val="24"/>
                <w:szCs w:val="24"/>
              </w:rPr>
            </w:rPrChange>
          </w:rPr>
          <w:delText xml:space="preserve"> (C)</w:delText>
        </w:r>
      </w:del>
      <w:r w:rsidRPr="004751D6">
        <w:rPr>
          <w:rFonts w:asciiTheme="majorBidi" w:hAnsiTheme="majorBidi" w:cstheme="majorBidi"/>
          <w:sz w:val="24"/>
          <w:szCs w:val="24"/>
          <w:rPrChange w:id="2086" w:author="Maxwel" w:date="2020-03-23T16:30:00Z">
            <w:rPr>
              <w:rFonts w:asciiTheme="majorBidi" w:hAnsiTheme="majorBidi" w:cstheme="majorBidi"/>
              <w:sz w:val="24"/>
              <w:szCs w:val="24"/>
            </w:rPr>
          </w:rPrChange>
        </w:rPr>
        <w:t>,</w:t>
      </w:r>
      <w:ins w:id="2087" w:author="copyeditor" w:date="2020-02-23T13:26:00Z">
        <w:r w:rsidR="00E34E55" w:rsidRPr="004751D6">
          <w:rPr>
            <w:rFonts w:asciiTheme="majorBidi" w:hAnsiTheme="majorBidi" w:cstheme="majorBidi"/>
            <w:sz w:val="24"/>
            <w:szCs w:val="24"/>
            <w:rPrChange w:id="2088" w:author="Maxwel" w:date="2020-03-23T16:30:00Z">
              <w:rPr>
                <w:rFonts w:asciiTheme="majorBidi" w:hAnsiTheme="majorBidi" w:cstheme="majorBidi"/>
                <w:sz w:val="24"/>
                <w:szCs w:val="24"/>
              </w:rPr>
            </w:rPrChange>
          </w:rPr>
          <w:t xml:space="preserve"> (D)</w:t>
        </w:r>
      </w:ins>
      <w:r w:rsidRPr="004751D6">
        <w:rPr>
          <w:rFonts w:asciiTheme="majorBidi" w:hAnsiTheme="majorBidi" w:cstheme="majorBidi"/>
          <w:sz w:val="24"/>
          <w:szCs w:val="24"/>
          <w:rPrChange w:id="2089" w:author="Maxwel" w:date="2020-03-23T16:30:00Z">
            <w:rPr>
              <w:rFonts w:asciiTheme="majorBidi" w:hAnsiTheme="majorBidi" w:cstheme="majorBidi"/>
              <w:sz w:val="24"/>
              <w:szCs w:val="24"/>
            </w:rPr>
          </w:rPrChange>
        </w:rPr>
        <w:t xml:space="preserve"> Nebraska</w:t>
      </w:r>
      <w:del w:id="2090" w:author="copyeditor" w:date="2020-02-23T13:26:00Z">
        <w:r w:rsidRPr="004751D6" w:rsidDel="00E34E55">
          <w:rPr>
            <w:rFonts w:asciiTheme="majorBidi" w:hAnsiTheme="majorBidi" w:cstheme="majorBidi"/>
            <w:sz w:val="24"/>
            <w:szCs w:val="24"/>
            <w:rPrChange w:id="2091" w:author="Maxwel" w:date="2020-03-23T16:30:00Z">
              <w:rPr>
                <w:rFonts w:asciiTheme="majorBidi" w:hAnsiTheme="majorBidi" w:cstheme="majorBidi"/>
                <w:sz w:val="24"/>
                <w:szCs w:val="24"/>
              </w:rPr>
            </w:rPrChange>
          </w:rPr>
          <w:delText xml:space="preserve"> (D)</w:delText>
        </w:r>
      </w:del>
      <w:r w:rsidRPr="004751D6">
        <w:rPr>
          <w:rFonts w:asciiTheme="majorBidi" w:hAnsiTheme="majorBidi" w:cstheme="majorBidi"/>
          <w:sz w:val="24"/>
          <w:szCs w:val="24"/>
          <w:rPrChange w:id="2092" w:author="Maxwel" w:date="2020-03-23T16:30:00Z">
            <w:rPr>
              <w:rFonts w:asciiTheme="majorBidi" w:hAnsiTheme="majorBidi" w:cstheme="majorBidi"/>
              <w:sz w:val="24"/>
              <w:szCs w:val="24"/>
            </w:rPr>
          </w:rPrChange>
        </w:rPr>
        <w:t xml:space="preserve">, </w:t>
      </w:r>
      <w:ins w:id="2093" w:author="copyeditor" w:date="2020-02-23T13:26:00Z">
        <w:r w:rsidR="00E34E55" w:rsidRPr="004751D6">
          <w:rPr>
            <w:rFonts w:asciiTheme="majorBidi" w:hAnsiTheme="majorBidi" w:cstheme="majorBidi"/>
            <w:sz w:val="24"/>
            <w:szCs w:val="24"/>
            <w:rPrChange w:id="2094" w:author="Maxwel" w:date="2020-03-23T16:30:00Z">
              <w:rPr>
                <w:rFonts w:asciiTheme="majorBidi" w:hAnsiTheme="majorBidi" w:cstheme="majorBidi"/>
                <w:sz w:val="24"/>
                <w:szCs w:val="24"/>
              </w:rPr>
            </w:rPrChange>
          </w:rPr>
          <w:t xml:space="preserve">(E) </w:t>
        </w:r>
      </w:ins>
      <w:r w:rsidRPr="004751D6">
        <w:rPr>
          <w:rFonts w:asciiTheme="majorBidi" w:hAnsiTheme="majorBidi" w:cstheme="majorBidi"/>
          <w:sz w:val="24"/>
          <w:szCs w:val="24"/>
          <w:rPrChange w:id="2095" w:author="Maxwel" w:date="2020-03-23T16:30:00Z">
            <w:rPr>
              <w:rFonts w:asciiTheme="majorBidi" w:hAnsiTheme="majorBidi" w:cstheme="majorBidi"/>
              <w:sz w:val="24"/>
              <w:szCs w:val="24"/>
            </w:rPr>
          </w:rPrChange>
        </w:rPr>
        <w:t>Ontario</w:t>
      </w:r>
      <w:del w:id="2096" w:author="copyeditor" w:date="2020-02-23T13:26:00Z">
        <w:r w:rsidRPr="004751D6" w:rsidDel="00E34E55">
          <w:rPr>
            <w:rFonts w:asciiTheme="majorBidi" w:hAnsiTheme="majorBidi" w:cstheme="majorBidi"/>
            <w:sz w:val="24"/>
            <w:szCs w:val="24"/>
            <w:rPrChange w:id="2097" w:author="Maxwel" w:date="2020-03-23T16:30:00Z">
              <w:rPr>
                <w:rFonts w:asciiTheme="majorBidi" w:hAnsiTheme="majorBidi" w:cstheme="majorBidi"/>
                <w:sz w:val="24"/>
                <w:szCs w:val="24"/>
              </w:rPr>
            </w:rPrChange>
          </w:rPr>
          <w:delText xml:space="preserve"> (E)</w:delText>
        </w:r>
      </w:del>
      <w:r w:rsidRPr="004751D6">
        <w:rPr>
          <w:rFonts w:asciiTheme="majorBidi" w:hAnsiTheme="majorBidi" w:cstheme="majorBidi"/>
          <w:sz w:val="24"/>
          <w:szCs w:val="24"/>
          <w:rPrChange w:id="2098" w:author="Maxwel" w:date="2020-03-23T16:30:00Z">
            <w:rPr>
              <w:rFonts w:asciiTheme="majorBidi" w:hAnsiTheme="majorBidi" w:cstheme="majorBidi"/>
              <w:sz w:val="24"/>
              <w:szCs w:val="24"/>
            </w:rPr>
          </w:rPrChange>
        </w:rPr>
        <w:t>, and</w:t>
      </w:r>
      <w:ins w:id="2099" w:author="copyeditor" w:date="2020-02-23T13:26:00Z">
        <w:r w:rsidR="00E34E55" w:rsidRPr="004751D6">
          <w:rPr>
            <w:rFonts w:asciiTheme="majorBidi" w:hAnsiTheme="majorBidi" w:cstheme="majorBidi"/>
            <w:sz w:val="24"/>
            <w:szCs w:val="24"/>
            <w:rPrChange w:id="2100" w:author="Maxwel" w:date="2020-03-23T16:30:00Z">
              <w:rPr>
                <w:rFonts w:asciiTheme="majorBidi" w:hAnsiTheme="majorBidi" w:cstheme="majorBidi"/>
                <w:sz w:val="24"/>
                <w:szCs w:val="24"/>
              </w:rPr>
            </w:rPrChange>
          </w:rPr>
          <w:t xml:space="preserve"> (F)</w:t>
        </w:r>
      </w:ins>
      <w:r w:rsidRPr="004751D6">
        <w:rPr>
          <w:rFonts w:asciiTheme="majorBidi" w:hAnsiTheme="majorBidi" w:cstheme="majorBidi"/>
          <w:sz w:val="24"/>
          <w:szCs w:val="24"/>
          <w:rPrChange w:id="2101" w:author="Maxwel" w:date="2020-03-23T16:30:00Z">
            <w:rPr>
              <w:rFonts w:asciiTheme="majorBidi" w:hAnsiTheme="majorBidi" w:cstheme="majorBidi"/>
              <w:sz w:val="24"/>
              <w:szCs w:val="24"/>
            </w:rPr>
          </w:rPrChange>
        </w:rPr>
        <w:t xml:space="preserve"> Wisconsin</w:t>
      </w:r>
      <w:del w:id="2102" w:author="copyeditor" w:date="2020-02-23T13:27:00Z">
        <w:r w:rsidRPr="004751D6" w:rsidDel="00E34E55">
          <w:rPr>
            <w:rFonts w:asciiTheme="majorBidi" w:hAnsiTheme="majorBidi" w:cstheme="majorBidi"/>
            <w:sz w:val="24"/>
            <w:szCs w:val="24"/>
            <w:rPrChange w:id="2103" w:author="Maxwel" w:date="2020-03-23T16:30:00Z">
              <w:rPr>
                <w:rFonts w:asciiTheme="majorBidi" w:hAnsiTheme="majorBidi" w:cstheme="majorBidi"/>
                <w:sz w:val="24"/>
                <w:szCs w:val="24"/>
              </w:rPr>
            </w:rPrChange>
          </w:rPr>
          <w:delText xml:space="preserve"> (F)</w:delText>
        </w:r>
      </w:del>
      <w:r w:rsidRPr="004751D6">
        <w:rPr>
          <w:rFonts w:asciiTheme="majorBidi" w:hAnsiTheme="majorBidi" w:cstheme="majorBidi"/>
          <w:sz w:val="24"/>
          <w:szCs w:val="24"/>
          <w:rPrChange w:id="2104" w:author="Maxwel" w:date="2020-03-23T16:30:00Z">
            <w:rPr>
              <w:rFonts w:asciiTheme="majorBidi" w:hAnsiTheme="majorBidi" w:cstheme="majorBidi"/>
              <w:sz w:val="24"/>
              <w:szCs w:val="24"/>
            </w:rPr>
          </w:rPrChange>
        </w:rPr>
        <w:t>. Shad</w:t>
      </w:r>
      <w:ins w:id="2105" w:author="copyeditor" w:date="2020-02-23T13:27:00Z">
        <w:r w:rsidR="00E34E55" w:rsidRPr="004751D6">
          <w:rPr>
            <w:rFonts w:asciiTheme="majorBidi" w:hAnsiTheme="majorBidi" w:cstheme="majorBidi"/>
            <w:sz w:val="24"/>
            <w:szCs w:val="24"/>
            <w:rPrChange w:id="2106" w:author="Maxwel" w:date="2020-03-23T16:30:00Z">
              <w:rPr>
                <w:rFonts w:asciiTheme="majorBidi" w:hAnsiTheme="majorBidi" w:cstheme="majorBidi"/>
                <w:sz w:val="24"/>
                <w:szCs w:val="24"/>
              </w:rPr>
            </w:rPrChange>
          </w:rPr>
          <w:t>ed</w:t>
        </w:r>
      </w:ins>
      <w:del w:id="2107" w:author="copyeditor" w:date="2020-02-23T13:27:00Z">
        <w:r w:rsidRPr="004751D6" w:rsidDel="00E34E55">
          <w:rPr>
            <w:rFonts w:asciiTheme="majorBidi" w:hAnsiTheme="majorBidi" w:cstheme="majorBidi"/>
            <w:sz w:val="24"/>
            <w:szCs w:val="24"/>
            <w:rPrChange w:id="2108" w:author="Maxwel" w:date="2020-03-23T16:30:00Z">
              <w:rPr>
                <w:rFonts w:asciiTheme="majorBidi" w:hAnsiTheme="majorBidi" w:cstheme="majorBidi"/>
                <w:sz w:val="24"/>
                <w:szCs w:val="24"/>
              </w:rPr>
            </w:rPrChange>
          </w:rPr>
          <w:delText>ing</w:delText>
        </w:r>
      </w:del>
      <w:r w:rsidRPr="004751D6">
        <w:rPr>
          <w:rFonts w:asciiTheme="majorBidi" w:hAnsiTheme="majorBidi" w:cstheme="majorBidi"/>
          <w:sz w:val="24"/>
          <w:szCs w:val="24"/>
          <w:rPrChange w:id="2109" w:author="Maxwel" w:date="2020-03-23T16:30:00Z">
            <w:rPr>
              <w:rFonts w:asciiTheme="majorBidi" w:hAnsiTheme="majorBidi" w:cstheme="majorBidi"/>
              <w:sz w:val="24"/>
              <w:szCs w:val="24"/>
            </w:rPr>
          </w:rPrChange>
        </w:rPr>
        <w:t xml:space="preserve"> areas represent 95% confidence interval</w:t>
      </w:r>
      <w:ins w:id="2110" w:author="copyeditor" w:date="2020-02-23T13:27:00Z">
        <w:r w:rsidR="003C5695" w:rsidRPr="004751D6">
          <w:rPr>
            <w:rFonts w:asciiTheme="majorBidi" w:hAnsiTheme="majorBidi" w:cstheme="majorBidi"/>
            <w:sz w:val="24"/>
            <w:szCs w:val="24"/>
            <w:rPrChange w:id="2111" w:author="Maxwel" w:date="2020-03-23T16:30:00Z">
              <w:rPr>
                <w:rFonts w:asciiTheme="majorBidi" w:hAnsiTheme="majorBidi" w:cstheme="majorBidi"/>
                <w:sz w:val="24"/>
                <w:szCs w:val="24"/>
              </w:rPr>
            </w:rPrChange>
          </w:rPr>
          <w:t>s</w:t>
        </w:r>
      </w:ins>
      <w:r w:rsidRPr="004751D6">
        <w:rPr>
          <w:rFonts w:asciiTheme="majorBidi" w:hAnsiTheme="majorBidi" w:cstheme="majorBidi"/>
          <w:sz w:val="24"/>
          <w:szCs w:val="24"/>
          <w:rPrChange w:id="2112" w:author="Maxwel" w:date="2020-03-23T16:30:00Z">
            <w:rPr>
              <w:rFonts w:asciiTheme="majorBidi" w:hAnsiTheme="majorBidi" w:cstheme="majorBidi"/>
              <w:sz w:val="24"/>
              <w:szCs w:val="24"/>
            </w:rPr>
          </w:rPrChange>
        </w:rPr>
        <w:t>.</w:t>
      </w:r>
      <w:ins w:id="2113" w:author="copyeditor" w:date="2020-02-23T13:26:00Z">
        <w:r w:rsidR="00E34E55" w:rsidRPr="004751D6">
          <w:rPr>
            <w:rFonts w:asciiTheme="majorBidi" w:hAnsiTheme="majorBidi" w:cstheme="majorBidi"/>
            <w:sz w:val="24"/>
            <w:szCs w:val="24"/>
            <w:rPrChange w:id="2114" w:author="Maxwel" w:date="2020-03-23T16:30:00Z">
              <w:rPr>
                <w:rFonts w:asciiTheme="majorBidi" w:hAnsiTheme="majorBidi" w:cstheme="majorBidi"/>
                <w:sz w:val="24"/>
                <w:szCs w:val="24"/>
              </w:rPr>
            </w:rPrChange>
          </w:rPr>
          <w:t xml:space="preserve"> </w:t>
        </w:r>
        <w:r w:rsidR="00E34E55" w:rsidRPr="004751D6">
          <w:rPr>
            <w:rFonts w:ascii="Times New Roman" w:eastAsia="Calibri" w:hAnsi="Times New Roman" w:cs="Times New Roman"/>
            <w:sz w:val="24"/>
            <w:szCs w:val="24"/>
            <w:rPrChange w:id="2115" w:author="Maxwel" w:date="2020-03-23T16:30:00Z">
              <w:rPr>
                <w:rFonts w:ascii="Times New Roman" w:eastAsia="Calibri" w:hAnsi="Times New Roman" w:cs="Times New Roman"/>
              </w:rPr>
            </w:rPrChange>
          </w:rPr>
          <w:t xml:space="preserve">ME, modeling efficiency; RMSE, </w:t>
        </w:r>
      </w:ins>
      <w:ins w:id="2116" w:author="copyeditor" w:date="2020-02-23T13:27:00Z">
        <w:r w:rsidR="003C5695" w:rsidRPr="004751D6">
          <w:rPr>
            <w:rFonts w:ascii="Times New Roman" w:eastAsia="Calibri" w:hAnsi="Times New Roman" w:cs="Times New Roman"/>
            <w:sz w:val="24"/>
            <w:szCs w:val="24"/>
            <w:rPrChange w:id="2117" w:author="Maxwel" w:date="2020-03-23T16:30:00Z">
              <w:rPr>
                <w:rFonts w:ascii="Times New Roman" w:eastAsia="Calibri" w:hAnsi="Times New Roman" w:cs="Times New Roman"/>
              </w:rPr>
            </w:rPrChange>
          </w:rPr>
          <w:t>r</w:t>
        </w:r>
      </w:ins>
      <w:ins w:id="2118" w:author="copyeditor" w:date="2020-02-23T13:26:00Z">
        <w:r w:rsidR="00E34E55" w:rsidRPr="004751D6">
          <w:rPr>
            <w:rFonts w:ascii="Times New Roman" w:hAnsi="Times New Roman" w:cs="Times New Roman"/>
            <w:bCs/>
            <w:color w:val="000000" w:themeColor="text1"/>
            <w:sz w:val="24"/>
            <w:szCs w:val="24"/>
          </w:rPr>
          <w:t>oot mean squared error.</w:t>
        </w:r>
      </w:ins>
    </w:p>
    <w:p w14:paraId="25FB5DF5" w14:textId="77777777" w:rsidR="00187BF3" w:rsidRPr="008A61FC" w:rsidRDefault="00187BF3" w:rsidP="0095201F">
      <w:pPr>
        <w:spacing w:after="0" w:line="480" w:lineRule="auto"/>
        <w:rPr>
          <w:rFonts w:asciiTheme="majorBidi" w:hAnsiTheme="majorBidi" w:cstheme="majorBidi"/>
          <w:sz w:val="24"/>
          <w:szCs w:val="24"/>
        </w:rPr>
      </w:pPr>
    </w:p>
    <w:p w14:paraId="5FCB647A" w14:textId="32ADD582" w:rsidR="00000000" w:rsidRDefault="00187BF3">
      <w:pPr>
        <w:rPr>
          <w:rFonts w:ascii="Times New Roman" w:eastAsia="Times New Roman" w:hAnsi="Times New Roman" w:cs="Times New Roman"/>
          <w:sz w:val="24"/>
          <w:szCs w:val="24"/>
          <w:rPrChange w:id="2119" w:author="Maxwel" w:date="2020-03-23T15:30:00Z">
            <w:rPr>
              <w:rFonts w:asciiTheme="majorBidi" w:hAnsiTheme="majorBidi" w:cstheme="majorBidi"/>
              <w:b/>
              <w:bCs/>
              <w:sz w:val="24"/>
              <w:szCs w:val="24"/>
            </w:rPr>
          </w:rPrChange>
        </w:rPr>
        <w:sectPr w:rsidR="00000000" w:rsidSect="00AC076B">
          <w:pgSz w:w="12240" w:h="15840"/>
          <w:pgMar w:top="1440" w:right="1440" w:bottom="1440" w:left="1440" w:header="720" w:footer="720" w:gutter="0"/>
          <w:lnNumType w:countBy="1" w:restart="continuous"/>
          <w:cols w:space="720"/>
          <w:docGrid w:linePitch="360"/>
        </w:sectPr>
        <w:pPrChange w:id="2120" w:author="Maxwel" w:date="2020-03-23T15:30:00Z">
          <w:pPr>
            <w:spacing w:after="0" w:line="480" w:lineRule="auto"/>
          </w:pPr>
        </w:pPrChange>
      </w:pPr>
      <w:r w:rsidRPr="008A61FC">
        <w:rPr>
          <w:rFonts w:asciiTheme="majorBidi" w:hAnsiTheme="majorBidi" w:cstheme="majorBidi"/>
          <w:b/>
          <w:sz w:val="24"/>
          <w:szCs w:val="24"/>
        </w:rPr>
        <w:t>Figure 6.</w:t>
      </w:r>
      <w:r w:rsidRPr="008A61FC">
        <w:rPr>
          <w:rFonts w:asciiTheme="majorBidi" w:hAnsiTheme="majorBidi" w:cstheme="majorBidi"/>
          <w:sz w:val="24"/>
          <w:szCs w:val="24"/>
        </w:rPr>
        <w:t xml:space="preserve"> Dicamba flux </w:t>
      </w:r>
      <w:ins w:id="2121" w:author="Maxwel" w:date="2020-03-23T15:27:00Z">
        <w:r w:rsidR="00AD1637">
          <w:rPr>
            <w:rFonts w:asciiTheme="majorBidi" w:hAnsiTheme="majorBidi" w:cstheme="majorBidi"/>
            <w:sz w:val="24"/>
            <w:szCs w:val="24"/>
          </w:rPr>
          <w:t>(</w:t>
        </w:r>
      </w:ins>
      <w:ins w:id="2122" w:author="Maxwel" w:date="2020-03-23T15:30:00Z">
        <w:r w:rsidR="00AD1637" w:rsidRPr="00222A34">
          <w:rPr>
            <w:rFonts w:ascii="Times New Roman" w:eastAsia="Times New Roman" w:hAnsi="Times New Roman" w:cs="Times New Roman"/>
            <w:bCs/>
            <w:color w:val="222222"/>
            <w:sz w:val="24"/>
            <w:szCs w:val="24"/>
          </w:rPr>
          <w:t>μ</w:t>
        </w:r>
        <w:r w:rsidR="00AD1637">
          <w:rPr>
            <w:rFonts w:ascii="Times New Roman" w:eastAsia="Times New Roman" w:hAnsi="Times New Roman" w:cs="Times New Roman"/>
            <w:sz w:val="24"/>
            <w:szCs w:val="24"/>
          </w:rPr>
          <w:t xml:space="preserve"> m</w:t>
        </w:r>
        <w:r w:rsidR="00AD1637" w:rsidRPr="00AD1637">
          <w:rPr>
            <w:rFonts w:ascii="Times New Roman" w:eastAsia="Times New Roman" w:hAnsi="Times New Roman" w:cs="Times New Roman"/>
            <w:sz w:val="24"/>
            <w:szCs w:val="24"/>
            <w:vertAlign w:val="superscript"/>
            <w:rPrChange w:id="2123" w:author="Maxwel" w:date="2020-03-23T15:31:00Z">
              <w:rPr>
                <w:rFonts w:ascii="Times New Roman" w:eastAsia="Times New Roman" w:hAnsi="Times New Roman" w:cs="Times New Roman"/>
                <w:sz w:val="24"/>
                <w:szCs w:val="24"/>
              </w:rPr>
            </w:rPrChange>
          </w:rPr>
          <w:t>-2</w:t>
        </w:r>
        <w:r w:rsidR="00AD1637">
          <w:rPr>
            <w:rFonts w:ascii="Times New Roman" w:eastAsia="Times New Roman" w:hAnsi="Times New Roman" w:cs="Times New Roman"/>
            <w:sz w:val="24"/>
            <w:szCs w:val="24"/>
          </w:rPr>
          <w:t xml:space="preserve"> s</w:t>
        </w:r>
        <w:r w:rsidR="00AD1637" w:rsidRPr="00AD1637">
          <w:rPr>
            <w:rFonts w:ascii="Times New Roman" w:eastAsia="Times New Roman" w:hAnsi="Times New Roman" w:cs="Times New Roman"/>
            <w:sz w:val="24"/>
            <w:szCs w:val="24"/>
            <w:vertAlign w:val="superscript"/>
            <w:rPrChange w:id="2124" w:author="Maxwel" w:date="2020-03-23T15:30:00Z">
              <w:rPr>
                <w:rFonts w:ascii="Times New Roman" w:eastAsia="Times New Roman" w:hAnsi="Times New Roman" w:cs="Times New Roman"/>
                <w:sz w:val="24"/>
                <w:szCs w:val="24"/>
              </w:rPr>
            </w:rPrChange>
          </w:rPr>
          <w:t>-1</w:t>
        </w:r>
      </w:ins>
      <w:ins w:id="2125" w:author="Maxwel" w:date="2020-03-23T15:27:00Z">
        <w:r w:rsidR="00AD1637">
          <w:rPr>
            <w:rFonts w:asciiTheme="majorBidi" w:hAnsiTheme="majorBidi" w:cstheme="majorBidi"/>
            <w:sz w:val="24"/>
            <w:szCs w:val="24"/>
          </w:rPr>
          <w:t xml:space="preserve">) </w:t>
        </w:r>
      </w:ins>
      <w:r w:rsidRPr="008A61FC">
        <w:rPr>
          <w:rFonts w:asciiTheme="majorBidi" w:hAnsiTheme="majorBidi" w:cstheme="majorBidi"/>
          <w:sz w:val="24"/>
          <w:szCs w:val="24"/>
        </w:rPr>
        <w:t xml:space="preserve">from the treated area estimated using </w:t>
      </w:r>
      <w:del w:id="2126" w:author="copyeditor" w:date="2020-02-23T13:27:00Z">
        <w:r w:rsidRPr="008A61FC" w:rsidDel="003C5695">
          <w:rPr>
            <w:rFonts w:asciiTheme="majorBidi" w:hAnsiTheme="majorBidi" w:cstheme="majorBidi"/>
            <w:sz w:val="24"/>
            <w:szCs w:val="24"/>
          </w:rPr>
          <w:delText>A</w:delText>
        </w:r>
      </w:del>
      <w:ins w:id="2127" w:author="copyeditor" w:date="2020-02-23T13:27:00Z">
        <w:r w:rsidR="003C5695">
          <w:rPr>
            <w:rFonts w:asciiTheme="majorBidi" w:hAnsiTheme="majorBidi" w:cstheme="majorBidi"/>
            <w:sz w:val="24"/>
            <w:szCs w:val="24"/>
          </w:rPr>
          <w:t>A</w:t>
        </w:r>
      </w:ins>
      <w:r w:rsidRPr="008A61FC">
        <w:rPr>
          <w:rFonts w:asciiTheme="majorBidi" w:hAnsiTheme="majorBidi" w:cstheme="majorBidi"/>
          <w:sz w:val="24"/>
          <w:szCs w:val="24"/>
        </w:rPr>
        <w:t xml:space="preserve">erodynamic and </w:t>
      </w:r>
      <w:r w:rsidR="003C5695" w:rsidRPr="008A61FC">
        <w:rPr>
          <w:rFonts w:asciiTheme="majorBidi" w:hAnsiTheme="majorBidi" w:cstheme="majorBidi"/>
          <w:sz w:val="24"/>
          <w:szCs w:val="24"/>
        </w:rPr>
        <w:t>integrated horizontal fl</w:t>
      </w:r>
      <w:r w:rsidRPr="008A61FC">
        <w:rPr>
          <w:rFonts w:asciiTheme="majorBidi" w:hAnsiTheme="majorBidi" w:cstheme="majorBidi"/>
          <w:sz w:val="24"/>
          <w:szCs w:val="24"/>
        </w:rPr>
        <w:t>ux methods up to 78 h</w:t>
      </w:r>
      <w:del w:id="2128" w:author="copyeditor" w:date="2020-02-23T13:27:00Z">
        <w:r w:rsidRPr="008A61FC" w:rsidDel="003C5695">
          <w:rPr>
            <w:rFonts w:asciiTheme="majorBidi" w:hAnsiTheme="majorBidi" w:cstheme="majorBidi"/>
            <w:sz w:val="24"/>
            <w:szCs w:val="24"/>
          </w:rPr>
          <w:delText>ours</w:delText>
        </w:r>
      </w:del>
      <w:r w:rsidRPr="008A61FC">
        <w:rPr>
          <w:rFonts w:asciiTheme="majorBidi" w:hAnsiTheme="majorBidi" w:cstheme="majorBidi"/>
          <w:sz w:val="24"/>
          <w:szCs w:val="24"/>
        </w:rPr>
        <w:t xml:space="preserve"> after application in Arkansas, Indiana, Michigan, Nebraska, Ontario, and Wisconsin.</w:t>
      </w:r>
      <w:r w:rsidR="00AC076B" w:rsidRPr="008A61FC">
        <w:rPr>
          <w:rFonts w:asciiTheme="majorBidi" w:hAnsiTheme="majorBidi" w:cstheme="majorBidi"/>
          <w:b/>
          <w:bCs/>
          <w:sz w:val="24"/>
          <w:szCs w:val="24"/>
        </w:rPr>
        <w:br w:type="page"/>
      </w:r>
    </w:p>
    <w:p w14:paraId="702DDAAD" w14:textId="2463617A" w:rsidR="00AC076B" w:rsidRPr="00E150E8" w:rsidDel="00FC3339" w:rsidRDefault="00AC076B" w:rsidP="0095201F">
      <w:pPr>
        <w:spacing w:after="0" w:line="480" w:lineRule="auto"/>
        <w:rPr>
          <w:del w:id="2129" w:author="Maxwel" w:date="2020-03-23T11:59:00Z"/>
          <w:rFonts w:asciiTheme="majorBidi" w:hAnsiTheme="majorBidi" w:cstheme="majorBidi"/>
          <w:sz w:val="24"/>
          <w:szCs w:val="24"/>
        </w:rPr>
      </w:pPr>
    </w:p>
    <w:p w14:paraId="7B68DEE1" w14:textId="4CF8CB30" w:rsidR="00B9625E" w:rsidRPr="005F5306" w:rsidDel="00FC3339" w:rsidRDefault="005F5306">
      <w:pPr>
        <w:jc w:val="center"/>
        <w:rPr>
          <w:ins w:id="2130" w:author="copyeditor" w:date="2020-02-23T13:07:00Z"/>
          <w:del w:id="2131" w:author="Maxwel" w:date="2020-03-23T11:59:00Z"/>
          <w:rFonts w:asciiTheme="majorBidi" w:hAnsiTheme="majorBidi" w:cstheme="majorBidi"/>
          <w:bCs/>
          <w:sz w:val="24"/>
          <w:szCs w:val="24"/>
          <w:rPrChange w:id="2132" w:author="copyeditor" w:date="2020-02-23T13:08:00Z">
            <w:rPr>
              <w:ins w:id="2133" w:author="copyeditor" w:date="2020-02-23T13:07:00Z"/>
              <w:del w:id="2134" w:author="Maxwel" w:date="2020-03-23T11:59:00Z"/>
              <w:rFonts w:asciiTheme="majorBidi" w:hAnsiTheme="majorBidi" w:cstheme="majorBidi"/>
              <w:b/>
              <w:bCs/>
              <w:sz w:val="24"/>
              <w:szCs w:val="24"/>
            </w:rPr>
          </w:rPrChange>
        </w:rPr>
        <w:pPrChange w:id="2135" w:author="Maxwel" w:date="2020-03-23T11:58:00Z">
          <w:pPr/>
        </w:pPrChange>
      </w:pPr>
      <w:ins w:id="2136" w:author="copyeditor" w:date="2020-02-23T13:08:00Z">
        <w:r w:rsidRPr="005F5306">
          <w:rPr>
            <w:rFonts w:asciiTheme="majorBidi" w:hAnsiTheme="majorBidi" w:cstheme="majorBidi"/>
            <w:bCs/>
            <w:sz w:val="24"/>
            <w:szCs w:val="24"/>
            <w:rPrChange w:id="2137" w:author="copyeditor" w:date="2020-02-23T13:08:00Z">
              <w:rPr>
                <w:rFonts w:asciiTheme="majorBidi" w:hAnsiTheme="majorBidi" w:cstheme="majorBidi"/>
                <w:b/>
                <w:bCs/>
                <w:sz w:val="24"/>
                <w:szCs w:val="24"/>
              </w:rPr>
            </w:rPrChange>
          </w:rPr>
          <w:t>Figure 1</w:t>
        </w:r>
      </w:ins>
      <w:ins w:id="2138" w:author="Maxwel" w:date="2020-03-23T12:28:00Z">
        <w:r w:rsidR="0059041F">
          <w:rPr>
            <w:rFonts w:asciiTheme="majorBidi" w:hAnsiTheme="majorBidi" w:cstheme="majorBidi"/>
            <w:bCs/>
            <w:noProof/>
            <w:sz w:val="24"/>
            <w:szCs w:val="24"/>
          </w:rPr>
          <w:drawing>
            <wp:inline distT="0" distB="0" distL="0" distR="0" wp14:anchorId="7F97D8E2" wp14:editId="1F5EE6E9">
              <wp:extent cx="3237877" cy="1798820"/>
              <wp:effectExtent l="0" t="0" r="63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p.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62963" cy="1812757"/>
                      </a:xfrm>
                      <a:prstGeom prst="rect">
                        <a:avLst/>
                      </a:prstGeom>
                    </pic:spPr>
                  </pic:pic>
                </a:graphicData>
              </a:graphic>
            </wp:inline>
          </w:drawing>
        </w:r>
      </w:ins>
    </w:p>
    <w:p w14:paraId="13FAD1F4" w14:textId="1CD50440" w:rsidR="00187BF3" w:rsidRPr="00187BF3" w:rsidRDefault="009A0535">
      <w:pPr>
        <w:jc w:val="center"/>
        <w:rPr>
          <w:rFonts w:ascii="Calibri" w:eastAsia="Calibri" w:hAnsi="Calibri" w:cs="Arial"/>
        </w:rPr>
        <w:pPrChange w:id="2139" w:author="Maxwel" w:date="2020-03-23T11:59:00Z">
          <w:pPr>
            <w:spacing w:after="0" w:line="240" w:lineRule="auto"/>
            <w:jc w:val="center"/>
          </w:pPr>
        </w:pPrChange>
      </w:pPr>
      <w:ins w:id="2140" w:author="nader soltani" w:date="2020-03-10T10:58:00Z">
        <w:del w:id="2141" w:author="Maxwel" w:date="2020-03-23T11:58:00Z">
          <w:r w:rsidDel="00FC3339">
            <w:rPr>
              <w:noProof/>
              <w:lang w:val="en-CA" w:eastAsia="en-CA"/>
            </w:rPr>
            <w:drawing>
              <wp:inline distT="0" distB="0" distL="0" distR="0" wp14:anchorId="64254A33" wp14:editId="3310D774">
                <wp:extent cx="3789274" cy="2105737"/>
                <wp:effectExtent l="0" t="0" r="190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91977" cy="2107239"/>
                        </a:xfrm>
                        <a:prstGeom prst="rect">
                          <a:avLst/>
                        </a:prstGeom>
                        <a:noFill/>
                        <a:ln>
                          <a:noFill/>
                        </a:ln>
                      </pic:spPr>
                    </pic:pic>
                  </a:graphicData>
                </a:graphic>
              </wp:inline>
            </w:drawing>
          </w:r>
        </w:del>
      </w:ins>
    </w:p>
    <w:p w14:paraId="185528E1" w14:textId="77777777" w:rsidR="00187BF3" w:rsidRPr="00187BF3" w:rsidRDefault="00187BF3" w:rsidP="00187BF3">
      <w:pPr>
        <w:spacing w:after="0" w:line="240" w:lineRule="auto"/>
        <w:jc w:val="center"/>
        <w:rPr>
          <w:rFonts w:ascii="Calibri" w:eastAsia="Calibri" w:hAnsi="Calibri" w:cs="Arial"/>
        </w:rPr>
      </w:pPr>
      <w:r w:rsidRPr="00187BF3">
        <w:rPr>
          <w:rFonts w:ascii="Calibri" w:eastAsia="Calibri" w:hAnsi="Calibri" w:cs="Arial"/>
          <w:noProof/>
          <w:lang w:val="en-CA" w:eastAsia="en-CA"/>
        </w:rPr>
        <w:drawing>
          <wp:anchor distT="0" distB="0" distL="114300" distR="114300" simplePos="0" relativeHeight="251659264" behindDoc="0" locked="0" layoutInCell="1" allowOverlap="1" wp14:anchorId="5585C73D" wp14:editId="42DCF006">
            <wp:simplePos x="0" y="0"/>
            <wp:positionH relativeFrom="column">
              <wp:posOffset>5312822</wp:posOffset>
            </wp:positionH>
            <wp:positionV relativeFrom="paragraph">
              <wp:posOffset>167640</wp:posOffset>
            </wp:positionV>
            <wp:extent cx="2771775" cy="1828800"/>
            <wp:effectExtent l="0" t="0" r="9525" b="0"/>
            <wp:wrapNone/>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71775" cy="1828800"/>
                    </a:xfrm>
                    <a:prstGeom prst="rect">
                      <a:avLst/>
                    </a:prstGeom>
                    <a:noFill/>
                    <a:ln>
                      <a:noFill/>
                    </a:ln>
                  </pic:spPr>
                </pic:pic>
              </a:graphicData>
            </a:graphic>
            <wp14:sizeRelH relativeFrom="margin">
              <wp14:pctWidth>0</wp14:pctWidth>
            </wp14:sizeRelH>
          </wp:anchor>
        </w:drawing>
      </w:r>
    </w:p>
    <w:p w14:paraId="160DEBCD" w14:textId="77777777" w:rsidR="00187BF3" w:rsidRPr="00187BF3" w:rsidRDefault="00187BF3" w:rsidP="00187BF3">
      <w:pPr>
        <w:spacing w:after="0" w:line="240" w:lineRule="auto"/>
        <w:ind w:left="-284"/>
        <w:rPr>
          <w:rFonts w:ascii="Calibri" w:eastAsia="Calibri" w:hAnsi="Calibri" w:cs="Arial"/>
        </w:rPr>
      </w:pPr>
      <w:r w:rsidRPr="00187BF3">
        <w:rPr>
          <w:rFonts w:ascii="Calibri" w:eastAsia="Calibri" w:hAnsi="Calibri" w:cs="Arial"/>
          <w:noProof/>
          <w:lang w:val="en-CA" w:eastAsia="en-CA"/>
        </w:rPr>
        <w:drawing>
          <wp:inline distT="0" distB="0" distL="0" distR="0" wp14:anchorId="197E6D7E" wp14:editId="223B3C1D">
            <wp:extent cx="2743200" cy="1828800"/>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Pr="00187BF3">
        <w:rPr>
          <w:rFonts w:ascii="Calibri" w:eastAsia="Calibri" w:hAnsi="Calibri" w:cs="Arial"/>
          <w:noProof/>
          <w:lang w:val="en-CA" w:eastAsia="en-CA"/>
        </w:rPr>
        <w:drawing>
          <wp:inline distT="0" distB="0" distL="0" distR="0" wp14:anchorId="557DE6FF" wp14:editId="5A13A2E5">
            <wp:extent cx="2743200" cy="1828800"/>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Pr="00187BF3">
        <w:rPr>
          <w:rFonts w:ascii="Calibri" w:eastAsia="Calibri" w:hAnsi="Calibri" w:cs="Arial"/>
          <w:noProof/>
        </w:rPr>
        <w:t xml:space="preserve"> </w:t>
      </w:r>
    </w:p>
    <w:p w14:paraId="2F1BC375" w14:textId="222EF92A" w:rsidR="00187BF3" w:rsidDel="00AD1637" w:rsidRDefault="00187BF3" w:rsidP="00187BF3">
      <w:pPr>
        <w:spacing w:after="0" w:line="240" w:lineRule="auto"/>
        <w:ind w:left="-284" w:right="-1074"/>
        <w:rPr>
          <w:del w:id="2142" w:author="Maxwel" w:date="2020-03-23T15:25:00Z"/>
          <w:rFonts w:ascii="Calibri" w:eastAsia="Calibri" w:hAnsi="Calibri" w:cs="Arial"/>
        </w:rPr>
      </w:pPr>
      <w:r w:rsidRPr="00187BF3">
        <w:rPr>
          <w:rFonts w:ascii="Calibri" w:eastAsia="Calibri" w:hAnsi="Calibri" w:cs="Arial"/>
          <w:noProof/>
          <w:lang w:val="en-CA" w:eastAsia="en-CA"/>
        </w:rPr>
        <w:drawing>
          <wp:inline distT="0" distB="0" distL="0" distR="0" wp14:anchorId="3E5D185D" wp14:editId="147C7437">
            <wp:extent cx="2743200" cy="182880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Pr="00187BF3">
        <w:rPr>
          <w:rFonts w:ascii="Calibri" w:eastAsia="Calibri" w:hAnsi="Calibri" w:cs="Arial"/>
          <w:noProof/>
          <w:lang w:val="en-CA" w:eastAsia="en-CA"/>
        </w:rPr>
        <w:drawing>
          <wp:inline distT="0" distB="0" distL="0" distR="0" wp14:anchorId="05831FF3" wp14:editId="126D6913">
            <wp:extent cx="2743200" cy="1828800"/>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r w:rsidRPr="00187BF3">
        <w:rPr>
          <w:rFonts w:ascii="Calibri" w:eastAsia="Calibri" w:hAnsi="Calibri" w:cs="Arial"/>
          <w:noProof/>
          <w:lang w:val="en-CA" w:eastAsia="en-CA"/>
        </w:rPr>
        <w:drawing>
          <wp:inline distT="0" distB="0" distL="0" distR="0" wp14:anchorId="0A64AF6F" wp14:editId="53AAEB46">
            <wp:extent cx="2823286" cy="1828549"/>
            <wp:effectExtent l="0" t="0" r="8890" b="635"/>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23286" cy="1828549"/>
                    </a:xfrm>
                    <a:prstGeom prst="rect">
                      <a:avLst/>
                    </a:prstGeom>
                    <a:noFill/>
                    <a:ln>
                      <a:noFill/>
                    </a:ln>
                  </pic:spPr>
                </pic:pic>
              </a:graphicData>
            </a:graphic>
          </wp:inline>
        </w:drawing>
      </w:r>
    </w:p>
    <w:p w14:paraId="7F198291" w14:textId="3CEBBD7C" w:rsidR="005F5306" w:rsidRDefault="005F5306">
      <w:pPr>
        <w:spacing w:after="0" w:line="240" w:lineRule="auto"/>
        <w:ind w:left="-284" w:right="-1074"/>
        <w:rPr>
          <w:rFonts w:ascii="Calibri" w:eastAsia="Calibri" w:hAnsi="Calibri" w:cs="Arial"/>
        </w:rPr>
        <w:pPrChange w:id="2143" w:author="Maxwel" w:date="2020-03-23T15:25:00Z">
          <w:pPr/>
        </w:pPrChange>
      </w:pPr>
      <w:r>
        <w:rPr>
          <w:rFonts w:ascii="Calibri" w:eastAsia="Calibri" w:hAnsi="Calibri" w:cs="Arial"/>
        </w:rPr>
        <w:br w:type="page"/>
      </w:r>
    </w:p>
    <w:p w14:paraId="3AD124D9" w14:textId="122F5BFD" w:rsidR="005F5306" w:rsidRPr="00187BF3" w:rsidRDefault="005F5306" w:rsidP="00187BF3">
      <w:pPr>
        <w:spacing w:after="0" w:line="240" w:lineRule="auto"/>
        <w:ind w:left="-284" w:right="-1074"/>
        <w:rPr>
          <w:rFonts w:ascii="Calibri" w:eastAsia="Calibri" w:hAnsi="Calibri" w:cs="Arial"/>
        </w:rPr>
      </w:pPr>
      <w:r>
        <w:rPr>
          <w:rFonts w:ascii="Calibri" w:eastAsia="Calibri" w:hAnsi="Calibri" w:cs="Arial"/>
        </w:rPr>
        <w:lastRenderedPageBreak/>
        <w:t>Figure 2</w:t>
      </w:r>
    </w:p>
    <w:p w14:paraId="57262AE1" w14:textId="34016CA4" w:rsidR="00187BF3" w:rsidRPr="00187BF3" w:rsidDel="004C153A" w:rsidRDefault="00187BF3" w:rsidP="00187BF3">
      <w:pPr>
        <w:spacing w:after="0" w:line="240" w:lineRule="auto"/>
        <w:ind w:left="-851" w:right="-590"/>
        <w:jc w:val="center"/>
        <w:rPr>
          <w:del w:id="2144" w:author="Maxwel" w:date="2020-03-23T11:44:00Z"/>
          <w:rFonts w:ascii="Calibri" w:eastAsia="Calibri" w:hAnsi="Calibri" w:cs="Arial"/>
        </w:rPr>
      </w:pPr>
      <w:del w:id="2145" w:author="Maxwel" w:date="2020-03-23T11:43:00Z">
        <w:r w:rsidRPr="00187BF3" w:rsidDel="004C153A">
          <w:rPr>
            <w:rFonts w:ascii="Calibri" w:eastAsia="Calibri" w:hAnsi="Calibri" w:cs="Arial"/>
            <w:noProof/>
            <w:lang w:val="en-CA" w:eastAsia="en-CA"/>
          </w:rPr>
          <w:drawing>
            <wp:inline distT="0" distB="0" distL="0" distR="0" wp14:anchorId="5F10ADE0" wp14:editId="5C077111">
              <wp:extent cx="8229600" cy="411480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229600" cy="4114800"/>
                      </a:xfrm>
                      <a:prstGeom prst="rect">
                        <a:avLst/>
                      </a:prstGeom>
                      <a:noFill/>
                      <a:ln>
                        <a:noFill/>
                      </a:ln>
                    </pic:spPr>
                  </pic:pic>
                </a:graphicData>
              </a:graphic>
            </wp:inline>
          </w:drawing>
        </w:r>
      </w:del>
    </w:p>
    <w:p w14:paraId="6E47EF99" w14:textId="06175C3E" w:rsidR="005F5306" w:rsidDel="004C153A" w:rsidRDefault="00CD7495" w:rsidP="00187BF3">
      <w:pPr>
        <w:spacing w:after="0" w:line="240" w:lineRule="auto"/>
        <w:rPr>
          <w:del w:id="2146" w:author="Maxwel" w:date="2020-03-23T11:44:00Z"/>
          <w:rFonts w:ascii="Calibri" w:eastAsia="Calibri" w:hAnsi="Calibri" w:cs="Arial"/>
        </w:rPr>
      </w:pPr>
      <w:commentRangeStart w:id="2147"/>
      <w:commentRangeStart w:id="2148"/>
      <w:commentRangeStart w:id="2149"/>
      <w:commentRangeEnd w:id="2147"/>
      <w:del w:id="2150" w:author="Maxwel" w:date="2020-03-23T11:44:00Z">
        <w:r w:rsidDel="004C153A">
          <w:rPr>
            <w:rStyle w:val="CommentReference"/>
          </w:rPr>
          <w:commentReference w:id="2147"/>
        </w:r>
        <w:commentRangeEnd w:id="2148"/>
        <w:r w:rsidR="006C6F9D" w:rsidDel="004C153A">
          <w:rPr>
            <w:rStyle w:val="CommentReference"/>
          </w:rPr>
          <w:commentReference w:id="2148"/>
        </w:r>
        <w:commentRangeEnd w:id="2149"/>
        <w:r w:rsidR="00E255AB" w:rsidDel="004C153A">
          <w:rPr>
            <w:rStyle w:val="CommentReference"/>
          </w:rPr>
          <w:commentReference w:id="2149"/>
        </w:r>
      </w:del>
    </w:p>
    <w:p w14:paraId="46CF7B91" w14:textId="60EA54B4" w:rsidR="005F5306" w:rsidRDefault="005F5306">
      <w:pPr>
        <w:rPr>
          <w:rFonts w:ascii="Calibri" w:eastAsia="Calibri" w:hAnsi="Calibri" w:cs="Arial"/>
        </w:rPr>
      </w:pPr>
      <w:del w:id="2151" w:author="Maxwel" w:date="2020-03-23T11:44:00Z">
        <w:r w:rsidDel="004C153A">
          <w:rPr>
            <w:rFonts w:ascii="Calibri" w:eastAsia="Calibri" w:hAnsi="Calibri" w:cs="Arial"/>
          </w:rPr>
          <w:br w:type="page"/>
        </w:r>
      </w:del>
      <w:ins w:id="2152" w:author="Maxwel" w:date="2020-03-23T11:43:00Z">
        <w:r w:rsidR="004C153A">
          <w:rPr>
            <w:rFonts w:ascii="Calibri" w:eastAsia="Calibri" w:hAnsi="Calibri" w:cs="Arial"/>
            <w:noProof/>
          </w:rPr>
          <w:drawing>
            <wp:inline distT="0" distB="0" distL="0" distR="0" wp14:anchorId="5377A27E" wp14:editId="2A40030E">
              <wp:extent cx="8229600" cy="4114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in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ins>
    </w:p>
    <w:p w14:paraId="6349EA7A" w14:textId="77777777" w:rsidR="00AD1637" w:rsidRDefault="00AD1637" w:rsidP="00187BF3">
      <w:pPr>
        <w:spacing w:after="0" w:line="240" w:lineRule="auto"/>
        <w:rPr>
          <w:ins w:id="2153" w:author="Maxwel" w:date="2020-03-23T15:25:00Z"/>
          <w:rFonts w:ascii="Calibri" w:eastAsia="Calibri" w:hAnsi="Calibri" w:cs="Arial"/>
        </w:rPr>
      </w:pPr>
    </w:p>
    <w:p w14:paraId="39B1AA0F" w14:textId="77777777" w:rsidR="00AD1637" w:rsidRDefault="00AD1637" w:rsidP="00187BF3">
      <w:pPr>
        <w:spacing w:after="0" w:line="240" w:lineRule="auto"/>
        <w:rPr>
          <w:ins w:id="2154" w:author="Maxwel" w:date="2020-03-23T15:25:00Z"/>
          <w:rFonts w:ascii="Calibri" w:eastAsia="Calibri" w:hAnsi="Calibri" w:cs="Arial"/>
        </w:rPr>
      </w:pPr>
    </w:p>
    <w:p w14:paraId="6494035F" w14:textId="77777777" w:rsidR="00AD1637" w:rsidRDefault="00AD1637" w:rsidP="00187BF3">
      <w:pPr>
        <w:spacing w:after="0" w:line="240" w:lineRule="auto"/>
        <w:rPr>
          <w:ins w:id="2155" w:author="Maxwel" w:date="2020-03-23T15:25:00Z"/>
          <w:rFonts w:ascii="Calibri" w:eastAsia="Calibri" w:hAnsi="Calibri" w:cs="Arial"/>
        </w:rPr>
      </w:pPr>
    </w:p>
    <w:p w14:paraId="3ABF6748" w14:textId="77777777" w:rsidR="00AD1637" w:rsidRDefault="00AD1637" w:rsidP="00187BF3">
      <w:pPr>
        <w:spacing w:after="0" w:line="240" w:lineRule="auto"/>
        <w:rPr>
          <w:ins w:id="2156" w:author="Maxwel" w:date="2020-03-23T15:25:00Z"/>
          <w:rFonts w:ascii="Calibri" w:eastAsia="Calibri" w:hAnsi="Calibri" w:cs="Arial"/>
        </w:rPr>
      </w:pPr>
    </w:p>
    <w:p w14:paraId="483ECEDC" w14:textId="77777777" w:rsidR="00AD1637" w:rsidRDefault="00AD1637" w:rsidP="00187BF3">
      <w:pPr>
        <w:spacing w:after="0" w:line="240" w:lineRule="auto"/>
        <w:rPr>
          <w:ins w:id="2157" w:author="Maxwel" w:date="2020-03-23T15:25:00Z"/>
          <w:rFonts w:ascii="Calibri" w:eastAsia="Calibri" w:hAnsi="Calibri" w:cs="Arial"/>
        </w:rPr>
      </w:pPr>
    </w:p>
    <w:p w14:paraId="486D30D8" w14:textId="77777777" w:rsidR="00AD1637" w:rsidRDefault="00AD1637" w:rsidP="00187BF3">
      <w:pPr>
        <w:spacing w:after="0" w:line="240" w:lineRule="auto"/>
        <w:rPr>
          <w:ins w:id="2158" w:author="Maxwel" w:date="2020-03-23T15:25:00Z"/>
          <w:rFonts w:ascii="Calibri" w:eastAsia="Calibri" w:hAnsi="Calibri" w:cs="Arial"/>
        </w:rPr>
      </w:pPr>
    </w:p>
    <w:p w14:paraId="67A57A67" w14:textId="77777777" w:rsidR="00AD1637" w:rsidRDefault="00AD1637" w:rsidP="00187BF3">
      <w:pPr>
        <w:spacing w:after="0" w:line="240" w:lineRule="auto"/>
        <w:rPr>
          <w:ins w:id="2159" w:author="Maxwel" w:date="2020-03-23T15:25:00Z"/>
          <w:rFonts w:ascii="Calibri" w:eastAsia="Calibri" w:hAnsi="Calibri" w:cs="Arial"/>
        </w:rPr>
      </w:pPr>
    </w:p>
    <w:p w14:paraId="15F5651D" w14:textId="77777777" w:rsidR="00AD1637" w:rsidRDefault="00AD1637" w:rsidP="00187BF3">
      <w:pPr>
        <w:spacing w:after="0" w:line="240" w:lineRule="auto"/>
        <w:rPr>
          <w:ins w:id="2160" w:author="Maxwel" w:date="2020-03-23T15:25:00Z"/>
          <w:rFonts w:ascii="Calibri" w:eastAsia="Calibri" w:hAnsi="Calibri" w:cs="Arial"/>
        </w:rPr>
      </w:pPr>
    </w:p>
    <w:p w14:paraId="47CA2ADE" w14:textId="698106F9" w:rsidR="00187BF3" w:rsidRPr="00187BF3" w:rsidRDefault="005F5306" w:rsidP="00187BF3">
      <w:pPr>
        <w:spacing w:after="0" w:line="240" w:lineRule="auto"/>
        <w:rPr>
          <w:rFonts w:ascii="Calibri" w:eastAsia="Calibri" w:hAnsi="Calibri" w:cs="Arial"/>
        </w:rPr>
      </w:pPr>
      <w:r>
        <w:rPr>
          <w:rFonts w:ascii="Calibri" w:eastAsia="Calibri" w:hAnsi="Calibri" w:cs="Arial"/>
        </w:rPr>
        <w:lastRenderedPageBreak/>
        <w:t xml:space="preserve">Figure </w:t>
      </w:r>
      <w:commentRangeStart w:id="2161"/>
      <w:commentRangeStart w:id="2162"/>
      <w:commentRangeStart w:id="2163"/>
      <w:r>
        <w:rPr>
          <w:rFonts w:ascii="Calibri" w:eastAsia="Calibri" w:hAnsi="Calibri" w:cs="Arial"/>
        </w:rPr>
        <w:t>3</w:t>
      </w:r>
      <w:commentRangeEnd w:id="2161"/>
      <w:r w:rsidR="00822821">
        <w:rPr>
          <w:rStyle w:val="CommentReference"/>
        </w:rPr>
        <w:commentReference w:id="2161"/>
      </w:r>
      <w:commentRangeEnd w:id="2162"/>
      <w:r w:rsidR="006C6F9D">
        <w:rPr>
          <w:rStyle w:val="CommentReference"/>
        </w:rPr>
        <w:commentReference w:id="2162"/>
      </w:r>
      <w:commentRangeEnd w:id="2163"/>
      <w:r w:rsidR="00E255AB">
        <w:rPr>
          <w:rStyle w:val="CommentReference"/>
        </w:rPr>
        <w:commentReference w:id="2163"/>
      </w:r>
    </w:p>
    <w:p w14:paraId="5627CA6E" w14:textId="2C5FB6E3" w:rsidR="00EC3372" w:rsidRDefault="00FD45F7" w:rsidP="00187BF3">
      <w:pPr>
        <w:spacing w:after="0" w:line="240" w:lineRule="auto"/>
        <w:jc w:val="center"/>
        <w:rPr>
          <w:ins w:id="2164" w:author="Guilherme Sousa Alves" w:date="2020-03-10T18:44:00Z"/>
          <w:rFonts w:ascii="Calibri" w:eastAsia="Calibri" w:hAnsi="Calibri" w:cs="Arial"/>
          <w:noProof/>
        </w:rPr>
      </w:pPr>
      <w:ins w:id="2165" w:author="Guilherme Sousa Alves" w:date="2020-03-10T18:43:00Z">
        <w:r w:rsidRPr="00FD45F7">
          <w:rPr>
            <w:noProof/>
            <w:lang w:val="en-CA" w:eastAsia="en-CA"/>
          </w:rPr>
          <w:drawing>
            <wp:inline distT="0" distB="0" distL="0" distR="0" wp14:anchorId="3F0CE6D5" wp14:editId="2BAA7AAA">
              <wp:extent cx="2743200" cy="2103120"/>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2103120"/>
                      </a:xfrm>
                      <a:prstGeom prst="rect">
                        <a:avLst/>
                      </a:prstGeom>
                      <a:noFill/>
                      <a:ln>
                        <a:noFill/>
                      </a:ln>
                    </pic:spPr>
                  </pic:pic>
                </a:graphicData>
              </a:graphic>
            </wp:inline>
          </w:drawing>
        </w:r>
        <w:r w:rsidRPr="00FD45F7">
          <w:rPr>
            <w:noProof/>
            <w:lang w:val="en-CA" w:eastAsia="en-CA"/>
          </w:rPr>
          <w:drawing>
            <wp:inline distT="0" distB="0" distL="0" distR="0" wp14:anchorId="530C823A" wp14:editId="0A2558B4">
              <wp:extent cx="2743200" cy="2103120"/>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2103120"/>
                      </a:xfrm>
                      <a:prstGeom prst="rect">
                        <a:avLst/>
                      </a:prstGeom>
                      <a:noFill/>
                      <a:ln>
                        <a:noFill/>
                      </a:ln>
                    </pic:spPr>
                  </pic:pic>
                </a:graphicData>
              </a:graphic>
            </wp:inline>
          </w:drawing>
        </w:r>
      </w:ins>
      <w:ins w:id="2166" w:author="Guilherme Sousa Alves" w:date="2020-03-10T18:44:00Z">
        <w:r w:rsidR="005B15BD" w:rsidRPr="005B15BD">
          <w:rPr>
            <w:noProof/>
            <w:lang w:val="en-CA" w:eastAsia="en-CA"/>
          </w:rPr>
          <w:drawing>
            <wp:inline distT="0" distB="0" distL="0" distR="0" wp14:anchorId="3CCE6C4F" wp14:editId="396AD80B">
              <wp:extent cx="2743200" cy="210312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2103120"/>
                      </a:xfrm>
                      <a:prstGeom prst="rect">
                        <a:avLst/>
                      </a:prstGeom>
                      <a:noFill/>
                      <a:ln>
                        <a:noFill/>
                      </a:ln>
                    </pic:spPr>
                  </pic:pic>
                </a:graphicData>
              </a:graphic>
            </wp:inline>
          </w:drawing>
        </w:r>
      </w:ins>
      <w:ins w:id="2167" w:author="Guilherme Sousa Alves" w:date="2020-03-10T18:42:00Z">
        <w:r w:rsidRPr="00FD45F7">
          <w:rPr>
            <w:noProof/>
            <w:lang w:val="en-CA" w:eastAsia="en-CA"/>
          </w:rPr>
          <w:drawing>
            <wp:inline distT="0" distB="0" distL="0" distR="0" wp14:anchorId="02EF346D" wp14:editId="54A5E78D">
              <wp:extent cx="2743200" cy="210312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2103120"/>
                      </a:xfrm>
                      <a:prstGeom prst="rect">
                        <a:avLst/>
                      </a:prstGeom>
                      <a:noFill/>
                      <a:ln>
                        <a:noFill/>
                      </a:ln>
                    </pic:spPr>
                  </pic:pic>
                </a:graphicData>
              </a:graphic>
            </wp:inline>
          </w:drawing>
        </w:r>
      </w:ins>
      <w:ins w:id="2168" w:author="Guilherme Sousa Alves" w:date="2020-03-10T18:45:00Z">
        <w:r w:rsidR="005B15BD" w:rsidRPr="005B15BD">
          <w:rPr>
            <w:noProof/>
            <w:lang w:val="en-CA" w:eastAsia="en-CA"/>
          </w:rPr>
          <w:drawing>
            <wp:inline distT="0" distB="0" distL="0" distR="0" wp14:anchorId="38A8EFE1" wp14:editId="2115C1B4">
              <wp:extent cx="2743200" cy="2103120"/>
              <wp:effectExtent l="0" t="0" r="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2103120"/>
                      </a:xfrm>
                      <a:prstGeom prst="rect">
                        <a:avLst/>
                      </a:prstGeom>
                      <a:noFill/>
                      <a:ln>
                        <a:noFill/>
                      </a:ln>
                    </pic:spPr>
                  </pic:pic>
                </a:graphicData>
              </a:graphic>
            </wp:inline>
          </w:drawing>
        </w:r>
      </w:ins>
      <w:ins w:id="2169" w:author="Guilherme Sousa Alves" w:date="2020-03-10T18:46:00Z">
        <w:r w:rsidR="005B15BD" w:rsidRPr="005B15BD">
          <w:rPr>
            <w:noProof/>
            <w:lang w:val="en-CA" w:eastAsia="en-CA"/>
          </w:rPr>
          <w:drawing>
            <wp:inline distT="0" distB="0" distL="0" distR="0" wp14:anchorId="73BE78EF" wp14:editId="6C173953">
              <wp:extent cx="2743200" cy="210312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2103120"/>
                      </a:xfrm>
                      <a:prstGeom prst="rect">
                        <a:avLst/>
                      </a:prstGeom>
                      <a:noFill/>
                      <a:ln>
                        <a:noFill/>
                      </a:ln>
                    </pic:spPr>
                  </pic:pic>
                </a:graphicData>
              </a:graphic>
            </wp:inline>
          </w:drawing>
        </w:r>
      </w:ins>
    </w:p>
    <w:p w14:paraId="58BFB612" w14:textId="5DDA6830" w:rsidR="00187BF3" w:rsidRPr="00187BF3" w:rsidRDefault="00187BF3" w:rsidP="00187BF3">
      <w:pPr>
        <w:spacing w:after="0" w:line="240" w:lineRule="auto"/>
        <w:jc w:val="center"/>
        <w:rPr>
          <w:rFonts w:ascii="Calibri" w:eastAsia="Calibri" w:hAnsi="Calibri" w:cs="Arial"/>
        </w:rPr>
      </w:pPr>
      <w:del w:id="2170" w:author="Guilherme Sousa Alves" w:date="2020-03-10T18:46:00Z">
        <w:r w:rsidRPr="00187BF3" w:rsidDel="005B15BD">
          <w:rPr>
            <w:rFonts w:ascii="Calibri" w:eastAsia="Calibri" w:hAnsi="Calibri" w:cs="Arial"/>
            <w:noProof/>
            <w:lang w:val="en-CA" w:eastAsia="en-CA"/>
          </w:rPr>
          <w:drawing>
            <wp:inline distT="0" distB="0" distL="0" distR="0" wp14:anchorId="6831464B" wp14:editId="20B23867">
              <wp:extent cx="2743200" cy="2103120"/>
              <wp:effectExtent l="0" t="0" r="0" b="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3200" cy="2103120"/>
                      </a:xfrm>
                      <a:prstGeom prst="rect">
                        <a:avLst/>
                      </a:prstGeom>
                      <a:noFill/>
                      <a:ln>
                        <a:noFill/>
                      </a:ln>
                    </pic:spPr>
                  </pic:pic>
                </a:graphicData>
              </a:graphic>
            </wp:inline>
          </w:drawing>
        </w:r>
        <w:r w:rsidRPr="00187BF3" w:rsidDel="005B15BD">
          <w:rPr>
            <w:rFonts w:ascii="Calibri" w:eastAsia="Calibri" w:hAnsi="Calibri" w:cs="Arial"/>
            <w:noProof/>
            <w:lang w:val="en-CA" w:eastAsia="en-CA"/>
          </w:rPr>
          <w:drawing>
            <wp:inline distT="0" distB="0" distL="0" distR="0" wp14:anchorId="7310A6B3" wp14:editId="02DDC58B">
              <wp:extent cx="2743200" cy="2103120"/>
              <wp:effectExtent l="0" t="0" r="0" b="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2103120"/>
                      </a:xfrm>
                      <a:prstGeom prst="rect">
                        <a:avLst/>
                      </a:prstGeom>
                      <a:noFill/>
                      <a:ln>
                        <a:noFill/>
                      </a:ln>
                    </pic:spPr>
                  </pic:pic>
                </a:graphicData>
              </a:graphic>
            </wp:inline>
          </w:drawing>
        </w:r>
        <w:r w:rsidRPr="00187BF3" w:rsidDel="005B15BD">
          <w:rPr>
            <w:rFonts w:ascii="Calibri" w:eastAsia="Calibri" w:hAnsi="Calibri" w:cs="Arial"/>
            <w:noProof/>
            <w:lang w:val="en-CA" w:eastAsia="en-CA"/>
          </w:rPr>
          <w:drawing>
            <wp:inline distT="0" distB="0" distL="0" distR="0" wp14:anchorId="5D51D3D5" wp14:editId="1EDBE2DD">
              <wp:extent cx="2743200" cy="2103120"/>
              <wp:effectExtent l="0" t="0" r="0" b="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3200" cy="2103120"/>
                      </a:xfrm>
                      <a:prstGeom prst="rect">
                        <a:avLst/>
                      </a:prstGeom>
                      <a:noFill/>
                      <a:ln>
                        <a:noFill/>
                      </a:ln>
                    </pic:spPr>
                  </pic:pic>
                </a:graphicData>
              </a:graphic>
            </wp:inline>
          </w:drawing>
        </w:r>
      </w:del>
    </w:p>
    <w:p w14:paraId="4DB8A32F" w14:textId="24ED2045" w:rsidR="00187BF3" w:rsidRPr="00187BF3" w:rsidRDefault="00187BF3" w:rsidP="00187BF3">
      <w:pPr>
        <w:spacing w:after="0" w:line="240" w:lineRule="auto"/>
        <w:jc w:val="center"/>
        <w:rPr>
          <w:rFonts w:ascii="Calibri" w:eastAsia="Calibri" w:hAnsi="Calibri" w:cs="Arial"/>
        </w:rPr>
      </w:pPr>
      <w:del w:id="2171" w:author="Guilherme Sousa Alves" w:date="2020-03-10T18:46:00Z">
        <w:r w:rsidRPr="00187BF3" w:rsidDel="005B15BD">
          <w:rPr>
            <w:rFonts w:ascii="Calibri" w:eastAsia="Calibri" w:hAnsi="Calibri" w:cs="Arial"/>
            <w:noProof/>
            <w:lang w:val="en-CA" w:eastAsia="en-CA"/>
          </w:rPr>
          <w:drawing>
            <wp:inline distT="0" distB="0" distL="0" distR="0" wp14:anchorId="3E3CE83E" wp14:editId="0344CC4B">
              <wp:extent cx="2743200" cy="2103120"/>
              <wp:effectExtent l="0" t="0" r="0" b="0"/>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3200" cy="2103120"/>
                      </a:xfrm>
                      <a:prstGeom prst="rect">
                        <a:avLst/>
                      </a:prstGeom>
                      <a:noFill/>
                      <a:ln>
                        <a:noFill/>
                      </a:ln>
                    </pic:spPr>
                  </pic:pic>
                </a:graphicData>
              </a:graphic>
            </wp:inline>
          </w:drawing>
        </w:r>
        <w:r w:rsidRPr="00187BF3" w:rsidDel="005B15BD">
          <w:rPr>
            <w:rFonts w:ascii="Calibri" w:eastAsia="Calibri" w:hAnsi="Calibri" w:cs="Arial"/>
            <w:noProof/>
            <w:lang w:val="en-CA" w:eastAsia="en-CA"/>
          </w:rPr>
          <w:drawing>
            <wp:inline distT="0" distB="0" distL="0" distR="0" wp14:anchorId="2A444A30" wp14:editId="671A579F">
              <wp:extent cx="2743200" cy="2103120"/>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200" cy="2103120"/>
                      </a:xfrm>
                      <a:prstGeom prst="rect">
                        <a:avLst/>
                      </a:prstGeom>
                      <a:noFill/>
                      <a:ln>
                        <a:noFill/>
                      </a:ln>
                    </pic:spPr>
                  </pic:pic>
                </a:graphicData>
              </a:graphic>
            </wp:inline>
          </w:drawing>
        </w:r>
        <w:r w:rsidRPr="00187BF3" w:rsidDel="005B15BD">
          <w:rPr>
            <w:rFonts w:ascii="Calibri" w:eastAsia="Calibri" w:hAnsi="Calibri" w:cs="Arial"/>
            <w:noProof/>
            <w:lang w:val="en-CA" w:eastAsia="en-CA"/>
          </w:rPr>
          <w:drawing>
            <wp:inline distT="0" distB="0" distL="0" distR="0" wp14:anchorId="3B27AFA1" wp14:editId="37FBB87B">
              <wp:extent cx="2743200" cy="210312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3200" cy="2103120"/>
                      </a:xfrm>
                      <a:prstGeom prst="rect">
                        <a:avLst/>
                      </a:prstGeom>
                      <a:noFill/>
                      <a:ln>
                        <a:noFill/>
                      </a:ln>
                    </pic:spPr>
                  </pic:pic>
                </a:graphicData>
              </a:graphic>
            </wp:inline>
          </w:drawing>
        </w:r>
      </w:del>
    </w:p>
    <w:p w14:paraId="3F592953" w14:textId="0C538E8A" w:rsidR="00187BF3" w:rsidRDefault="00187BF3" w:rsidP="00187BF3">
      <w:pPr>
        <w:spacing w:after="0" w:line="240" w:lineRule="auto"/>
        <w:rPr>
          <w:rFonts w:ascii="Calibri" w:eastAsia="Calibri" w:hAnsi="Calibri" w:cs="Arial"/>
        </w:rPr>
      </w:pPr>
      <w:r w:rsidRPr="00187BF3">
        <w:rPr>
          <w:rFonts w:ascii="Calibri" w:eastAsia="Calibri" w:hAnsi="Calibri" w:cs="Arial"/>
        </w:rPr>
        <w:br w:type="page"/>
      </w:r>
    </w:p>
    <w:p w14:paraId="7C8FFF8C" w14:textId="531BAF93" w:rsidR="005F5306" w:rsidRPr="00187BF3" w:rsidDel="00AD1637" w:rsidRDefault="005F5306" w:rsidP="00187BF3">
      <w:pPr>
        <w:spacing w:after="0" w:line="240" w:lineRule="auto"/>
        <w:rPr>
          <w:del w:id="2172" w:author="Maxwel" w:date="2020-03-23T15:24:00Z"/>
          <w:rFonts w:ascii="Calibri" w:eastAsia="Calibri" w:hAnsi="Calibri" w:cs="Arial"/>
        </w:rPr>
      </w:pPr>
      <w:r>
        <w:rPr>
          <w:rFonts w:ascii="Calibri" w:eastAsia="Calibri" w:hAnsi="Calibri" w:cs="Arial"/>
        </w:rPr>
        <w:lastRenderedPageBreak/>
        <w:t xml:space="preserve">Figure </w:t>
      </w:r>
      <w:commentRangeStart w:id="2173"/>
      <w:r>
        <w:rPr>
          <w:rFonts w:ascii="Calibri" w:eastAsia="Calibri" w:hAnsi="Calibri" w:cs="Arial"/>
        </w:rPr>
        <w:t>4</w:t>
      </w:r>
      <w:commentRangeEnd w:id="2173"/>
      <w:r w:rsidR="00C40697">
        <w:rPr>
          <w:rStyle w:val="CommentReference"/>
        </w:rPr>
        <w:commentReference w:id="2173"/>
      </w:r>
    </w:p>
    <w:p w14:paraId="5A933A87" w14:textId="77777777" w:rsidR="00187BF3" w:rsidRPr="00187BF3" w:rsidDel="00AD1637" w:rsidRDefault="00187BF3" w:rsidP="00D67EAA">
      <w:pPr>
        <w:spacing w:after="0" w:line="240" w:lineRule="auto"/>
        <w:rPr>
          <w:del w:id="2174" w:author="Maxwel" w:date="2020-03-23T15:24:00Z"/>
          <w:rFonts w:ascii="Calibri" w:eastAsia="Calibri" w:hAnsi="Calibri" w:cs="Arial"/>
        </w:rPr>
      </w:pPr>
    </w:p>
    <w:p w14:paraId="0719980A" w14:textId="01732E56" w:rsidR="005F5306" w:rsidRPr="00187BF3" w:rsidDel="00AD1637" w:rsidRDefault="00187BF3">
      <w:pPr>
        <w:spacing w:after="0" w:line="240" w:lineRule="auto"/>
        <w:rPr>
          <w:del w:id="2175" w:author="Maxwel" w:date="2020-03-23T15:24:00Z"/>
          <w:rFonts w:ascii="Calibri" w:eastAsia="Calibri" w:hAnsi="Calibri" w:cs="Arial"/>
        </w:rPr>
      </w:pPr>
      <w:del w:id="2176" w:author="Maxwel" w:date="2020-03-23T11:43:00Z">
        <w:r w:rsidRPr="00187BF3" w:rsidDel="004C153A">
          <w:rPr>
            <w:rFonts w:ascii="Calibri" w:eastAsia="Calibri" w:hAnsi="Calibri" w:cs="Arial"/>
            <w:noProof/>
            <w:lang w:val="en-CA" w:eastAsia="en-CA"/>
          </w:rPr>
          <w:drawing>
            <wp:inline distT="0" distB="0" distL="0" distR="0" wp14:anchorId="43BD8429" wp14:editId="72343140">
              <wp:extent cx="8820785" cy="49618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820785" cy="4961890"/>
                      </a:xfrm>
                      <a:prstGeom prst="rect">
                        <a:avLst/>
                      </a:prstGeom>
                      <a:noFill/>
                      <a:ln>
                        <a:noFill/>
                      </a:ln>
                    </pic:spPr>
                  </pic:pic>
                </a:graphicData>
              </a:graphic>
            </wp:inline>
          </w:drawing>
        </w:r>
      </w:del>
    </w:p>
    <w:p w14:paraId="2BEF98C8" w14:textId="3AC544C7" w:rsidR="005F5306" w:rsidRPr="00444232" w:rsidDel="00AD1637" w:rsidRDefault="005F5306">
      <w:pPr>
        <w:spacing w:after="0" w:line="240" w:lineRule="auto"/>
        <w:rPr>
          <w:del w:id="2177" w:author="Maxwel" w:date="2020-03-23T15:24:00Z"/>
          <w:rFonts w:ascii="Times New Roman" w:eastAsia="Calibri" w:hAnsi="Times New Roman" w:cs="Times New Roman"/>
          <w:rPrChange w:id="2178" w:author="copyeditor" w:date="2020-02-23T13:19:00Z">
            <w:rPr>
              <w:del w:id="2179" w:author="Maxwel" w:date="2020-03-23T15:24:00Z"/>
              <w:rFonts w:ascii="Calibri" w:eastAsia="Calibri" w:hAnsi="Calibri" w:cs="Arial"/>
            </w:rPr>
          </w:rPrChange>
        </w:rPr>
      </w:pPr>
    </w:p>
    <w:p w14:paraId="78200369" w14:textId="3CEC4E3A" w:rsidR="00E93158" w:rsidRDefault="00E93158">
      <w:pPr>
        <w:spacing w:after="0" w:line="240" w:lineRule="auto"/>
        <w:rPr>
          <w:rFonts w:ascii="Calibri" w:eastAsia="Calibri" w:hAnsi="Calibri" w:cs="Arial"/>
        </w:rPr>
        <w:pPrChange w:id="2180" w:author="Maxwel" w:date="2020-03-23T15:24:00Z">
          <w:pPr/>
        </w:pPrChange>
      </w:pPr>
      <w:del w:id="2181" w:author="Maxwel" w:date="2020-03-23T15:24:00Z">
        <w:r w:rsidDel="00AD1637">
          <w:rPr>
            <w:rFonts w:ascii="Calibri" w:eastAsia="Calibri" w:hAnsi="Calibri" w:cs="Arial"/>
          </w:rPr>
          <w:br w:type="page"/>
        </w:r>
      </w:del>
      <w:ins w:id="2182" w:author="Maxwel" w:date="2020-03-23T14:50:00Z">
        <w:r w:rsidR="007467E2">
          <w:rPr>
            <w:rFonts w:ascii="Calibri" w:eastAsia="Calibri" w:hAnsi="Calibri" w:cs="Arial"/>
            <w:noProof/>
          </w:rPr>
          <w:drawing>
            <wp:inline distT="0" distB="0" distL="0" distR="0" wp14:anchorId="7F5C9886" wp14:editId="44E5AF6B">
              <wp:extent cx="8229600" cy="46291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jury.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ins>
    </w:p>
    <w:p w14:paraId="7147766E" w14:textId="77777777" w:rsidR="00AD1637" w:rsidRDefault="00AD1637" w:rsidP="00187BF3">
      <w:pPr>
        <w:spacing w:after="0" w:line="240" w:lineRule="auto"/>
        <w:rPr>
          <w:ins w:id="2183" w:author="Maxwel" w:date="2020-03-23T15:24:00Z"/>
          <w:rFonts w:ascii="Calibri" w:eastAsia="Calibri" w:hAnsi="Calibri" w:cs="Arial"/>
        </w:rPr>
      </w:pPr>
    </w:p>
    <w:p w14:paraId="01607346" w14:textId="77777777" w:rsidR="00AD1637" w:rsidRDefault="00AD1637" w:rsidP="00187BF3">
      <w:pPr>
        <w:spacing w:after="0" w:line="240" w:lineRule="auto"/>
        <w:rPr>
          <w:ins w:id="2184" w:author="Maxwel" w:date="2020-03-23T15:24:00Z"/>
          <w:rFonts w:ascii="Calibri" w:eastAsia="Calibri" w:hAnsi="Calibri" w:cs="Arial"/>
        </w:rPr>
      </w:pPr>
    </w:p>
    <w:p w14:paraId="31F0D99D" w14:textId="77777777" w:rsidR="00AD1637" w:rsidRDefault="00AD1637" w:rsidP="00187BF3">
      <w:pPr>
        <w:spacing w:after="0" w:line="240" w:lineRule="auto"/>
        <w:rPr>
          <w:ins w:id="2185" w:author="Maxwel" w:date="2020-03-23T15:24:00Z"/>
          <w:rFonts w:ascii="Calibri" w:eastAsia="Calibri" w:hAnsi="Calibri" w:cs="Arial"/>
        </w:rPr>
      </w:pPr>
    </w:p>
    <w:p w14:paraId="2901E897" w14:textId="77777777" w:rsidR="00AD1637" w:rsidRDefault="00AD1637" w:rsidP="00187BF3">
      <w:pPr>
        <w:spacing w:after="0" w:line="240" w:lineRule="auto"/>
        <w:rPr>
          <w:ins w:id="2186" w:author="Maxwel" w:date="2020-03-23T15:24:00Z"/>
          <w:rFonts w:ascii="Calibri" w:eastAsia="Calibri" w:hAnsi="Calibri" w:cs="Arial"/>
        </w:rPr>
      </w:pPr>
    </w:p>
    <w:p w14:paraId="0CCB409C" w14:textId="77777777" w:rsidR="00AD1637" w:rsidRDefault="00AD1637" w:rsidP="00187BF3">
      <w:pPr>
        <w:spacing w:after="0" w:line="240" w:lineRule="auto"/>
        <w:rPr>
          <w:ins w:id="2187" w:author="Maxwel" w:date="2020-03-23T15:24:00Z"/>
          <w:rFonts w:ascii="Calibri" w:eastAsia="Calibri" w:hAnsi="Calibri" w:cs="Arial"/>
        </w:rPr>
      </w:pPr>
    </w:p>
    <w:p w14:paraId="066DDBC0" w14:textId="77777777" w:rsidR="00AD1637" w:rsidRDefault="00AD1637" w:rsidP="00187BF3">
      <w:pPr>
        <w:spacing w:after="0" w:line="240" w:lineRule="auto"/>
        <w:rPr>
          <w:ins w:id="2188" w:author="Maxwel" w:date="2020-03-23T15:24:00Z"/>
          <w:rFonts w:ascii="Calibri" w:eastAsia="Calibri" w:hAnsi="Calibri" w:cs="Arial"/>
        </w:rPr>
      </w:pPr>
    </w:p>
    <w:p w14:paraId="2EEBE462" w14:textId="261929DB" w:rsidR="00E93158" w:rsidDel="00AD1637" w:rsidRDefault="00E93158" w:rsidP="00187BF3">
      <w:pPr>
        <w:spacing w:after="0" w:line="240" w:lineRule="auto"/>
        <w:rPr>
          <w:del w:id="2189" w:author="Maxwel" w:date="2020-03-23T15:24:00Z"/>
          <w:rFonts w:ascii="Calibri" w:eastAsia="Calibri" w:hAnsi="Calibri" w:cs="Arial"/>
        </w:rPr>
      </w:pPr>
      <w:commentRangeStart w:id="2190"/>
      <w:r>
        <w:rPr>
          <w:rFonts w:ascii="Calibri" w:eastAsia="Calibri" w:hAnsi="Calibri" w:cs="Arial"/>
        </w:rPr>
        <w:lastRenderedPageBreak/>
        <w:t>Figure</w:t>
      </w:r>
      <w:commentRangeEnd w:id="2190"/>
      <w:r w:rsidR="005D5DF8">
        <w:rPr>
          <w:rStyle w:val="CommentReference"/>
        </w:rPr>
        <w:commentReference w:id="2190"/>
      </w:r>
      <w:ins w:id="2191" w:author="Maxwel" w:date="2020-03-23T15:24:00Z">
        <w:r w:rsidR="00AD1637">
          <w:rPr>
            <w:rFonts w:ascii="Calibri" w:eastAsia="Calibri" w:hAnsi="Calibri" w:cs="Arial"/>
          </w:rPr>
          <w:t xml:space="preserve"> 5</w:t>
        </w:r>
      </w:ins>
      <w:del w:id="2192" w:author="Maxwel" w:date="2020-03-23T15:24:00Z">
        <w:r w:rsidDel="00AD1637">
          <w:rPr>
            <w:rFonts w:ascii="Calibri" w:eastAsia="Calibri" w:hAnsi="Calibri" w:cs="Arial"/>
          </w:rPr>
          <w:delText xml:space="preserve"> 5</w:delText>
        </w:r>
      </w:del>
    </w:p>
    <w:p w14:paraId="5D394407" w14:textId="32B025C5" w:rsidR="00187BF3" w:rsidRPr="00187BF3" w:rsidDel="00AD1637" w:rsidRDefault="00187BF3">
      <w:pPr>
        <w:spacing w:after="0" w:line="240" w:lineRule="auto"/>
        <w:rPr>
          <w:del w:id="2193" w:author="Maxwel" w:date="2020-03-23T15:24:00Z"/>
          <w:rFonts w:ascii="Calibri" w:eastAsia="Calibri" w:hAnsi="Calibri" w:cs="Arial"/>
        </w:rPr>
      </w:pPr>
      <w:del w:id="2194" w:author="Maxwel" w:date="2020-03-23T11:41:00Z">
        <w:r w:rsidRPr="00187BF3" w:rsidDel="004C153A">
          <w:rPr>
            <w:rFonts w:ascii="Calibri" w:eastAsia="Calibri" w:hAnsi="Calibri" w:cs="Arial"/>
            <w:noProof/>
            <w:lang w:val="en-CA" w:eastAsia="en-CA"/>
          </w:rPr>
          <w:drawing>
            <wp:inline distT="0" distB="0" distL="0" distR="0" wp14:anchorId="5BAA4972" wp14:editId="33E17706">
              <wp:extent cx="8820785" cy="4961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820785" cy="4961890"/>
                      </a:xfrm>
                      <a:prstGeom prst="rect">
                        <a:avLst/>
                      </a:prstGeom>
                      <a:noFill/>
                      <a:ln>
                        <a:noFill/>
                      </a:ln>
                    </pic:spPr>
                  </pic:pic>
                </a:graphicData>
              </a:graphic>
            </wp:inline>
          </w:drawing>
        </w:r>
      </w:del>
    </w:p>
    <w:p w14:paraId="78F3AB76" w14:textId="2AA5C2FF" w:rsidR="00187BF3" w:rsidRDefault="00187BF3" w:rsidP="00AD1637">
      <w:pPr>
        <w:spacing w:after="0" w:line="240" w:lineRule="auto"/>
        <w:rPr>
          <w:rFonts w:ascii="Calibri" w:eastAsia="Calibri" w:hAnsi="Calibri" w:cs="Arial"/>
        </w:rPr>
      </w:pPr>
      <w:del w:id="2195" w:author="Maxwel" w:date="2020-03-23T15:24:00Z">
        <w:r w:rsidRPr="00187BF3" w:rsidDel="00AD1637">
          <w:rPr>
            <w:rFonts w:ascii="Calibri" w:eastAsia="Calibri" w:hAnsi="Calibri" w:cs="Arial"/>
          </w:rPr>
          <w:br w:type="page"/>
        </w:r>
      </w:del>
      <w:ins w:id="2196" w:author="Maxwel" w:date="2020-03-23T11:42:00Z">
        <w:r w:rsidR="004C153A">
          <w:rPr>
            <w:rFonts w:ascii="Calibri" w:eastAsia="Calibri" w:hAnsi="Calibri" w:cs="Arial"/>
            <w:noProof/>
          </w:rPr>
          <w:drawing>
            <wp:inline distT="0" distB="0" distL="0" distR="0" wp14:anchorId="1115D55C" wp14:editId="281E908B">
              <wp:extent cx="8229600" cy="46291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positi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ins>
    </w:p>
    <w:p w14:paraId="7B4D2E2E" w14:textId="77777777" w:rsidR="00AD1637" w:rsidRDefault="00AD1637" w:rsidP="00187BF3">
      <w:pPr>
        <w:spacing w:after="0" w:line="240" w:lineRule="auto"/>
        <w:rPr>
          <w:ins w:id="2197" w:author="Maxwel" w:date="2020-03-23T15:23:00Z"/>
          <w:rFonts w:ascii="Calibri" w:eastAsia="Calibri" w:hAnsi="Calibri" w:cs="Arial"/>
        </w:rPr>
      </w:pPr>
    </w:p>
    <w:p w14:paraId="6DF8E3D1" w14:textId="77777777" w:rsidR="00AD1637" w:rsidRDefault="00AD1637" w:rsidP="00187BF3">
      <w:pPr>
        <w:spacing w:after="0" w:line="240" w:lineRule="auto"/>
        <w:rPr>
          <w:ins w:id="2198" w:author="Maxwel" w:date="2020-03-23T15:23:00Z"/>
          <w:rFonts w:ascii="Calibri" w:eastAsia="Calibri" w:hAnsi="Calibri" w:cs="Arial"/>
        </w:rPr>
      </w:pPr>
    </w:p>
    <w:p w14:paraId="75AC5BF7" w14:textId="77777777" w:rsidR="00AD1637" w:rsidRDefault="00AD1637" w:rsidP="00187BF3">
      <w:pPr>
        <w:spacing w:after="0" w:line="240" w:lineRule="auto"/>
        <w:rPr>
          <w:ins w:id="2199" w:author="Maxwel" w:date="2020-03-23T15:24:00Z"/>
          <w:rFonts w:ascii="Calibri" w:eastAsia="Calibri" w:hAnsi="Calibri" w:cs="Arial"/>
        </w:rPr>
      </w:pPr>
    </w:p>
    <w:p w14:paraId="1E38C7DC" w14:textId="77777777" w:rsidR="00AD1637" w:rsidRDefault="00AD1637" w:rsidP="00187BF3">
      <w:pPr>
        <w:spacing w:after="0" w:line="240" w:lineRule="auto"/>
        <w:rPr>
          <w:ins w:id="2200" w:author="Maxwel" w:date="2020-03-23T15:24:00Z"/>
          <w:rFonts w:ascii="Calibri" w:eastAsia="Calibri" w:hAnsi="Calibri" w:cs="Arial"/>
        </w:rPr>
      </w:pPr>
    </w:p>
    <w:p w14:paraId="25F39943" w14:textId="77777777" w:rsidR="00AD1637" w:rsidRDefault="00AD1637" w:rsidP="00187BF3">
      <w:pPr>
        <w:spacing w:after="0" w:line="240" w:lineRule="auto"/>
        <w:rPr>
          <w:ins w:id="2201" w:author="Maxwel" w:date="2020-03-23T15:24:00Z"/>
          <w:rFonts w:ascii="Calibri" w:eastAsia="Calibri" w:hAnsi="Calibri" w:cs="Arial"/>
        </w:rPr>
      </w:pPr>
    </w:p>
    <w:p w14:paraId="70A32151" w14:textId="77777777" w:rsidR="00AD1637" w:rsidRDefault="00AD1637" w:rsidP="00187BF3">
      <w:pPr>
        <w:spacing w:after="0" w:line="240" w:lineRule="auto"/>
        <w:rPr>
          <w:ins w:id="2202" w:author="Maxwel" w:date="2020-03-23T15:24:00Z"/>
          <w:rFonts w:ascii="Calibri" w:eastAsia="Calibri" w:hAnsi="Calibri" w:cs="Arial"/>
        </w:rPr>
      </w:pPr>
    </w:p>
    <w:p w14:paraId="5FFC91C1" w14:textId="77777777" w:rsidR="00AD1637" w:rsidRDefault="00AD1637" w:rsidP="00187BF3">
      <w:pPr>
        <w:spacing w:after="0" w:line="240" w:lineRule="auto"/>
        <w:rPr>
          <w:ins w:id="2203" w:author="Maxwel" w:date="2020-03-23T15:24:00Z"/>
          <w:rFonts w:ascii="Calibri" w:eastAsia="Calibri" w:hAnsi="Calibri" w:cs="Arial"/>
        </w:rPr>
      </w:pPr>
    </w:p>
    <w:p w14:paraId="7041BFA7" w14:textId="1AEE02E0" w:rsidR="00E93158" w:rsidRPr="00187BF3" w:rsidRDefault="00E93158" w:rsidP="00187BF3">
      <w:pPr>
        <w:spacing w:after="0" w:line="240" w:lineRule="auto"/>
        <w:rPr>
          <w:rFonts w:ascii="Calibri" w:eastAsia="Calibri" w:hAnsi="Calibri" w:cs="Arial"/>
        </w:rPr>
      </w:pPr>
      <w:r>
        <w:rPr>
          <w:rFonts w:ascii="Calibri" w:eastAsia="Calibri" w:hAnsi="Calibri" w:cs="Arial"/>
        </w:rPr>
        <w:t xml:space="preserve">Figure </w:t>
      </w:r>
      <w:commentRangeStart w:id="2204"/>
      <w:commentRangeStart w:id="2205"/>
      <w:r>
        <w:rPr>
          <w:rFonts w:ascii="Calibri" w:eastAsia="Calibri" w:hAnsi="Calibri" w:cs="Arial"/>
        </w:rPr>
        <w:t>6</w:t>
      </w:r>
      <w:commentRangeEnd w:id="2204"/>
      <w:r w:rsidR="00C40697">
        <w:rPr>
          <w:rStyle w:val="CommentReference"/>
        </w:rPr>
        <w:commentReference w:id="2204"/>
      </w:r>
      <w:commentRangeEnd w:id="2205"/>
      <w:r w:rsidR="005B15BD">
        <w:rPr>
          <w:rStyle w:val="CommentReference"/>
        </w:rPr>
        <w:commentReference w:id="2205"/>
      </w:r>
    </w:p>
    <w:p w14:paraId="4B7F4AFF" w14:textId="1676898A" w:rsidR="00974638" w:rsidRPr="00F1173C" w:rsidRDefault="003B3F03" w:rsidP="00F1173C">
      <w:pPr>
        <w:spacing w:after="0" w:line="240" w:lineRule="auto"/>
        <w:jc w:val="center"/>
        <w:rPr>
          <w:rFonts w:ascii="Calibri" w:eastAsia="Calibri" w:hAnsi="Calibri" w:cs="Arial"/>
          <w:noProof/>
        </w:rPr>
      </w:pPr>
      <w:del w:id="2206" w:author="Maxwel" w:date="2020-03-23T11:40:00Z">
        <w:r w:rsidDel="004C153A">
          <w:rPr>
            <w:noProof/>
            <w:lang w:val="en-CA" w:eastAsia="en-CA"/>
          </w:rPr>
          <w:drawing>
            <wp:inline distT="0" distB="0" distL="0" distR="0" wp14:anchorId="6FE4351D" wp14:editId="2318A321">
              <wp:extent cx="8229600" cy="411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229600" cy="4114800"/>
                      </a:xfrm>
                      <a:prstGeom prst="rect">
                        <a:avLst/>
                      </a:prstGeom>
                      <a:noFill/>
                      <a:ln>
                        <a:noFill/>
                      </a:ln>
                    </pic:spPr>
                  </pic:pic>
                </a:graphicData>
              </a:graphic>
            </wp:inline>
          </w:drawing>
        </w:r>
      </w:del>
      <w:ins w:id="2207" w:author="Maxwel" w:date="2020-03-23T11:41:00Z">
        <w:r w:rsidR="004C153A">
          <w:rPr>
            <w:rFonts w:ascii="Calibri" w:eastAsia="Calibri" w:hAnsi="Calibri" w:cs="Arial"/>
            <w:noProof/>
          </w:rPr>
          <w:drawing>
            <wp:inline distT="0" distB="0" distL="0" distR="0" wp14:anchorId="5C872B67" wp14:editId="30A2E9A0">
              <wp:extent cx="8229600" cy="411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ux.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ins>
    </w:p>
    <w:sectPr w:rsidR="00974638" w:rsidRPr="00F1173C" w:rsidSect="00187BF3">
      <w:pgSz w:w="15840" w:h="12240" w:orient="landscape"/>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72" w:author="copyeditor" w:date="2020-02-22T19:30:00Z" w:initials="JBH">
    <w:p w14:paraId="4D6674E5" w14:textId="31E28238" w:rsidR="003176A1" w:rsidRDefault="003176A1">
      <w:pPr>
        <w:pStyle w:val="CommentText"/>
      </w:pPr>
      <w:r>
        <w:rPr>
          <w:rStyle w:val="CommentReference"/>
        </w:rPr>
        <w:annotationRef/>
      </w:r>
      <w:r>
        <w:t xml:space="preserve">AQ: Please note these values overlap. Please review and correct. For example, should “0.5–4.5, 4.5–17.5” be (1) “0.5–&lt;4.5, 4.5–17.5”; (2) “0.5–≤4.5, 4.6–17.5” or “0.5–4.5, &gt;4.5–17.5” or another option? </w:t>
      </w:r>
    </w:p>
  </w:comment>
  <w:comment w:id="473" w:author="nader soltani" w:date="2020-03-10T11:19:00Z" w:initials="ns">
    <w:p w14:paraId="7CE93D0D" w14:textId="17411FAD" w:rsidR="003176A1" w:rsidRDefault="003176A1">
      <w:pPr>
        <w:pStyle w:val="CommentText"/>
      </w:pPr>
      <w:r>
        <w:rPr>
          <w:rStyle w:val="CommentReference"/>
        </w:rPr>
        <w:annotationRef/>
      </w:r>
      <w:r>
        <w:t>OK as set. Readers will know that these are approximate values. Changing it makes it more confusing.</w:t>
      </w:r>
    </w:p>
  </w:comment>
  <w:comment w:id="626" w:author="copyeditor" w:date="2020-02-22T19:40:00Z" w:initials="JBH">
    <w:p w14:paraId="2EEA62C2" w14:textId="2FDFA8B2" w:rsidR="003176A1" w:rsidRDefault="003176A1">
      <w:pPr>
        <w:pStyle w:val="CommentText"/>
      </w:pPr>
      <w:r>
        <w:rPr>
          <w:rStyle w:val="CommentReference"/>
        </w:rPr>
        <w:annotationRef/>
      </w:r>
      <w:r>
        <w:t>AQ: Please define “B” used in this sentence.</w:t>
      </w:r>
    </w:p>
  </w:comment>
  <w:comment w:id="1278" w:author="copyeditor" w:date="2020-02-23T11:33:00Z" w:initials="JBH">
    <w:p w14:paraId="7CB035FE" w14:textId="3116598F" w:rsidR="003176A1" w:rsidRDefault="003176A1">
      <w:pPr>
        <w:pStyle w:val="CommentText"/>
      </w:pPr>
      <w:r>
        <w:rPr>
          <w:rStyle w:val="CommentReference"/>
        </w:rPr>
        <w:annotationRef/>
      </w:r>
      <w:r>
        <w:t>AQ: Does this edit preserve your intent?</w:t>
      </w:r>
    </w:p>
  </w:comment>
  <w:comment w:id="1279" w:author="nader soltani" w:date="2020-03-10T09:44:00Z" w:initials="ns">
    <w:p w14:paraId="51271745" w14:textId="42E90D17" w:rsidR="003176A1" w:rsidRDefault="003176A1">
      <w:pPr>
        <w:pStyle w:val="CommentText"/>
      </w:pPr>
      <w:r>
        <w:rPr>
          <w:rStyle w:val="CommentReference"/>
        </w:rPr>
        <w:annotationRef/>
      </w:r>
      <w:r>
        <w:t>No, please keep it as it was before</w:t>
      </w:r>
    </w:p>
  </w:comment>
  <w:comment w:id="1324" w:author="copyeditor" w:date="2020-02-23T11:38:00Z" w:initials="JBH">
    <w:p w14:paraId="122821A5" w14:textId="3D605656" w:rsidR="003176A1" w:rsidRDefault="003176A1">
      <w:pPr>
        <w:pStyle w:val="CommentText"/>
      </w:pPr>
      <w:r>
        <w:rPr>
          <w:rStyle w:val="CommentReference"/>
        </w:rPr>
        <w:annotationRef/>
      </w:r>
      <w:r>
        <w:t>AQ: Does the edit changing “24 h” to “24 h after dicamba application” preserve your intent?</w:t>
      </w:r>
    </w:p>
  </w:comment>
  <w:comment w:id="1541" w:author="copyeditor" w:date="2020-02-23T12:16:00Z" w:initials="JBH">
    <w:p w14:paraId="0F5E7246" w14:textId="7FE7BB23" w:rsidR="003176A1" w:rsidRDefault="003176A1">
      <w:pPr>
        <w:pStyle w:val="CommentText"/>
      </w:pPr>
      <w:r>
        <w:rPr>
          <w:rStyle w:val="CommentReference"/>
        </w:rPr>
        <w:annotationRef/>
      </w:r>
      <w:r>
        <w:t>AQ: Please provide the date you accessed this URL.</w:t>
      </w:r>
    </w:p>
  </w:comment>
  <w:comment w:id="1575" w:author="copyeditor" w:date="2020-02-23T12:21:00Z" w:initials="JBH">
    <w:p w14:paraId="2D3C91AF" w14:textId="16A12FEE" w:rsidR="003176A1" w:rsidRDefault="003176A1">
      <w:pPr>
        <w:pStyle w:val="CommentText"/>
      </w:pPr>
      <w:r>
        <w:rPr>
          <w:rStyle w:val="CommentReference"/>
        </w:rPr>
        <w:annotationRef/>
      </w:r>
      <w:r>
        <w:t>AQ: Please provide the URL you accessed.</w:t>
      </w:r>
    </w:p>
  </w:comment>
  <w:comment w:id="1576" w:author="nader soltani" w:date="2020-03-10T09:49:00Z" w:initials="ns">
    <w:p w14:paraId="77BD076B" w14:textId="420CA25E" w:rsidR="003176A1" w:rsidRDefault="003176A1">
      <w:pPr>
        <w:pStyle w:val="CommentText"/>
      </w:pPr>
      <w:r>
        <w:rPr>
          <w:rStyle w:val="CommentReference"/>
        </w:rPr>
        <w:annotationRef/>
      </w:r>
      <w:r w:rsidRPr="00006D23">
        <w:t>https://www.stltoday.com/business/local/missouri-and-arkansas-ban-dicamba-herbicide-as-complaints-snowball/article_2f0739e8-1b7f-5759-81b2-d78b7e249bac.html</w:t>
      </w:r>
    </w:p>
  </w:comment>
  <w:comment w:id="1590" w:author="copyeditor" w:date="2020-03-09T17:32:00Z" w:initials="JBH">
    <w:p w14:paraId="12DB0A61" w14:textId="36BD1F99" w:rsidR="003176A1" w:rsidRDefault="003176A1">
      <w:pPr>
        <w:pStyle w:val="CommentText"/>
      </w:pPr>
      <w:r>
        <w:rPr>
          <w:rStyle w:val="CommentReference"/>
        </w:rPr>
        <w:annotationRef/>
      </w:r>
      <w:r>
        <w:t>AQ: You had marked the Majewski et al 1990 source for deletion in the first round of query responses you returned today; however, the source is cited in the text, so this entry in References has been retained.</w:t>
      </w:r>
    </w:p>
  </w:comment>
  <w:comment w:id="1591" w:author="nader soltani" w:date="2020-03-10T09:50:00Z" w:initials="ns">
    <w:p w14:paraId="1A269D02" w14:textId="67C65634" w:rsidR="003176A1" w:rsidRDefault="003176A1">
      <w:pPr>
        <w:pStyle w:val="CommentText"/>
      </w:pPr>
      <w:r>
        <w:rPr>
          <w:rStyle w:val="CommentReference"/>
        </w:rPr>
        <w:annotationRef/>
      </w:r>
      <w:r>
        <w:t>Ok as set</w:t>
      </w:r>
    </w:p>
  </w:comment>
  <w:comment w:id="1605" w:author="copyeditor" w:date="2020-02-23T12:27:00Z" w:initials="JBH">
    <w:p w14:paraId="027B9B9A" w14:textId="06DC16D6" w:rsidR="003176A1" w:rsidRDefault="003176A1">
      <w:pPr>
        <w:pStyle w:val="CommentText"/>
      </w:pPr>
      <w:r>
        <w:rPr>
          <w:rStyle w:val="CommentReference"/>
        </w:rPr>
        <w:annotationRef/>
      </w:r>
      <w:r>
        <w:t xml:space="preserve">AQ: Please confirm the edits to the Norsworthy et al source </w:t>
      </w:r>
      <w:proofErr w:type="gramStart"/>
      <w:r>
        <w:t>are</w:t>
      </w:r>
      <w:proofErr w:type="gramEnd"/>
      <w:r>
        <w:t xml:space="preserve"> correct.</w:t>
      </w:r>
    </w:p>
  </w:comment>
  <w:comment w:id="1606" w:author="nader soltani" w:date="2020-03-10T09:51:00Z" w:initials="ns">
    <w:p w14:paraId="3ADF84D3" w14:textId="7CFBA36C" w:rsidR="003176A1" w:rsidRDefault="003176A1">
      <w:pPr>
        <w:pStyle w:val="CommentText"/>
      </w:pPr>
      <w:r>
        <w:rPr>
          <w:rStyle w:val="CommentReference"/>
        </w:rPr>
        <w:annotationRef/>
      </w:r>
      <w:r>
        <w:t>Ok as set</w:t>
      </w:r>
    </w:p>
  </w:comment>
  <w:comment w:id="1861" w:author="copyeditor" w:date="2020-02-23T13:00:00Z" w:initials="JBH">
    <w:p w14:paraId="76571D7E" w14:textId="5C78C8A8" w:rsidR="003176A1" w:rsidRDefault="003176A1">
      <w:pPr>
        <w:pStyle w:val="CommentText"/>
      </w:pPr>
      <w:r>
        <w:rPr>
          <w:rStyle w:val="CommentReference"/>
        </w:rPr>
        <w:annotationRef/>
      </w:r>
      <w:r>
        <w:t>AQ: Table 3 abbreviations: Please define the dash used in the table.</w:t>
      </w:r>
    </w:p>
  </w:comment>
  <w:comment w:id="1971" w:author="Guilherme Sousa Alves" w:date="2020-03-10T18:53:00Z" w:initials="GSA">
    <w:p w14:paraId="20F7A270" w14:textId="3B72CBFB" w:rsidR="003176A1" w:rsidRDefault="003176A1">
      <w:pPr>
        <w:pStyle w:val="CommentText"/>
      </w:pPr>
      <w:r>
        <w:rPr>
          <w:rStyle w:val="CommentReference"/>
        </w:rPr>
        <w:annotationRef/>
      </w:r>
      <w:r>
        <w:t>Changed as requested.</w:t>
      </w:r>
    </w:p>
  </w:comment>
  <w:comment w:id="2147" w:author="copyeditor" w:date="2020-02-23T13:03:00Z" w:initials="JBH">
    <w:p w14:paraId="43E6A348" w14:textId="3A87CC7B" w:rsidR="003176A1" w:rsidRDefault="003176A1">
      <w:pPr>
        <w:pStyle w:val="CommentText"/>
      </w:pPr>
      <w:r>
        <w:rPr>
          <w:rStyle w:val="CommentReference"/>
        </w:rPr>
        <w:annotationRef/>
      </w:r>
      <w:r>
        <w:t xml:space="preserve">AQ: Can you resubmit this figure with the following changes: the y-axis label should read: Frequency (%) and the % symbols should be removed from the y-axis intervals. In the color key, please change the hyphens to </w:t>
      </w:r>
      <w:proofErr w:type="spellStart"/>
      <w:r>
        <w:t>en</w:t>
      </w:r>
      <w:proofErr w:type="spellEnd"/>
      <w:r>
        <w:t xml:space="preserve"> dashes (–) and close up the spaces. For example: 0–2</w:t>
      </w:r>
    </w:p>
  </w:comment>
  <w:comment w:id="2148" w:author="nader soltani" w:date="2020-03-10T11:03:00Z" w:initials="ns">
    <w:p w14:paraId="4A8444FE" w14:textId="77777777" w:rsidR="003176A1" w:rsidRDefault="003176A1" w:rsidP="006C6F9D">
      <w:pPr>
        <w:pStyle w:val="CommentText"/>
      </w:pPr>
      <w:r>
        <w:rPr>
          <w:rStyle w:val="CommentReference"/>
        </w:rPr>
        <w:annotationRef/>
      </w:r>
      <w:r>
        <w:rPr>
          <w:rStyle w:val="CommentReference"/>
        </w:rPr>
        <w:annotationRef/>
      </w:r>
      <w:r>
        <w:t>I’ve asked the coauthor that did this figure to redo it based on your comments.</w:t>
      </w:r>
    </w:p>
    <w:p w14:paraId="63CE1C44" w14:textId="751F53B0" w:rsidR="003176A1" w:rsidRDefault="003176A1">
      <w:pPr>
        <w:pStyle w:val="CommentText"/>
      </w:pPr>
    </w:p>
  </w:comment>
  <w:comment w:id="2149" w:author="Guilherme Sousa Alves" w:date="2020-03-10T17:55:00Z" w:initials="GSA">
    <w:p w14:paraId="2423A83B" w14:textId="6E1D008B" w:rsidR="003176A1" w:rsidRDefault="003176A1" w:rsidP="0088607F">
      <w:pPr>
        <w:pStyle w:val="CommentText"/>
      </w:pPr>
      <w:r>
        <w:rPr>
          <w:rStyle w:val="CommentReference"/>
        </w:rPr>
        <w:annotationRef/>
      </w:r>
      <w:r>
        <w:t>Changed as requested</w:t>
      </w:r>
    </w:p>
  </w:comment>
  <w:comment w:id="2161" w:author="copyeditor" w:date="2020-02-23T13:13:00Z" w:initials="JBH">
    <w:p w14:paraId="62BB9492" w14:textId="0B3EAD6A" w:rsidR="003176A1" w:rsidRDefault="003176A1">
      <w:pPr>
        <w:pStyle w:val="CommentText"/>
      </w:pPr>
      <w:r>
        <w:rPr>
          <w:rStyle w:val="CommentReference"/>
        </w:rPr>
        <w:annotationRef/>
      </w:r>
      <w:r>
        <w:t xml:space="preserve">Figure 3: In the figure caption, please define h, H, and change (Δ) in Θ (i.e., what does Θ stand for?). In the </w:t>
      </w:r>
      <w:r w:rsidRPr="0076401B">
        <w:rPr>
          <w:i/>
        </w:rPr>
        <w:t>y</w:t>
      </w:r>
      <w:r>
        <w:t xml:space="preserve">-axis label, please remove the degree symbol. Journal style just uses C. And please set the left-side </w:t>
      </w:r>
      <w:r w:rsidRPr="0076401B">
        <w:rPr>
          <w:i/>
        </w:rPr>
        <w:t>y</w:t>
      </w:r>
      <w:r>
        <w:t>-axis labels in sentence case as you have the right-side labels (i.e., only the first letter of the first word is capitalized).</w:t>
      </w:r>
    </w:p>
  </w:comment>
  <w:comment w:id="2162" w:author="nader soltani" w:date="2020-03-10T11:02:00Z" w:initials="ns">
    <w:p w14:paraId="56FBB497" w14:textId="15873C87" w:rsidR="003176A1" w:rsidRDefault="003176A1">
      <w:pPr>
        <w:pStyle w:val="CommentText"/>
      </w:pPr>
      <w:r>
        <w:rPr>
          <w:rStyle w:val="CommentReference"/>
        </w:rPr>
        <w:annotationRef/>
      </w:r>
      <w:r>
        <w:t>I’ve asked the coauthor that did this figure to redo it based on your comments.</w:t>
      </w:r>
    </w:p>
  </w:comment>
  <w:comment w:id="2163" w:author="Guilherme Sousa Alves" w:date="2020-03-10T17:57:00Z" w:initials="GSA">
    <w:p w14:paraId="5CD5D8EB" w14:textId="7356F6E7" w:rsidR="003176A1" w:rsidRDefault="003176A1">
      <w:pPr>
        <w:pStyle w:val="CommentText"/>
      </w:pPr>
      <w:r>
        <w:rPr>
          <w:rStyle w:val="CommentReference"/>
        </w:rPr>
        <w:annotationRef/>
      </w:r>
      <w:r>
        <w:t>Changed as requested.</w:t>
      </w:r>
    </w:p>
  </w:comment>
  <w:comment w:id="2173" w:author="copyeditor" w:date="2020-03-09T17:42:00Z" w:initials="JBH">
    <w:p w14:paraId="7051F068" w14:textId="2DAC2486" w:rsidR="003176A1" w:rsidRDefault="003176A1">
      <w:pPr>
        <w:pStyle w:val="CommentText"/>
      </w:pPr>
      <w:r>
        <w:rPr>
          <w:rStyle w:val="CommentReference"/>
        </w:rPr>
        <w:annotationRef/>
      </w:r>
      <w:r>
        <w:t>Production: Please use revised figure.</w:t>
      </w:r>
    </w:p>
  </w:comment>
  <w:comment w:id="2190" w:author="copyeditor" w:date="2020-03-09T17:38:00Z" w:initials="JBH">
    <w:p w14:paraId="118CE029" w14:textId="7966C34F" w:rsidR="003176A1" w:rsidRDefault="003176A1">
      <w:pPr>
        <w:pStyle w:val="CommentText"/>
      </w:pPr>
      <w:r>
        <w:rPr>
          <w:rStyle w:val="CommentReference"/>
        </w:rPr>
        <w:annotationRef/>
      </w:r>
      <w:r>
        <w:t>Jamie: The new figures submitted by the author don’t address all the edits that were requested to meet journal style. Can the production folks do what they can with the following in the revised figure file?</w:t>
      </w:r>
    </w:p>
    <w:p w14:paraId="0E189997" w14:textId="03068008" w:rsidR="003176A1" w:rsidRDefault="003176A1">
      <w:pPr>
        <w:pStyle w:val="CommentText"/>
      </w:pPr>
      <w:r>
        <w:t xml:space="preserve">Please change “ƞg” to “ng” in the </w:t>
      </w:r>
      <w:r w:rsidRPr="009C0EB4">
        <w:rPr>
          <w:i/>
        </w:rPr>
        <w:t>y</w:t>
      </w:r>
      <w:r>
        <w:t>-axis labels. Please use a comma numbers ≥4-digits.</w:t>
      </w:r>
    </w:p>
  </w:comment>
  <w:comment w:id="2204" w:author="copyeditor" w:date="2020-03-09T17:42:00Z" w:initials="JBH">
    <w:p w14:paraId="0D0F43A8" w14:textId="0484E7B1" w:rsidR="003176A1" w:rsidRDefault="003176A1">
      <w:pPr>
        <w:pStyle w:val="CommentText"/>
      </w:pPr>
      <w:r>
        <w:rPr>
          <w:rStyle w:val="CommentReference"/>
        </w:rPr>
        <w:annotationRef/>
      </w:r>
      <w:r>
        <w:t>Production: Can you change the Greek letter ƞ (in ƞg) to roman “n”: ng?</w:t>
      </w:r>
    </w:p>
  </w:comment>
  <w:comment w:id="2205" w:author="Guilherme Sousa Alves" w:date="2020-03-10T18:49:00Z" w:initials="GSA">
    <w:p w14:paraId="4703581E" w14:textId="029ECA10" w:rsidR="003176A1" w:rsidRDefault="003176A1" w:rsidP="00E10B2D">
      <w:pPr>
        <w:pStyle w:val="CommentText"/>
      </w:pPr>
      <w:r>
        <w:rPr>
          <w:rStyle w:val="CommentReference"/>
        </w:rPr>
        <w:annotationRef/>
      </w:r>
      <w:r>
        <w:t xml:space="preserve">********Important*****Please, use new figures figure.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D6674E5" w15:done="0"/>
  <w15:commentEx w15:paraId="7CE93D0D" w15:paraIdParent="4D6674E5" w15:done="0"/>
  <w15:commentEx w15:paraId="2EEA62C2" w15:done="1"/>
  <w15:commentEx w15:paraId="7CB035FE" w15:done="0"/>
  <w15:commentEx w15:paraId="51271745" w15:paraIdParent="7CB035FE" w15:done="0"/>
  <w15:commentEx w15:paraId="122821A5" w15:done="1"/>
  <w15:commentEx w15:paraId="0F5E7246" w15:done="1"/>
  <w15:commentEx w15:paraId="2D3C91AF" w15:done="0"/>
  <w15:commentEx w15:paraId="77BD076B" w15:paraIdParent="2D3C91AF" w15:done="0"/>
  <w15:commentEx w15:paraId="12DB0A61" w15:done="0"/>
  <w15:commentEx w15:paraId="1A269D02" w15:paraIdParent="12DB0A61" w15:done="0"/>
  <w15:commentEx w15:paraId="027B9B9A" w15:done="0"/>
  <w15:commentEx w15:paraId="3ADF84D3" w15:paraIdParent="027B9B9A" w15:done="0"/>
  <w15:commentEx w15:paraId="76571D7E" w15:done="1"/>
  <w15:commentEx w15:paraId="20F7A270" w15:done="0"/>
  <w15:commentEx w15:paraId="43E6A348" w15:done="0"/>
  <w15:commentEx w15:paraId="63CE1C44" w15:paraIdParent="43E6A348" w15:done="0"/>
  <w15:commentEx w15:paraId="2423A83B" w15:paraIdParent="43E6A348" w15:done="0"/>
  <w15:commentEx w15:paraId="62BB9492" w15:done="0"/>
  <w15:commentEx w15:paraId="56FBB497" w15:paraIdParent="62BB9492" w15:done="0"/>
  <w15:commentEx w15:paraId="5CD5D8EB" w15:paraIdParent="62BB9492" w15:done="0"/>
  <w15:commentEx w15:paraId="7051F068" w15:done="0"/>
  <w15:commentEx w15:paraId="0E189997" w15:done="0"/>
  <w15:commentEx w15:paraId="0D0F43A8" w15:done="0"/>
  <w15:commentEx w15:paraId="4703581E" w15:paraIdParent="0D0F43A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6674E5" w16cid:durableId="21FBFFB9"/>
  <w16cid:commentId w16cid:paraId="7CE93D0D" w16cid:durableId="2211F65D"/>
  <w16cid:commentId w16cid:paraId="2EEA62C2" w16cid:durableId="21FC0211"/>
  <w16cid:commentId w16cid:paraId="7CB035FE" w16cid:durableId="21FCE18C"/>
  <w16cid:commentId w16cid:paraId="51271745" w16cid:durableId="2211DFE2"/>
  <w16cid:commentId w16cid:paraId="122821A5" w16cid:durableId="21FCE2CB"/>
  <w16cid:commentId w16cid:paraId="0F5E7246" w16cid:durableId="21FCEBA0"/>
  <w16cid:commentId w16cid:paraId="2D3C91AF" w16cid:durableId="21FCECC7"/>
  <w16cid:commentId w16cid:paraId="77BD076B" w16cid:durableId="2211E132"/>
  <w16cid:commentId w16cid:paraId="12DB0A61" w16cid:durableId="2210FC1E"/>
  <w16cid:commentId w16cid:paraId="1A269D02" w16cid:durableId="2211E180"/>
  <w16cid:commentId w16cid:paraId="027B9B9A" w16cid:durableId="21FCEE4D"/>
  <w16cid:commentId w16cid:paraId="3ADF84D3" w16cid:durableId="2211E18E"/>
  <w16cid:commentId w16cid:paraId="76571D7E" w16cid:durableId="21FCF5F4"/>
  <w16cid:commentId w16cid:paraId="20F7A270" w16cid:durableId="22231E83"/>
  <w16cid:commentId w16cid:paraId="43E6A348" w16cid:durableId="21FCF69B"/>
  <w16cid:commentId w16cid:paraId="63CE1C44" w16cid:durableId="2211F297"/>
  <w16cid:commentId w16cid:paraId="2423A83B" w16cid:durableId="22231E86"/>
  <w16cid:commentId w16cid:paraId="62BB9492" w16cid:durableId="21FCF906"/>
  <w16cid:commentId w16cid:paraId="56FBB497" w16cid:durableId="2211F24E"/>
  <w16cid:commentId w16cid:paraId="5CD5D8EB" w16cid:durableId="22231E89"/>
  <w16cid:commentId w16cid:paraId="7051F068" w16cid:durableId="2210FE6C"/>
  <w16cid:commentId w16cid:paraId="0E189997" w16cid:durableId="2210FD92"/>
  <w16cid:commentId w16cid:paraId="0D0F43A8" w16cid:durableId="2210FE8E"/>
  <w16cid:commentId w16cid:paraId="4703581E" w16cid:durableId="22231E8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F8A151" w14:textId="77777777" w:rsidR="009E7E9D" w:rsidRDefault="009E7E9D" w:rsidP="00414467">
      <w:pPr>
        <w:spacing w:after="0" w:line="240" w:lineRule="auto"/>
      </w:pPr>
      <w:r>
        <w:separator/>
      </w:r>
    </w:p>
  </w:endnote>
  <w:endnote w:type="continuationSeparator" w:id="0">
    <w:p w14:paraId="6B0BE88C" w14:textId="77777777" w:rsidR="009E7E9D" w:rsidRDefault="009E7E9D" w:rsidP="004144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altName w:val="Arial"/>
    <w:panose1 w:val="020B0604020202020204"/>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007E58" w14:textId="77777777" w:rsidR="009E7E9D" w:rsidRDefault="009E7E9D" w:rsidP="00414467">
      <w:pPr>
        <w:spacing w:after="0" w:line="240" w:lineRule="auto"/>
      </w:pPr>
      <w:r>
        <w:separator/>
      </w:r>
    </w:p>
  </w:footnote>
  <w:footnote w:type="continuationSeparator" w:id="0">
    <w:p w14:paraId="5BFC47F2" w14:textId="77777777" w:rsidR="009E7E9D" w:rsidRDefault="009E7E9D" w:rsidP="004144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301E388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243D70"/>
    <w:multiLevelType w:val="multilevel"/>
    <w:tmpl w:val="430E0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C410298"/>
    <w:multiLevelType w:val="hybridMultilevel"/>
    <w:tmpl w:val="35182F1A"/>
    <w:lvl w:ilvl="0" w:tplc="83746FB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C5077EA"/>
    <w:multiLevelType w:val="multilevel"/>
    <w:tmpl w:val="217034B0"/>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
  </w:num>
  <w:num w:numId="3">
    <w:abstractNumId w:val="2"/>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opyeditor">
    <w15:presenceInfo w15:providerId="None" w15:userId="copyeditor"/>
  </w15:person>
  <w15:person w15:author="nader soltani">
    <w15:presenceInfo w15:providerId="Windows Live" w15:userId="4b94ba4dca47c9a2"/>
  </w15:person>
  <w15:person w15:author="Rodrigo Werle">
    <w15:presenceInfo w15:providerId="None" w15:userId="Rodrigo Werle"/>
  </w15:person>
  <w15:person w15:author="Guilherme Sousa Alves">
    <w15:presenceInfo w15:providerId="None" w15:userId="Guilherme Sousa Al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trackRevisions/>
  <w:defaultTabStop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168F"/>
    <w:rsid w:val="00000BDC"/>
    <w:rsid w:val="00000E82"/>
    <w:rsid w:val="0000159B"/>
    <w:rsid w:val="00002061"/>
    <w:rsid w:val="00002883"/>
    <w:rsid w:val="00002C61"/>
    <w:rsid w:val="00002FC1"/>
    <w:rsid w:val="00005495"/>
    <w:rsid w:val="0000558D"/>
    <w:rsid w:val="00005D73"/>
    <w:rsid w:val="00006D23"/>
    <w:rsid w:val="00007ADB"/>
    <w:rsid w:val="00007D52"/>
    <w:rsid w:val="000104D4"/>
    <w:rsid w:val="0001098F"/>
    <w:rsid w:val="00010E71"/>
    <w:rsid w:val="00011098"/>
    <w:rsid w:val="00012383"/>
    <w:rsid w:val="0001290F"/>
    <w:rsid w:val="0001593B"/>
    <w:rsid w:val="000159E5"/>
    <w:rsid w:val="00015F0B"/>
    <w:rsid w:val="0001627F"/>
    <w:rsid w:val="00020042"/>
    <w:rsid w:val="00020137"/>
    <w:rsid w:val="000214EB"/>
    <w:rsid w:val="00021768"/>
    <w:rsid w:val="0002180C"/>
    <w:rsid w:val="00021E57"/>
    <w:rsid w:val="00021EE5"/>
    <w:rsid w:val="000220E2"/>
    <w:rsid w:val="00022172"/>
    <w:rsid w:val="000229C0"/>
    <w:rsid w:val="000231EF"/>
    <w:rsid w:val="00023633"/>
    <w:rsid w:val="00023A44"/>
    <w:rsid w:val="00023B9E"/>
    <w:rsid w:val="00023DF0"/>
    <w:rsid w:val="0002596D"/>
    <w:rsid w:val="00025F95"/>
    <w:rsid w:val="0002664F"/>
    <w:rsid w:val="00026B57"/>
    <w:rsid w:val="00026EFB"/>
    <w:rsid w:val="00026F9C"/>
    <w:rsid w:val="000270F4"/>
    <w:rsid w:val="0003084D"/>
    <w:rsid w:val="000319A0"/>
    <w:rsid w:val="00031A66"/>
    <w:rsid w:val="00032BC6"/>
    <w:rsid w:val="000330E2"/>
    <w:rsid w:val="00033230"/>
    <w:rsid w:val="000335C1"/>
    <w:rsid w:val="0003390F"/>
    <w:rsid w:val="00033C87"/>
    <w:rsid w:val="0003418F"/>
    <w:rsid w:val="00034387"/>
    <w:rsid w:val="00034C8E"/>
    <w:rsid w:val="00035D4A"/>
    <w:rsid w:val="00035E12"/>
    <w:rsid w:val="0003624E"/>
    <w:rsid w:val="00037066"/>
    <w:rsid w:val="0003794B"/>
    <w:rsid w:val="00040269"/>
    <w:rsid w:val="000402EC"/>
    <w:rsid w:val="0004051D"/>
    <w:rsid w:val="00040808"/>
    <w:rsid w:val="00040C5D"/>
    <w:rsid w:val="000416BA"/>
    <w:rsid w:val="00042220"/>
    <w:rsid w:val="00042C63"/>
    <w:rsid w:val="00043356"/>
    <w:rsid w:val="00043E45"/>
    <w:rsid w:val="0004416C"/>
    <w:rsid w:val="00044D03"/>
    <w:rsid w:val="00045211"/>
    <w:rsid w:val="00045A55"/>
    <w:rsid w:val="00046603"/>
    <w:rsid w:val="00046701"/>
    <w:rsid w:val="00046F10"/>
    <w:rsid w:val="00047FD4"/>
    <w:rsid w:val="00050D14"/>
    <w:rsid w:val="00051CA6"/>
    <w:rsid w:val="00051EDD"/>
    <w:rsid w:val="000528D0"/>
    <w:rsid w:val="00053701"/>
    <w:rsid w:val="000540DD"/>
    <w:rsid w:val="000541D2"/>
    <w:rsid w:val="000547FB"/>
    <w:rsid w:val="00054CB0"/>
    <w:rsid w:val="0005592B"/>
    <w:rsid w:val="00060487"/>
    <w:rsid w:val="00060816"/>
    <w:rsid w:val="00061602"/>
    <w:rsid w:val="00061BA6"/>
    <w:rsid w:val="00064549"/>
    <w:rsid w:val="00064D08"/>
    <w:rsid w:val="00065040"/>
    <w:rsid w:val="00065183"/>
    <w:rsid w:val="00066896"/>
    <w:rsid w:val="00066AAC"/>
    <w:rsid w:val="00066CA1"/>
    <w:rsid w:val="000679DD"/>
    <w:rsid w:val="00067AB6"/>
    <w:rsid w:val="0007011D"/>
    <w:rsid w:val="00070125"/>
    <w:rsid w:val="000707AB"/>
    <w:rsid w:val="0007137A"/>
    <w:rsid w:val="000715D5"/>
    <w:rsid w:val="00071837"/>
    <w:rsid w:val="00071F81"/>
    <w:rsid w:val="0007206B"/>
    <w:rsid w:val="00072096"/>
    <w:rsid w:val="0007249E"/>
    <w:rsid w:val="0007286F"/>
    <w:rsid w:val="0007321E"/>
    <w:rsid w:val="000732F7"/>
    <w:rsid w:val="000733E2"/>
    <w:rsid w:val="00073809"/>
    <w:rsid w:val="00076895"/>
    <w:rsid w:val="00076DF8"/>
    <w:rsid w:val="000770DE"/>
    <w:rsid w:val="000777CE"/>
    <w:rsid w:val="00077B59"/>
    <w:rsid w:val="00082BAF"/>
    <w:rsid w:val="00082BC5"/>
    <w:rsid w:val="00082C10"/>
    <w:rsid w:val="00082FF4"/>
    <w:rsid w:val="00085ED7"/>
    <w:rsid w:val="000866A8"/>
    <w:rsid w:val="000871E4"/>
    <w:rsid w:val="000874DE"/>
    <w:rsid w:val="00087ACB"/>
    <w:rsid w:val="00090FC5"/>
    <w:rsid w:val="0009200E"/>
    <w:rsid w:val="00093C43"/>
    <w:rsid w:val="00094E1B"/>
    <w:rsid w:val="00096C46"/>
    <w:rsid w:val="00096FE6"/>
    <w:rsid w:val="00097AC6"/>
    <w:rsid w:val="000A010F"/>
    <w:rsid w:val="000A0D36"/>
    <w:rsid w:val="000A1305"/>
    <w:rsid w:val="000A144B"/>
    <w:rsid w:val="000A168D"/>
    <w:rsid w:val="000A22E5"/>
    <w:rsid w:val="000A240F"/>
    <w:rsid w:val="000A2666"/>
    <w:rsid w:val="000A3BFE"/>
    <w:rsid w:val="000A3EA4"/>
    <w:rsid w:val="000A745F"/>
    <w:rsid w:val="000B0D1D"/>
    <w:rsid w:val="000B4173"/>
    <w:rsid w:val="000B5E8F"/>
    <w:rsid w:val="000B67A9"/>
    <w:rsid w:val="000B69AB"/>
    <w:rsid w:val="000B7374"/>
    <w:rsid w:val="000C01BC"/>
    <w:rsid w:val="000C0741"/>
    <w:rsid w:val="000C140E"/>
    <w:rsid w:val="000C2047"/>
    <w:rsid w:val="000C21AE"/>
    <w:rsid w:val="000C326B"/>
    <w:rsid w:val="000C4141"/>
    <w:rsid w:val="000C466F"/>
    <w:rsid w:val="000C5785"/>
    <w:rsid w:val="000C5906"/>
    <w:rsid w:val="000C5F2C"/>
    <w:rsid w:val="000C6D6C"/>
    <w:rsid w:val="000C706B"/>
    <w:rsid w:val="000C7350"/>
    <w:rsid w:val="000C73F2"/>
    <w:rsid w:val="000C7556"/>
    <w:rsid w:val="000C7630"/>
    <w:rsid w:val="000C7925"/>
    <w:rsid w:val="000D076B"/>
    <w:rsid w:val="000D16F7"/>
    <w:rsid w:val="000D18BA"/>
    <w:rsid w:val="000D53DA"/>
    <w:rsid w:val="000D5CF2"/>
    <w:rsid w:val="000D5DEE"/>
    <w:rsid w:val="000D617D"/>
    <w:rsid w:val="000D6EB6"/>
    <w:rsid w:val="000D7053"/>
    <w:rsid w:val="000D7B43"/>
    <w:rsid w:val="000D7EF4"/>
    <w:rsid w:val="000D7F90"/>
    <w:rsid w:val="000E02EC"/>
    <w:rsid w:val="000E0BA3"/>
    <w:rsid w:val="000E110E"/>
    <w:rsid w:val="000E1AE6"/>
    <w:rsid w:val="000E1EBE"/>
    <w:rsid w:val="000E28C1"/>
    <w:rsid w:val="000E2BF3"/>
    <w:rsid w:val="000E32AC"/>
    <w:rsid w:val="000E37DE"/>
    <w:rsid w:val="000E4696"/>
    <w:rsid w:val="000E46FD"/>
    <w:rsid w:val="000E5377"/>
    <w:rsid w:val="000E599E"/>
    <w:rsid w:val="000E5AF5"/>
    <w:rsid w:val="000E6101"/>
    <w:rsid w:val="000E6B42"/>
    <w:rsid w:val="000E709F"/>
    <w:rsid w:val="000E75C5"/>
    <w:rsid w:val="000F139F"/>
    <w:rsid w:val="000F1C86"/>
    <w:rsid w:val="000F243B"/>
    <w:rsid w:val="000F283D"/>
    <w:rsid w:val="000F3302"/>
    <w:rsid w:val="000F39E1"/>
    <w:rsid w:val="000F43A9"/>
    <w:rsid w:val="000F5B7A"/>
    <w:rsid w:val="000F646D"/>
    <w:rsid w:val="000F64D3"/>
    <w:rsid w:val="000F7396"/>
    <w:rsid w:val="000F7D4C"/>
    <w:rsid w:val="00100EDF"/>
    <w:rsid w:val="00103A18"/>
    <w:rsid w:val="00104357"/>
    <w:rsid w:val="00104581"/>
    <w:rsid w:val="00104D04"/>
    <w:rsid w:val="00104D15"/>
    <w:rsid w:val="00105486"/>
    <w:rsid w:val="0010692B"/>
    <w:rsid w:val="001105A0"/>
    <w:rsid w:val="001105F8"/>
    <w:rsid w:val="00110760"/>
    <w:rsid w:val="00111053"/>
    <w:rsid w:val="00111166"/>
    <w:rsid w:val="001113E4"/>
    <w:rsid w:val="001117B3"/>
    <w:rsid w:val="00111910"/>
    <w:rsid w:val="001126A4"/>
    <w:rsid w:val="00113566"/>
    <w:rsid w:val="00113BA9"/>
    <w:rsid w:val="00114565"/>
    <w:rsid w:val="00114B2C"/>
    <w:rsid w:val="00115EA7"/>
    <w:rsid w:val="00116A24"/>
    <w:rsid w:val="00117359"/>
    <w:rsid w:val="00120A6F"/>
    <w:rsid w:val="00121A28"/>
    <w:rsid w:val="00121A7B"/>
    <w:rsid w:val="00121F56"/>
    <w:rsid w:val="0012258C"/>
    <w:rsid w:val="0012478F"/>
    <w:rsid w:val="00125EC5"/>
    <w:rsid w:val="00126518"/>
    <w:rsid w:val="00126ED2"/>
    <w:rsid w:val="001272C1"/>
    <w:rsid w:val="00132AFE"/>
    <w:rsid w:val="00132F43"/>
    <w:rsid w:val="0013461A"/>
    <w:rsid w:val="0013500B"/>
    <w:rsid w:val="00135D83"/>
    <w:rsid w:val="00135EAF"/>
    <w:rsid w:val="001361FA"/>
    <w:rsid w:val="00136615"/>
    <w:rsid w:val="00136853"/>
    <w:rsid w:val="00136C58"/>
    <w:rsid w:val="001377EB"/>
    <w:rsid w:val="00142B99"/>
    <w:rsid w:val="00142D4D"/>
    <w:rsid w:val="00143080"/>
    <w:rsid w:val="00143C01"/>
    <w:rsid w:val="00143D69"/>
    <w:rsid w:val="00143E0A"/>
    <w:rsid w:val="00144532"/>
    <w:rsid w:val="00144550"/>
    <w:rsid w:val="0014644C"/>
    <w:rsid w:val="001469D3"/>
    <w:rsid w:val="00147A8A"/>
    <w:rsid w:val="00147F9C"/>
    <w:rsid w:val="0015108E"/>
    <w:rsid w:val="0015164F"/>
    <w:rsid w:val="0015281E"/>
    <w:rsid w:val="001530DB"/>
    <w:rsid w:val="001535A4"/>
    <w:rsid w:val="00154220"/>
    <w:rsid w:val="001550B4"/>
    <w:rsid w:val="001568AC"/>
    <w:rsid w:val="0015726E"/>
    <w:rsid w:val="0015779D"/>
    <w:rsid w:val="0015786A"/>
    <w:rsid w:val="00160503"/>
    <w:rsid w:val="001610C8"/>
    <w:rsid w:val="00162B42"/>
    <w:rsid w:val="001630AF"/>
    <w:rsid w:val="001636A8"/>
    <w:rsid w:val="00163B79"/>
    <w:rsid w:val="0016401B"/>
    <w:rsid w:val="00164496"/>
    <w:rsid w:val="00164AAF"/>
    <w:rsid w:val="0016633F"/>
    <w:rsid w:val="00170421"/>
    <w:rsid w:val="00170AD5"/>
    <w:rsid w:val="001714CC"/>
    <w:rsid w:val="00171F69"/>
    <w:rsid w:val="001724C8"/>
    <w:rsid w:val="00172A6A"/>
    <w:rsid w:val="00173795"/>
    <w:rsid w:val="00173B80"/>
    <w:rsid w:val="00173EA5"/>
    <w:rsid w:val="00173FDF"/>
    <w:rsid w:val="00177680"/>
    <w:rsid w:val="00177D69"/>
    <w:rsid w:val="00180C55"/>
    <w:rsid w:val="00181050"/>
    <w:rsid w:val="001814EB"/>
    <w:rsid w:val="001819C6"/>
    <w:rsid w:val="00181D28"/>
    <w:rsid w:val="00182032"/>
    <w:rsid w:val="00182690"/>
    <w:rsid w:val="00185273"/>
    <w:rsid w:val="0018690F"/>
    <w:rsid w:val="0018693D"/>
    <w:rsid w:val="00187721"/>
    <w:rsid w:val="001878B7"/>
    <w:rsid w:val="00187BF3"/>
    <w:rsid w:val="00187D59"/>
    <w:rsid w:val="001905D1"/>
    <w:rsid w:val="00190944"/>
    <w:rsid w:val="00190EE2"/>
    <w:rsid w:val="001910E6"/>
    <w:rsid w:val="00191164"/>
    <w:rsid w:val="00192D73"/>
    <w:rsid w:val="00193088"/>
    <w:rsid w:val="001930DD"/>
    <w:rsid w:val="00193496"/>
    <w:rsid w:val="00193624"/>
    <w:rsid w:val="001936E5"/>
    <w:rsid w:val="00193A97"/>
    <w:rsid w:val="00194B92"/>
    <w:rsid w:val="00195421"/>
    <w:rsid w:val="001957D3"/>
    <w:rsid w:val="00195D35"/>
    <w:rsid w:val="001963AE"/>
    <w:rsid w:val="001A24DE"/>
    <w:rsid w:val="001A29D8"/>
    <w:rsid w:val="001A2EEB"/>
    <w:rsid w:val="001A3210"/>
    <w:rsid w:val="001A4157"/>
    <w:rsid w:val="001A41C3"/>
    <w:rsid w:val="001A49BA"/>
    <w:rsid w:val="001A55A2"/>
    <w:rsid w:val="001A5888"/>
    <w:rsid w:val="001A5FD8"/>
    <w:rsid w:val="001A6293"/>
    <w:rsid w:val="001A65FA"/>
    <w:rsid w:val="001A6781"/>
    <w:rsid w:val="001A7A8C"/>
    <w:rsid w:val="001B0529"/>
    <w:rsid w:val="001B0D06"/>
    <w:rsid w:val="001B1CAE"/>
    <w:rsid w:val="001B2B93"/>
    <w:rsid w:val="001B2CF6"/>
    <w:rsid w:val="001B3388"/>
    <w:rsid w:val="001B3748"/>
    <w:rsid w:val="001B37A9"/>
    <w:rsid w:val="001B3ECE"/>
    <w:rsid w:val="001B3F58"/>
    <w:rsid w:val="001B5EA8"/>
    <w:rsid w:val="001B775D"/>
    <w:rsid w:val="001C15A2"/>
    <w:rsid w:val="001C1EA5"/>
    <w:rsid w:val="001C35D1"/>
    <w:rsid w:val="001C3E8E"/>
    <w:rsid w:val="001C436F"/>
    <w:rsid w:val="001C44A2"/>
    <w:rsid w:val="001C4911"/>
    <w:rsid w:val="001C593A"/>
    <w:rsid w:val="001C5F43"/>
    <w:rsid w:val="001C64FE"/>
    <w:rsid w:val="001C6F88"/>
    <w:rsid w:val="001C78BF"/>
    <w:rsid w:val="001D0CF7"/>
    <w:rsid w:val="001D26DF"/>
    <w:rsid w:val="001D3392"/>
    <w:rsid w:val="001D3FE2"/>
    <w:rsid w:val="001D4975"/>
    <w:rsid w:val="001D530A"/>
    <w:rsid w:val="001D53FF"/>
    <w:rsid w:val="001D552F"/>
    <w:rsid w:val="001D591C"/>
    <w:rsid w:val="001D5B3C"/>
    <w:rsid w:val="001D5F82"/>
    <w:rsid w:val="001D6708"/>
    <w:rsid w:val="001D6BF8"/>
    <w:rsid w:val="001D7106"/>
    <w:rsid w:val="001E0531"/>
    <w:rsid w:val="001E055E"/>
    <w:rsid w:val="001E110F"/>
    <w:rsid w:val="001E141D"/>
    <w:rsid w:val="001E15CC"/>
    <w:rsid w:val="001E210E"/>
    <w:rsid w:val="001E293B"/>
    <w:rsid w:val="001E3059"/>
    <w:rsid w:val="001E30A8"/>
    <w:rsid w:val="001E3A6B"/>
    <w:rsid w:val="001E484F"/>
    <w:rsid w:val="001E65D2"/>
    <w:rsid w:val="001E6EEE"/>
    <w:rsid w:val="001F0101"/>
    <w:rsid w:val="001F1789"/>
    <w:rsid w:val="001F18C0"/>
    <w:rsid w:val="001F19F6"/>
    <w:rsid w:val="001F3FC0"/>
    <w:rsid w:val="001F481D"/>
    <w:rsid w:val="001F5177"/>
    <w:rsid w:val="001F5198"/>
    <w:rsid w:val="001F5238"/>
    <w:rsid w:val="001F69E8"/>
    <w:rsid w:val="001F6F7C"/>
    <w:rsid w:val="001F7336"/>
    <w:rsid w:val="00200243"/>
    <w:rsid w:val="002004D8"/>
    <w:rsid w:val="00200615"/>
    <w:rsid w:val="0020073B"/>
    <w:rsid w:val="00200C76"/>
    <w:rsid w:val="002014E4"/>
    <w:rsid w:val="002022B7"/>
    <w:rsid w:val="0020237C"/>
    <w:rsid w:val="002024A4"/>
    <w:rsid w:val="00202DF2"/>
    <w:rsid w:val="002032BD"/>
    <w:rsid w:val="00203C75"/>
    <w:rsid w:val="00204593"/>
    <w:rsid w:val="002046D3"/>
    <w:rsid w:val="002048B4"/>
    <w:rsid w:val="002049FB"/>
    <w:rsid w:val="00204C8A"/>
    <w:rsid w:val="00204F33"/>
    <w:rsid w:val="00205779"/>
    <w:rsid w:val="002059A8"/>
    <w:rsid w:val="00205FCC"/>
    <w:rsid w:val="002108D8"/>
    <w:rsid w:val="00211316"/>
    <w:rsid w:val="002115AF"/>
    <w:rsid w:val="002116A5"/>
    <w:rsid w:val="00211F45"/>
    <w:rsid w:val="00212901"/>
    <w:rsid w:val="00214B47"/>
    <w:rsid w:val="002155EC"/>
    <w:rsid w:val="00215781"/>
    <w:rsid w:val="00216837"/>
    <w:rsid w:val="00216D1A"/>
    <w:rsid w:val="0021720B"/>
    <w:rsid w:val="00220079"/>
    <w:rsid w:val="0022147E"/>
    <w:rsid w:val="002214C9"/>
    <w:rsid w:val="00221637"/>
    <w:rsid w:val="00222366"/>
    <w:rsid w:val="002227F0"/>
    <w:rsid w:val="00222A59"/>
    <w:rsid w:val="00222BD4"/>
    <w:rsid w:val="002232AE"/>
    <w:rsid w:val="00223996"/>
    <w:rsid w:val="00223B07"/>
    <w:rsid w:val="00223C09"/>
    <w:rsid w:val="00223C58"/>
    <w:rsid w:val="00230A81"/>
    <w:rsid w:val="0023201F"/>
    <w:rsid w:val="00232C5D"/>
    <w:rsid w:val="00232D1E"/>
    <w:rsid w:val="00232DEF"/>
    <w:rsid w:val="00233974"/>
    <w:rsid w:val="00234DD2"/>
    <w:rsid w:val="00235B15"/>
    <w:rsid w:val="002367C9"/>
    <w:rsid w:val="00237267"/>
    <w:rsid w:val="00237753"/>
    <w:rsid w:val="00237C23"/>
    <w:rsid w:val="00237DE2"/>
    <w:rsid w:val="002404D8"/>
    <w:rsid w:val="00241470"/>
    <w:rsid w:val="0024166F"/>
    <w:rsid w:val="00242A19"/>
    <w:rsid w:val="002432F7"/>
    <w:rsid w:val="002437A0"/>
    <w:rsid w:val="002450F2"/>
    <w:rsid w:val="002476EA"/>
    <w:rsid w:val="002500A9"/>
    <w:rsid w:val="002505FB"/>
    <w:rsid w:val="00250A04"/>
    <w:rsid w:val="002528AE"/>
    <w:rsid w:val="00254A44"/>
    <w:rsid w:val="00255D8D"/>
    <w:rsid w:val="002565B9"/>
    <w:rsid w:val="00256611"/>
    <w:rsid w:val="00256F7F"/>
    <w:rsid w:val="0025723C"/>
    <w:rsid w:val="00257A35"/>
    <w:rsid w:val="002629EB"/>
    <w:rsid w:val="00262CD3"/>
    <w:rsid w:val="00263679"/>
    <w:rsid w:val="0026653A"/>
    <w:rsid w:val="0026682A"/>
    <w:rsid w:val="00267D41"/>
    <w:rsid w:val="00270660"/>
    <w:rsid w:val="00270D99"/>
    <w:rsid w:val="00271476"/>
    <w:rsid w:val="00271D12"/>
    <w:rsid w:val="00271E93"/>
    <w:rsid w:val="00272058"/>
    <w:rsid w:val="002730C2"/>
    <w:rsid w:val="00273D31"/>
    <w:rsid w:val="00274A72"/>
    <w:rsid w:val="0027521B"/>
    <w:rsid w:val="002768AA"/>
    <w:rsid w:val="00276AEA"/>
    <w:rsid w:val="002777D6"/>
    <w:rsid w:val="00277BED"/>
    <w:rsid w:val="00277DAE"/>
    <w:rsid w:val="002804F5"/>
    <w:rsid w:val="00282633"/>
    <w:rsid w:val="00282DAE"/>
    <w:rsid w:val="002858E0"/>
    <w:rsid w:val="00285DCD"/>
    <w:rsid w:val="00287413"/>
    <w:rsid w:val="00290B14"/>
    <w:rsid w:val="00290E5A"/>
    <w:rsid w:val="0029189C"/>
    <w:rsid w:val="00292A96"/>
    <w:rsid w:val="00293076"/>
    <w:rsid w:val="0029405B"/>
    <w:rsid w:val="00294456"/>
    <w:rsid w:val="00294DD6"/>
    <w:rsid w:val="00295615"/>
    <w:rsid w:val="002961F9"/>
    <w:rsid w:val="00296754"/>
    <w:rsid w:val="00296978"/>
    <w:rsid w:val="00296AF0"/>
    <w:rsid w:val="002973B3"/>
    <w:rsid w:val="002A00EE"/>
    <w:rsid w:val="002A0845"/>
    <w:rsid w:val="002A0CF4"/>
    <w:rsid w:val="002A1763"/>
    <w:rsid w:val="002A2BE0"/>
    <w:rsid w:val="002A31DB"/>
    <w:rsid w:val="002A3F07"/>
    <w:rsid w:val="002A4AE8"/>
    <w:rsid w:val="002A4F66"/>
    <w:rsid w:val="002A522E"/>
    <w:rsid w:val="002A5324"/>
    <w:rsid w:val="002A5C43"/>
    <w:rsid w:val="002A602B"/>
    <w:rsid w:val="002A640F"/>
    <w:rsid w:val="002A6789"/>
    <w:rsid w:val="002A6B8D"/>
    <w:rsid w:val="002B126D"/>
    <w:rsid w:val="002B1A26"/>
    <w:rsid w:val="002B1DDC"/>
    <w:rsid w:val="002B2165"/>
    <w:rsid w:val="002B21EA"/>
    <w:rsid w:val="002B2959"/>
    <w:rsid w:val="002B29CF"/>
    <w:rsid w:val="002B43FC"/>
    <w:rsid w:val="002B4718"/>
    <w:rsid w:val="002B482D"/>
    <w:rsid w:val="002B4E08"/>
    <w:rsid w:val="002B5267"/>
    <w:rsid w:val="002B5429"/>
    <w:rsid w:val="002B5E9D"/>
    <w:rsid w:val="002B62DB"/>
    <w:rsid w:val="002B6EDB"/>
    <w:rsid w:val="002B7094"/>
    <w:rsid w:val="002B7D23"/>
    <w:rsid w:val="002C030F"/>
    <w:rsid w:val="002C1366"/>
    <w:rsid w:val="002C1369"/>
    <w:rsid w:val="002C1998"/>
    <w:rsid w:val="002C261E"/>
    <w:rsid w:val="002C2FD4"/>
    <w:rsid w:val="002D0AB5"/>
    <w:rsid w:val="002D0B26"/>
    <w:rsid w:val="002D2673"/>
    <w:rsid w:val="002D2D6F"/>
    <w:rsid w:val="002D4148"/>
    <w:rsid w:val="002D4BC8"/>
    <w:rsid w:val="002D4E2E"/>
    <w:rsid w:val="002D542D"/>
    <w:rsid w:val="002D5639"/>
    <w:rsid w:val="002D5CAE"/>
    <w:rsid w:val="002D6288"/>
    <w:rsid w:val="002D7933"/>
    <w:rsid w:val="002D7F93"/>
    <w:rsid w:val="002E0AFE"/>
    <w:rsid w:val="002E1284"/>
    <w:rsid w:val="002E184A"/>
    <w:rsid w:val="002E3760"/>
    <w:rsid w:val="002E42AD"/>
    <w:rsid w:val="002E44E8"/>
    <w:rsid w:val="002E4D92"/>
    <w:rsid w:val="002E5264"/>
    <w:rsid w:val="002E5476"/>
    <w:rsid w:val="002E7457"/>
    <w:rsid w:val="002E7761"/>
    <w:rsid w:val="002E78B1"/>
    <w:rsid w:val="002E7B9D"/>
    <w:rsid w:val="002F07C8"/>
    <w:rsid w:val="002F1E88"/>
    <w:rsid w:val="002F1EDC"/>
    <w:rsid w:val="002F2C97"/>
    <w:rsid w:val="002F2F41"/>
    <w:rsid w:val="002F3BE0"/>
    <w:rsid w:val="002F4C98"/>
    <w:rsid w:val="002F5376"/>
    <w:rsid w:val="002F64F4"/>
    <w:rsid w:val="002F67CF"/>
    <w:rsid w:val="002F6DA0"/>
    <w:rsid w:val="002F76B5"/>
    <w:rsid w:val="00300341"/>
    <w:rsid w:val="00300430"/>
    <w:rsid w:val="0030082F"/>
    <w:rsid w:val="00302480"/>
    <w:rsid w:val="00302B6B"/>
    <w:rsid w:val="00302EBD"/>
    <w:rsid w:val="0030314B"/>
    <w:rsid w:val="0030391F"/>
    <w:rsid w:val="003039E2"/>
    <w:rsid w:val="00304742"/>
    <w:rsid w:val="00310600"/>
    <w:rsid w:val="003116BB"/>
    <w:rsid w:val="00311949"/>
    <w:rsid w:val="0031200B"/>
    <w:rsid w:val="0031225F"/>
    <w:rsid w:val="003129BC"/>
    <w:rsid w:val="00312D07"/>
    <w:rsid w:val="00312E6C"/>
    <w:rsid w:val="0031326E"/>
    <w:rsid w:val="003154A4"/>
    <w:rsid w:val="003158C8"/>
    <w:rsid w:val="00315AD0"/>
    <w:rsid w:val="00315D4A"/>
    <w:rsid w:val="00316F3C"/>
    <w:rsid w:val="00316F9F"/>
    <w:rsid w:val="00317301"/>
    <w:rsid w:val="0031742A"/>
    <w:rsid w:val="003176A1"/>
    <w:rsid w:val="0032375E"/>
    <w:rsid w:val="003250EB"/>
    <w:rsid w:val="003258D5"/>
    <w:rsid w:val="00325B9F"/>
    <w:rsid w:val="00326199"/>
    <w:rsid w:val="00326461"/>
    <w:rsid w:val="00326FCD"/>
    <w:rsid w:val="00330B29"/>
    <w:rsid w:val="00332A2B"/>
    <w:rsid w:val="003336B4"/>
    <w:rsid w:val="0033453D"/>
    <w:rsid w:val="00337FC0"/>
    <w:rsid w:val="00340217"/>
    <w:rsid w:val="00340666"/>
    <w:rsid w:val="00342D81"/>
    <w:rsid w:val="003430D1"/>
    <w:rsid w:val="003438E5"/>
    <w:rsid w:val="00343AF1"/>
    <w:rsid w:val="00345CA8"/>
    <w:rsid w:val="00347730"/>
    <w:rsid w:val="00347A02"/>
    <w:rsid w:val="0035012A"/>
    <w:rsid w:val="003505F5"/>
    <w:rsid w:val="00351386"/>
    <w:rsid w:val="00351891"/>
    <w:rsid w:val="00351DE6"/>
    <w:rsid w:val="003523CE"/>
    <w:rsid w:val="003529F6"/>
    <w:rsid w:val="00353969"/>
    <w:rsid w:val="00353C39"/>
    <w:rsid w:val="00353C3C"/>
    <w:rsid w:val="003548D9"/>
    <w:rsid w:val="003549D9"/>
    <w:rsid w:val="00354D09"/>
    <w:rsid w:val="003553B5"/>
    <w:rsid w:val="003558BD"/>
    <w:rsid w:val="00355A0D"/>
    <w:rsid w:val="00356F21"/>
    <w:rsid w:val="003575E6"/>
    <w:rsid w:val="00357F6C"/>
    <w:rsid w:val="0036045B"/>
    <w:rsid w:val="00360824"/>
    <w:rsid w:val="00360E96"/>
    <w:rsid w:val="0036188B"/>
    <w:rsid w:val="00361B49"/>
    <w:rsid w:val="003621FA"/>
    <w:rsid w:val="003623FF"/>
    <w:rsid w:val="003625C3"/>
    <w:rsid w:val="003633A3"/>
    <w:rsid w:val="003645BA"/>
    <w:rsid w:val="00365A82"/>
    <w:rsid w:val="00365D21"/>
    <w:rsid w:val="003660BF"/>
    <w:rsid w:val="00366AE0"/>
    <w:rsid w:val="00367B84"/>
    <w:rsid w:val="00370A30"/>
    <w:rsid w:val="00371B7F"/>
    <w:rsid w:val="00371D6D"/>
    <w:rsid w:val="00372208"/>
    <w:rsid w:val="003722AB"/>
    <w:rsid w:val="00374922"/>
    <w:rsid w:val="003750D4"/>
    <w:rsid w:val="003750E9"/>
    <w:rsid w:val="00375BFB"/>
    <w:rsid w:val="00375EC4"/>
    <w:rsid w:val="00376CD7"/>
    <w:rsid w:val="00377359"/>
    <w:rsid w:val="00377B56"/>
    <w:rsid w:val="0038075F"/>
    <w:rsid w:val="00380EDD"/>
    <w:rsid w:val="003810B9"/>
    <w:rsid w:val="0038501E"/>
    <w:rsid w:val="00385AAC"/>
    <w:rsid w:val="00385BC5"/>
    <w:rsid w:val="0038611B"/>
    <w:rsid w:val="00386145"/>
    <w:rsid w:val="003879BE"/>
    <w:rsid w:val="00387A50"/>
    <w:rsid w:val="003919C7"/>
    <w:rsid w:val="003936F4"/>
    <w:rsid w:val="00393C33"/>
    <w:rsid w:val="0039401C"/>
    <w:rsid w:val="00394634"/>
    <w:rsid w:val="003948C2"/>
    <w:rsid w:val="00394D66"/>
    <w:rsid w:val="00396914"/>
    <w:rsid w:val="00396FFB"/>
    <w:rsid w:val="0039741E"/>
    <w:rsid w:val="003A026C"/>
    <w:rsid w:val="003A032B"/>
    <w:rsid w:val="003A0FA0"/>
    <w:rsid w:val="003A1545"/>
    <w:rsid w:val="003A1588"/>
    <w:rsid w:val="003A1CC8"/>
    <w:rsid w:val="003A20F5"/>
    <w:rsid w:val="003A21C4"/>
    <w:rsid w:val="003A4B87"/>
    <w:rsid w:val="003A526F"/>
    <w:rsid w:val="003A5ADB"/>
    <w:rsid w:val="003A63DE"/>
    <w:rsid w:val="003A64BB"/>
    <w:rsid w:val="003A66A9"/>
    <w:rsid w:val="003A6B51"/>
    <w:rsid w:val="003A6F55"/>
    <w:rsid w:val="003A7109"/>
    <w:rsid w:val="003A72BA"/>
    <w:rsid w:val="003A75EE"/>
    <w:rsid w:val="003A7C91"/>
    <w:rsid w:val="003B0637"/>
    <w:rsid w:val="003B1003"/>
    <w:rsid w:val="003B11E8"/>
    <w:rsid w:val="003B1DCE"/>
    <w:rsid w:val="003B2468"/>
    <w:rsid w:val="003B3F03"/>
    <w:rsid w:val="003B530A"/>
    <w:rsid w:val="003B5E90"/>
    <w:rsid w:val="003B70C8"/>
    <w:rsid w:val="003B76E7"/>
    <w:rsid w:val="003B79CA"/>
    <w:rsid w:val="003B7AC8"/>
    <w:rsid w:val="003C014C"/>
    <w:rsid w:val="003C023A"/>
    <w:rsid w:val="003C0995"/>
    <w:rsid w:val="003C0E49"/>
    <w:rsid w:val="003C0F03"/>
    <w:rsid w:val="003C1039"/>
    <w:rsid w:val="003C121D"/>
    <w:rsid w:val="003C1566"/>
    <w:rsid w:val="003C2A56"/>
    <w:rsid w:val="003C3580"/>
    <w:rsid w:val="003C3887"/>
    <w:rsid w:val="003C3AEF"/>
    <w:rsid w:val="003C3B32"/>
    <w:rsid w:val="003C3D41"/>
    <w:rsid w:val="003C4DAE"/>
    <w:rsid w:val="003C54B8"/>
    <w:rsid w:val="003C5695"/>
    <w:rsid w:val="003D0C89"/>
    <w:rsid w:val="003D10D3"/>
    <w:rsid w:val="003D10F4"/>
    <w:rsid w:val="003D1C49"/>
    <w:rsid w:val="003D1ED1"/>
    <w:rsid w:val="003D25A4"/>
    <w:rsid w:val="003D2EC7"/>
    <w:rsid w:val="003D32FA"/>
    <w:rsid w:val="003D3DFD"/>
    <w:rsid w:val="003D61C4"/>
    <w:rsid w:val="003D7185"/>
    <w:rsid w:val="003D7B22"/>
    <w:rsid w:val="003D7B3E"/>
    <w:rsid w:val="003E174E"/>
    <w:rsid w:val="003E234D"/>
    <w:rsid w:val="003E24DC"/>
    <w:rsid w:val="003E378F"/>
    <w:rsid w:val="003E3C31"/>
    <w:rsid w:val="003E49AF"/>
    <w:rsid w:val="003E4E78"/>
    <w:rsid w:val="003E539D"/>
    <w:rsid w:val="003E6023"/>
    <w:rsid w:val="003F1633"/>
    <w:rsid w:val="003F1FA9"/>
    <w:rsid w:val="003F28D8"/>
    <w:rsid w:val="003F3AF7"/>
    <w:rsid w:val="003F4904"/>
    <w:rsid w:val="003F51EC"/>
    <w:rsid w:val="003F51F6"/>
    <w:rsid w:val="003F5353"/>
    <w:rsid w:val="003F5F8B"/>
    <w:rsid w:val="003F673A"/>
    <w:rsid w:val="003F6797"/>
    <w:rsid w:val="003F6AFB"/>
    <w:rsid w:val="003F753E"/>
    <w:rsid w:val="003F75D6"/>
    <w:rsid w:val="00400114"/>
    <w:rsid w:val="00400F3A"/>
    <w:rsid w:val="00401346"/>
    <w:rsid w:val="0040204B"/>
    <w:rsid w:val="0040221A"/>
    <w:rsid w:val="004032D8"/>
    <w:rsid w:val="0040363E"/>
    <w:rsid w:val="004040A1"/>
    <w:rsid w:val="00404580"/>
    <w:rsid w:val="0040485E"/>
    <w:rsid w:val="004049BD"/>
    <w:rsid w:val="00405431"/>
    <w:rsid w:val="00405A4C"/>
    <w:rsid w:val="004074DF"/>
    <w:rsid w:val="00410232"/>
    <w:rsid w:val="00410BF6"/>
    <w:rsid w:val="0041214F"/>
    <w:rsid w:val="00412918"/>
    <w:rsid w:val="00412AC3"/>
    <w:rsid w:val="004139C1"/>
    <w:rsid w:val="00413B95"/>
    <w:rsid w:val="00414089"/>
    <w:rsid w:val="00414467"/>
    <w:rsid w:val="00414485"/>
    <w:rsid w:val="0041465A"/>
    <w:rsid w:val="00414D9D"/>
    <w:rsid w:val="00414ED4"/>
    <w:rsid w:val="004152A0"/>
    <w:rsid w:val="00415A97"/>
    <w:rsid w:val="004164F0"/>
    <w:rsid w:val="00416939"/>
    <w:rsid w:val="00416AB2"/>
    <w:rsid w:val="00417243"/>
    <w:rsid w:val="004175E3"/>
    <w:rsid w:val="0042070B"/>
    <w:rsid w:val="004207D9"/>
    <w:rsid w:val="00420985"/>
    <w:rsid w:val="00420F02"/>
    <w:rsid w:val="00421AA3"/>
    <w:rsid w:val="00423C31"/>
    <w:rsid w:val="00424829"/>
    <w:rsid w:val="00425E92"/>
    <w:rsid w:val="004262C1"/>
    <w:rsid w:val="00426401"/>
    <w:rsid w:val="00426627"/>
    <w:rsid w:val="00426C01"/>
    <w:rsid w:val="00426F72"/>
    <w:rsid w:val="0042704D"/>
    <w:rsid w:val="00427644"/>
    <w:rsid w:val="0042791F"/>
    <w:rsid w:val="00427CE6"/>
    <w:rsid w:val="00430B41"/>
    <w:rsid w:val="00431C80"/>
    <w:rsid w:val="004332F1"/>
    <w:rsid w:val="004348AD"/>
    <w:rsid w:val="00436070"/>
    <w:rsid w:val="00437C11"/>
    <w:rsid w:val="00437FD9"/>
    <w:rsid w:val="00440ACC"/>
    <w:rsid w:val="0044244A"/>
    <w:rsid w:val="00442B91"/>
    <w:rsid w:val="004432FB"/>
    <w:rsid w:val="004438E0"/>
    <w:rsid w:val="00443A07"/>
    <w:rsid w:val="00444134"/>
    <w:rsid w:val="00444232"/>
    <w:rsid w:val="00444476"/>
    <w:rsid w:val="004464AA"/>
    <w:rsid w:val="00447755"/>
    <w:rsid w:val="004513DF"/>
    <w:rsid w:val="00451F25"/>
    <w:rsid w:val="00452045"/>
    <w:rsid w:val="00452EC9"/>
    <w:rsid w:val="00454037"/>
    <w:rsid w:val="004545FD"/>
    <w:rsid w:val="00456B06"/>
    <w:rsid w:val="00456CB6"/>
    <w:rsid w:val="00457EB0"/>
    <w:rsid w:val="0046069A"/>
    <w:rsid w:val="004606BC"/>
    <w:rsid w:val="00460A65"/>
    <w:rsid w:val="004626B2"/>
    <w:rsid w:val="004635F5"/>
    <w:rsid w:val="00463D4C"/>
    <w:rsid w:val="004641F8"/>
    <w:rsid w:val="00464574"/>
    <w:rsid w:val="004653FA"/>
    <w:rsid w:val="00465AB5"/>
    <w:rsid w:val="00465EA4"/>
    <w:rsid w:val="0046704F"/>
    <w:rsid w:val="00467A3E"/>
    <w:rsid w:val="00467BE1"/>
    <w:rsid w:val="00467ED7"/>
    <w:rsid w:val="004713E4"/>
    <w:rsid w:val="004717A6"/>
    <w:rsid w:val="004727E3"/>
    <w:rsid w:val="00472861"/>
    <w:rsid w:val="00473C58"/>
    <w:rsid w:val="00474A25"/>
    <w:rsid w:val="004751D6"/>
    <w:rsid w:val="00475EAB"/>
    <w:rsid w:val="004767C5"/>
    <w:rsid w:val="00480A6B"/>
    <w:rsid w:val="004813CA"/>
    <w:rsid w:val="00482B9D"/>
    <w:rsid w:val="004834E8"/>
    <w:rsid w:val="0048359D"/>
    <w:rsid w:val="00483F75"/>
    <w:rsid w:val="00485B5E"/>
    <w:rsid w:val="00487362"/>
    <w:rsid w:val="0048740A"/>
    <w:rsid w:val="00487F75"/>
    <w:rsid w:val="0049168F"/>
    <w:rsid w:val="00491BA0"/>
    <w:rsid w:val="0049241E"/>
    <w:rsid w:val="00492720"/>
    <w:rsid w:val="004929D4"/>
    <w:rsid w:val="0049440C"/>
    <w:rsid w:val="00494EBA"/>
    <w:rsid w:val="00495565"/>
    <w:rsid w:val="0049602F"/>
    <w:rsid w:val="00496B6B"/>
    <w:rsid w:val="00496F45"/>
    <w:rsid w:val="004979EC"/>
    <w:rsid w:val="00497A6D"/>
    <w:rsid w:val="00497A6E"/>
    <w:rsid w:val="00497E6D"/>
    <w:rsid w:val="004A1265"/>
    <w:rsid w:val="004A1731"/>
    <w:rsid w:val="004A22E4"/>
    <w:rsid w:val="004A2695"/>
    <w:rsid w:val="004A419B"/>
    <w:rsid w:val="004A42A5"/>
    <w:rsid w:val="004A516C"/>
    <w:rsid w:val="004A6D1C"/>
    <w:rsid w:val="004A76DD"/>
    <w:rsid w:val="004A78FF"/>
    <w:rsid w:val="004B18F6"/>
    <w:rsid w:val="004B1C5D"/>
    <w:rsid w:val="004B2F64"/>
    <w:rsid w:val="004B2F6C"/>
    <w:rsid w:val="004B3C28"/>
    <w:rsid w:val="004B4133"/>
    <w:rsid w:val="004B4138"/>
    <w:rsid w:val="004B4B5C"/>
    <w:rsid w:val="004B5BD0"/>
    <w:rsid w:val="004B7928"/>
    <w:rsid w:val="004C062E"/>
    <w:rsid w:val="004C086F"/>
    <w:rsid w:val="004C0F28"/>
    <w:rsid w:val="004C11A0"/>
    <w:rsid w:val="004C153A"/>
    <w:rsid w:val="004C1864"/>
    <w:rsid w:val="004C18B0"/>
    <w:rsid w:val="004C18D4"/>
    <w:rsid w:val="004C227D"/>
    <w:rsid w:val="004C2344"/>
    <w:rsid w:val="004C25C5"/>
    <w:rsid w:val="004C27FB"/>
    <w:rsid w:val="004C2E2F"/>
    <w:rsid w:val="004C2F49"/>
    <w:rsid w:val="004C3087"/>
    <w:rsid w:val="004C3B62"/>
    <w:rsid w:val="004C4444"/>
    <w:rsid w:val="004C4FD5"/>
    <w:rsid w:val="004C53B3"/>
    <w:rsid w:val="004C590B"/>
    <w:rsid w:val="004C5C1C"/>
    <w:rsid w:val="004C6C59"/>
    <w:rsid w:val="004C7252"/>
    <w:rsid w:val="004C7678"/>
    <w:rsid w:val="004C7890"/>
    <w:rsid w:val="004C7C06"/>
    <w:rsid w:val="004D06E5"/>
    <w:rsid w:val="004D0A85"/>
    <w:rsid w:val="004D1793"/>
    <w:rsid w:val="004D179A"/>
    <w:rsid w:val="004D3445"/>
    <w:rsid w:val="004D3ADB"/>
    <w:rsid w:val="004D3CF8"/>
    <w:rsid w:val="004D458E"/>
    <w:rsid w:val="004D4D97"/>
    <w:rsid w:val="004D5D45"/>
    <w:rsid w:val="004E120D"/>
    <w:rsid w:val="004E1944"/>
    <w:rsid w:val="004E229F"/>
    <w:rsid w:val="004E26F6"/>
    <w:rsid w:val="004E37EF"/>
    <w:rsid w:val="004E532B"/>
    <w:rsid w:val="004E5425"/>
    <w:rsid w:val="004E59AA"/>
    <w:rsid w:val="004E59CE"/>
    <w:rsid w:val="004E74E7"/>
    <w:rsid w:val="004F00D0"/>
    <w:rsid w:val="004F09B4"/>
    <w:rsid w:val="004F0ACD"/>
    <w:rsid w:val="004F1998"/>
    <w:rsid w:val="004F2BBA"/>
    <w:rsid w:val="004F31BC"/>
    <w:rsid w:val="004F328F"/>
    <w:rsid w:val="004F34F0"/>
    <w:rsid w:val="004F5EAF"/>
    <w:rsid w:val="004F61C2"/>
    <w:rsid w:val="004F6B02"/>
    <w:rsid w:val="004F6FBF"/>
    <w:rsid w:val="004F78B8"/>
    <w:rsid w:val="0050081B"/>
    <w:rsid w:val="0050121F"/>
    <w:rsid w:val="005013ED"/>
    <w:rsid w:val="005017FA"/>
    <w:rsid w:val="0050279A"/>
    <w:rsid w:val="0050294E"/>
    <w:rsid w:val="00502F55"/>
    <w:rsid w:val="005032BB"/>
    <w:rsid w:val="00503611"/>
    <w:rsid w:val="00503BB0"/>
    <w:rsid w:val="00504929"/>
    <w:rsid w:val="00504A46"/>
    <w:rsid w:val="00504D4D"/>
    <w:rsid w:val="00506323"/>
    <w:rsid w:val="0050667A"/>
    <w:rsid w:val="00506F28"/>
    <w:rsid w:val="0050713C"/>
    <w:rsid w:val="0050774C"/>
    <w:rsid w:val="005077D5"/>
    <w:rsid w:val="00507C6E"/>
    <w:rsid w:val="0051025B"/>
    <w:rsid w:val="00510813"/>
    <w:rsid w:val="00510979"/>
    <w:rsid w:val="005110D1"/>
    <w:rsid w:val="00513790"/>
    <w:rsid w:val="00513E6B"/>
    <w:rsid w:val="005142C5"/>
    <w:rsid w:val="005147FC"/>
    <w:rsid w:val="00514B34"/>
    <w:rsid w:val="005157D3"/>
    <w:rsid w:val="005167F2"/>
    <w:rsid w:val="00516BCB"/>
    <w:rsid w:val="005174A4"/>
    <w:rsid w:val="00517D45"/>
    <w:rsid w:val="00520755"/>
    <w:rsid w:val="0052183D"/>
    <w:rsid w:val="00521CBB"/>
    <w:rsid w:val="005228A0"/>
    <w:rsid w:val="00522989"/>
    <w:rsid w:val="005230A5"/>
    <w:rsid w:val="00523E45"/>
    <w:rsid w:val="00525A40"/>
    <w:rsid w:val="00526C7A"/>
    <w:rsid w:val="00527E28"/>
    <w:rsid w:val="00530197"/>
    <w:rsid w:val="0053075B"/>
    <w:rsid w:val="005308B4"/>
    <w:rsid w:val="005315DD"/>
    <w:rsid w:val="005322DD"/>
    <w:rsid w:val="00532813"/>
    <w:rsid w:val="005328A9"/>
    <w:rsid w:val="00532D11"/>
    <w:rsid w:val="00532F39"/>
    <w:rsid w:val="0053314D"/>
    <w:rsid w:val="00533A94"/>
    <w:rsid w:val="00533D14"/>
    <w:rsid w:val="00534A0C"/>
    <w:rsid w:val="00534B68"/>
    <w:rsid w:val="005350C7"/>
    <w:rsid w:val="005353DF"/>
    <w:rsid w:val="005364F3"/>
    <w:rsid w:val="00536665"/>
    <w:rsid w:val="005366D7"/>
    <w:rsid w:val="0053763F"/>
    <w:rsid w:val="00537869"/>
    <w:rsid w:val="00537BEB"/>
    <w:rsid w:val="0054004B"/>
    <w:rsid w:val="005404C5"/>
    <w:rsid w:val="005411AD"/>
    <w:rsid w:val="00541C62"/>
    <w:rsid w:val="00542B36"/>
    <w:rsid w:val="00542D26"/>
    <w:rsid w:val="00543C27"/>
    <w:rsid w:val="00543FF8"/>
    <w:rsid w:val="00544845"/>
    <w:rsid w:val="00545990"/>
    <w:rsid w:val="005469F4"/>
    <w:rsid w:val="005471FE"/>
    <w:rsid w:val="00547478"/>
    <w:rsid w:val="00547B32"/>
    <w:rsid w:val="00550C42"/>
    <w:rsid w:val="00550F9E"/>
    <w:rsid w:val="00551105"/>
    <w:rsid w:val="00551274"/>
    <w:rsid w:val="00553260"/>
    <w:rsid w:val="00553449"/>
    <w:rsid w:val="00555ABD"/>
    <w:rsid w:val="005574F2"/>
    <w:rsid w:val="005605EC"/>
    <w:rsid w:val="005607FE"/>
    <w:rsid w:val="00560EFC"/>
    <w:rsid w:val="005616B7"/>
    <w:rsid w:val="00561BBD"/>
    <w:rsid w:val="00561CFD"/>
    <w:rsid w:val="00563700"/>
    <w:rsid w:val="005639D9"/>
    <w:rsid w:val="00563DE3"/>
    <w:rsid w:val="00564504"/>
    <w:rsid w:val="00564E3E"/>
    <w:rsid w:val="00566456"/>
    <w:rsid w:val="0057033F"/>
    <w:rsid w:val="00570846"/>
    <w:rsid w:val="00570BB6"/>
    <w:rsid w:val="0057122F"/>
    <w:rsid w:val="00572310"/>
    <w:rsid w:val="00572990"/>
    <w:rsid w:val="00572E4E"/>
    <w:rsid w:val="00573F6B"/>
    <w:rsid w:val="00573F6E"/>
    <w:rsid w:val="00577F2D"/>
    <w:rsid w:val="0058017B"/>
    <w:rsid w:val="00581AFE"/>
    <w:rsid w:val="00582D68"/>
    <w:rsid w:val="00585C87"/>
    <w:rsid w:val="00586F01"/>
    <w:rsid w:val="0059041F"/>
    <w:rsid w:val="00590585"/>
    <w:rsid w:val="00590BED"/>
    <w:rsid w:val="00590EC3"/>
    <w:rsid w:val="00591522"/>
    <w:rsid w:val="00591601"/>
    <w:rsid w:val="005922FA"/>
    <w:rsid w:val="005923E3"/>
    <w:rsid w:val="005927BC"/>
    <w:rsid w:val="005931E7"/>
    <w:rsid w:val="005934C9"/>
    <w:rsid w:val="00594C26"/>
    <w:rsid w:val="00594C28"/>
    <w:rsid w:val="00594D71"/>
    <w:rsid w:val="00595137"/>
    <w:rsid w:val="0059575E"/>
    <w:rsid w:val="005957D0"/>
    <w:rsid w:val="005974E5"/>
    <w:rsid w:val="00597E93"/>
    <w:rsid w:val="005A0179"/>
    <w:rsid w:val="005A05BE"/>
    <w:rsid w:val="005A0D57"/>
    <w:rsid w:val="005A244B"/>
    <w:rsid w:val="005A3990"/>
    <w:rsid w:val="005A41CB"/>
    <w:rsid w:val="005A4A65"/>
    <w:rsid w:val="005A5B3A"/>
    <w:rsid w:val="005A607B"/>
    <w:rsid w:val="005A6268"/>
    <w:rsid w:val="005A6C8F"/>
    <w:rsid w:val="005A7809"/>
    <w:rsid w:val="005B15BD"/>
    <w:rsid w:val="005B1AF2"/>
    <w:rsid w:val="005B1DAF"/>
    <w:rsid w:val="005B2620"/>
    <w:rsid w:val="005B2FA4"/>
    <w:rsid w:val="005B31FB"/>
    <w:rsid w:val="005B446C"/>
    <w:rsid w:val="005B4843"/>
    <w:rsid w:val="005B4948"/>
    <w:rsid w:val="005B501D"/>
    <w:rsid w:val="005B55D4"/>
    <w:rsid w:val="005B6169"/>
    <w:rsid w:val="005B686B"/>
    <w:rsid w:val="005B6B49"/>
    <w:rsid w:val="005C0C42"/>
    <w:rsid w:val="005C0DA7"/>
    <w:rsid w:val="005C2D9E"/>
    <w:rsid w:val="005C33D3"/>
    <w:rsid w:val="005C441E"/>
    <w:rsid w:val="005C4851"/>
    <w:rsid w:val="005C56AC"/>
    <w:rsid w:val="005C58C7"/>
    <w:rsid w:val="005C61AB"/>
    <w:rsid w:val="005C634E"/>
    <w:rsid w:val="005D01A2"/>
    <w:rsid w:val="005D07A6"/>
    <w:rsid w:val="005D1317"/>
    <w:rsid w:val="005D2DCA"/>
    <w:rsid w:val="005D32E5"/>
    <w:rsid w:val="005D352E"/>
    <w:rsid w:val="005D35D2"/>
    <w:rsid w:val="005D3B34"/>
    <w:rsid w:val="005D4828"/>
    <w:rsid w:val="005D4B17"/>
    <w:rsid w:val="005D5BF4"/>
    <w:rsid w:val="005D5DF8"/>
    <w:rsid w:val="005D7A66"/>
    <w:rsid w:val="005E0FDC"/>
    <w:rsid w:val="005E102D"/>
    <w:rsid w:val="005E1098"/>
    <w:rsid w:val="005E1E91"/>
    <w:rsid w:val="005E26AB"/>
    <w:rsid w:val="005E2C13"/>
    <w:rsid w:val="005E4D81"/>
    <w:rsid w:val="005E4E2F"/>
    <w:rsid w:val="005E6635"/>
    <w:rsid w:val="005E66BA"/>
    <w:rsid w:val="005E6CCD"/>
    <w:rsid w:val="005E6D12"/>
    <w:rsid w:val="005E733E"/>
    <w:rsid w:val="005E7AE2"/>
    <w:rsid w:val="005E7F6D"/>
    <w:rsid w:val="005F1485"/>
    <w:rsid w:val="005F171E"/>
    <w:rsid w:val="005F2B42"/>
    <w:rsid w:val="005F2CDC"/>
    <w:rsid w:val="005F2DD1"/>
    <w:rsid w:val="005F40A7"/>
    <w:rsid w:val="005F5306"/>
    <w:rsid w:val="005F608D"/>
    <w:rsid w:val="005F6514"/>
    <w:rsid w:val="005F73AB"/>
    <w:rsid w:val="005F76A6"/>
    <w:rsid w:val="005F7DEF"/>
    <w:rsid w:val="00600DDA"/>
    <w:rsid w:val="006010FD"/>
    <w:rsid w:val="006017B3"/>
    <w:rsid w:val="00601F73"/>
    <w:rsid w:val="00602C64"/>
    <w:rsid w:val="00604BBE"/>
    <w:rsid w:val="0060507A"/>
    <w:rsid w:val="00607AD9"/>
    <w:rsid w:val="00607BCC"/>
    <w:rsid w:val="00607F2B"/>
    <w:rsid w:val="0061089D"/>
    <w:rsid w:val="0061089E"/>
    <w:rsid w:val="00611A6E"/>
    <w:rsid w:val="0061285D"/>
    <w:rsid w:val="006129E1"/>
    <w:rsid w:val="006134A0"/>
    <w:rsid w:val="006138AE"/>
    <w:rsid w:val="00613CEB"/>
    <w:rsid w:val="00614B9F"/>
    <w:rsid w:val="00614E61"/>
    <w:rsid w:val="00615802"/>
    <w:rsid w:val="00616B4E"/>
    <w:rsid w:val="00616DF1"/>
    <w:rsid w:val="00616E1A"/>
    <w:rsid w:val="006204B8"/>
    <w:rsid w:val="006204DD"/>
    <w:rsid w:val="0062061A"/>
    <w:rsid w:val="0062106B"/>
    <w:rsid w:val="00621AAA"/>
    <w:rsid w:val="0062255B"/>
    <w:rsid w:val="00622834"/>
    <w:rsid w:val="00622AC6"/>
    <w:rsid w:val="00622B41"/>
    <w:rsid w:val="0062396E"/>
    <w:rsid w:val="00623B23"/>
    <w:rsid w:val="00623E56"/>
    <w:rsid w:val="00623F31"/>
    <w:rsid w:val="006243F6"/>
    <w:rsid w:val="00624498"/>
    <w:rsid w:val="00625CF9"/>
    <w:rsid w:val="00626A5F"/>
    <w:rsid w:val="00626DD9"/>
    <w:rsid w:val="006277DB"/>
    <w:rsid w:val="00627B31"/>
    <w:rsid w:val="006305A9"/>
    <w:rsid w:val="006308AA"/>
    <w:rsid w:val="00630DBE"/>
    <w:rsid w:val="006325D6"/>
    <w:rsid w:val="0063278F"/>
    <w:rsid w:val="00633CEF"/>
    <w:rsid w:val="00634310"/>
    <w:rsid w:val="00634A90"/>
    <w:rsid w:val="0063517A"/>
    <w:rsid w:val="006354A3"/>
    <w:rsid w:val="00635FC2"/>
    <w:rsid w:val="0063677B"/>
    <w:rsid w:val="006367BC"/>
    <w:rsid w:val="006370A7"/>
    <w:rsid w:val="00640C55"/>
    <w:rsid w:val="006414D5"/>
    <w:rsid w:val="00641D80"/>
    <w:rsid w:val="00641FF5"/>
    <w:rsid w:val="006437E1"/>
    <w:rsid w:val="0064442E"/>
    <w:rsid w:val="00645784"/>
    <w:rsid w:val="00645B34"/>
    <w:rsid w:val="00645E4F"/>
    <w:rsid w:val="00646B9B"/>
    <w:rsid w:val="0064734B"/>
    <w:rsid w:val="00650117"/>
    <w:rsid w:val="00650840"/>
    <w:rsid w:val="00650B75"/>
    <w:rsid w:val="0065132B"/>
    <w:rsid w:val="00651C32"/>
    <w:rsid w:val="00652330"/>
    <w:rsid w:val="0065332D"/>
    <w:rsid w:val="006536E4"/>
    <w:rsid w:val="0065414F"/>
    <w:rsid w:val="0065518F"/>
    <w:rsid w:val="00655DE6"/>
    <w:rsid w:val="006560BB"/>
    <w:rsid w:val="00656CC1"/>
    <w:rsid w:val="00656DA2"/>
    <w:rsid w:val="006619EB"/>
    <w:rsid w:val="00662181"/>
    <w:rsid w:val="00663B49"/>
    <w:rsid w:val="006650A5"/>
    <w:rsid w:val="00666736"/>
    <w:rsid w:val="00667158"/>
    <w:rsid w:val="00667E9B"/>
    <w:rsid w:val="00670116"/>
    <w:rsid w:val="00670439"/>
    <w:rsid w:val="006705BF"/>
    <w:rsid w:val="006713B5"/>
    <w:rsid w:val="00672A44"/>
    <w:rsid w:val="0067383B"/>
    <w:rsid w:val="00673B77"/>
    <w:rsid w:val="0067479C"/>
    <w:rsid w:val="00674AA8"/>
    <w:rsid w:val="00674F51"/>
    <w:rsid w:val="006751CE"/>
    <w:rsid w:val="00675D69"/>
    <w:rsid w:val="00676D24"/>
    <w:rsid w:val="0067799B"/>
    <w:rsid w:val="00680584"/>
    <w:rsid w:val="00680DAB"/>
    <w:rsid w:val="00680DC9"/>
    <w:rsid w:val="00681102"/>
    <w:rsid w:val="00681EE8"/>
    <w:rsid w:val="006838E4"/>
    <w:rsid w:val="00683C91"/>
    <w:rsid w:val="00683ED0"/>
    <w:rsid w:val="00684472"/>
    <w:rsid w:val="00684870"/>
    <w:rsid w:val="00685958"/>
    <w:rsid w:val="00685E24"/>
    <w:rsid w:val="006862FB"/>
    <w:rsid w:val="00686B08"/>
    <w:rsid w:val="00687BDF"/>
    <w:rsid w:val="00687DD7"/>
    <w:rsid w:val="00690030"/>
    <w:rsid w:val="006908B8"/>
    <w:rsid w:val="006915CE"/>
    <w:rsid w:val="00694152"/>
    <w:rsid w:val="00694503"/>
    <w:rsid w:val="00695B32"/>
    <w:rsid w:val="006960E8"/>
    <w:rsid w:val="0069620C"/>
    <w:rsid w:val="0069638F"/>
    <w:rsid w:val="0069694E"/>
    <w:rsid w:val="00697770"/>
    <w:rsid w:val="006A23BF"/>
    <w:rsid w:val="006A2814"/>
    <w:rsid w:val="006A3509"/>
    <w:rsid w:val="006A38C0"/>
    <w:rsid w:val="006A3A72"/>
    <w:rsid w:val="006A4A22"/>
    <w:rsid w:val="006A5108"/>
    <w:rsid w:val="006A536A"/>
    <w:rsid w:val="006A53AF"/>
    <w:rsid w:val="006A56D0"/>
    <w:rsid w:val="006A5E92"/>
    <w:rsid w:val="006A61C3"/>
    <w:rsid w:val="006A6260"/>
    <w:rsid w:val="006A65BA"/>
    <w:rsid w:val="006A6D76"/>
    <w:rsid w:val="006A6F31"/>
    <w:rsid w:val="006A7D01"/>
    <w:rsid w:val="006B060D"/>
    <w:rsid w:val="006B154D"/>
    <w:rsid w:val="006B1E2F"/>
    <w:rsid w:val="006B2482"/>
    <w:rsid w:val="006B2548"/>
    <w:rsid w:val="006B287F"/>
    <w:rsid w:val="006B2E81"/>
    <w:rsid w:val="006B3A99"/>
    <w:rsid w:val="006B3E9A"/>
    <w:rsid w:val="006B40B7"/>
    <w:rsid w:val="006B47A0"/>
    <w:rsid w:val="006B4AA4"/>
    <w:rsid w:val="006B4DDE"/>
    <w:rsid w:val="006C1518"/>
    <w:rsid w:val="006C1850"/>
    <w:rsid w:val="006C1DC0"/>
    <w:rsid w:val="006C1E16"/>
    <w:rsid w:val="006C227B"/>
    <w:rsid w:val="006C2324"/>
    <w:rsid w:val="006C2B21"/>
    <w:rsid w:val="006C5721"/>
    <w:rsid w:val="006C57BF"/>
    <w:rsid w:val="006C5CCB"/>
    <w:rsid w:val="006C5FBB"/>
    <w:rsid w:val="006C5FF1"/>
    <w:rsid w:val="006C6F9D"/>
    <w:rsid w:val="006C71B5"/>
    <w:rsid w:val="006C7998"/>
    <w:rsid w:val="006C7C41"/>
    <w:rsid w:val="006D1A7D"/>
    <w:rsid w:val="006D1DF0"/>
    <w:rsid w:val="006D253E"/>
    <w:rsid w:val="006D3145"/>
    <w:rsid w:val="006D5712"/>
    <w:rsid w:val="006D6640"/>
    <w:rsid w:val="006D68B8"/>
    <w:rsid w:val="006D6D3E"/>
    <w:rsid w:val="006D6D9B"/>
    <w:rsid w:val="006D78CE"/>
    <w:rsid w:val="006E0576"/>
    <w:rsid w:val="006E0C96"/>
    <w:rsid w:val="006E2198"/>
    <w:rsid w:val="006E22DA"/>
    <w:rsid w:val="006E265D"/>
    <w:rsid w:val="006E3B24"/>
    <w:rsid w:val="006E3B79"/>
    <w:rsid w:val="006E3DD5"/>
    <w:rsid w:val="006E5644"/>
    <w:rsid w:val="006E6CF5"/>
    <w:rsid w:val="006E6DD9"/>
    <w:rsid w:val="006E7276"/>
    <w:rsid w:val="006E7A99"/>
    <w:rsid w:val="006F081D"/>
    <w:rsid w:val="006F1706"/>
    <w:rsid w:val="006F2044"/>
    <w:rsid w:val="006F292A"/>
    <w:rsid w:val="006F353B"/>
    <w:rsid w:val="006F3BDA"/>
    <w:rsid w:val="006F4127"/>
    <w:rsid w:val="006F475A"/>
    <w:rsid w:val="006F49A7"/>
    <w:rsid w:val="006F49BF"/>
    <w:rsid w:val="006F502D"/>
    <w:rsid w:val="006F53E6"/>
    <w:rsid w:val="006F5F7B"/>
    <w:rsid w:val="006F64F9"/>
    <w:rsid w:val="006F6875"/>
    <w:rsid w:val="006F74FC"/>
    <w:rsid w:val="007000B4"/>
    <w:rsid w:val="007004B9"/>
    <w:rsid w:val="00700988"/>
    <w:rsid w:val="007010F5"/>
    <w:rsid w:val="00701D41"/>
    <w:rsid w:val="00701FA4"/>
    <w:rsid w:val="0070254D"/>
    <w:rsid w:val="00702F46"/>
    <w:rsid w:val="0070306B"/>
    <w:rsid w:val="00703448"/>
    <w:rsid w:val="00704CFA"/>
    <w:rsid w:val="00704D28"/>
    <w:rsid w:val="00704D79"/>
    <w:rsid w:val="00705FCE"/>
    <w:rsid w:val="0070647A"/>
    <w:rsid w:val="00707884"/>
    <w:rsid w:val="00707ACC"/>
    <w:rsid w:val="007108F6"/>
    <w:rsid w:val="00710A7A"/>
    <w:rsid w:val="00711AF3"/>
    <w:rsid w:val="00711FA0"/>
    <w:rsid w:val="0071288F"/>
    <w:rsid w:val="0071404E"/>
    <w:rsid w:val="007147F8"/>
    <w:rsid w:val="00715D59"/>
    <w:rsid w:val="00715DC6"/>
    <w:rsid w:val="0071638B"/>
    <w:rsid w:val="00717FAF"/>
    <w:rsid w:val="00717FC7"/>
    <w:rsid w:val="00721D57"/>
    <w:rsid w:val="00721E38"/>
    <w:rsid w:val="00722042"/>
    <w:rsid w:val="00723536"/>
    <w:rsid w:val="007237EE"/>
    <w:rsid w:val="007239AE"/>
    <w:rsid w:val="007248A2"/>
    <w:rsid w:val="00724AD5"/>
    <w:rsid w:val="00725091"/>
    <w:rsid w:val="007252C5"/>
    <w:rsid w:val="0072668C"/>
    <w:rsid w:val="00726BF4"/>
    <w:rsid w:val="00726C61"/>
    <w:rsid w:val="00726D8C"/>
    <w:rsid w:val="00727255"/>
    <w:rsid w:val="007272CC"/>
    <w:rsid w:val="00727B6A"/>
    <w:rsid w:val="00727BA0"/>
    <w:rsid w:val="00730145"/>
    <w:rsid w:val="00731B33"/>
    <w:rsid w:val="00731BFE"/>
    <w:rsid w:val="00731D20"/>
    <w:rsid w:val="0073246E"/>
    <w:rsid w:val="0073384D"/>
    <w:rsid w:val="00734E9F"/>
    <w:rsid w:val="00735636"/>
    <w:rsid w:val="00735654"/>
    <w:rsid w:val="007356A2"/>
    <w:rsid w:val="00735913"/>
    <w:rsid w:val="0073699A"/>
    <w:rsid w:val="007370E7"/>
    <w:rsid w:val="00737FB8"/>
    <w:rsid w:val="00740048"/>
    <w:rsid w:val="00740457"/>
    <w:rsid w:val="00743C24"/>
    <w:rsid w:val="00744C66"/>
    <w:rsid w:val="00744D95"/>
    <w:rsid w:val="00745EA6"/>
    <w:rsid w:val="0074672E"/>
    <w:rsid w:val="007467E2"/>
    <w:rsid w:val="00746DE1"/>
    <w:rsid w:val="0074755F"/>
    <w:rsid w:val="00747B84"/>
    <w:rsid w:val="00750035"/>
    <w:rsid w:val="0075087F"/>
    <w:rsid w:val="00752CC8"/>
    <w:rsid w:val="00752E1C"/>
    <w:rsid w:val="007537BE"/>
    <w:rsid w:val="00753FD1"/>
    <w:rsid w:val="007543EC"/>
    <w:rsid w:val="00754A7A"/>
    <w:rsid w:val="00754DE2"/>
    <w:rsid w:val="00754E61"/>
    <w:rsid w:val="00754EF0"/>
    <w:rsid w:val="00755345"/>
    <w:rsid w:val="00755F2B"/>
    <w:rsid w:val="00756E48"/>
    <w:rsid w:val="0075706E"/>
    <w:rsid w:val="007575D5"/>
    <w:rsid w:val="007578F5"/>
    <w:rsid w:val="00761408"/>
    <w:rsid w:val="0076144A"/>
    <w:rsid w:val="007614F2"/>
    <w:rsid w:val="00761B6B"/>
    <w:rsid w:val="00762F3C"/>
    <w:rsid w:val="007632E5"/>
    <w:rsid w:val="00763747"/>
    <w:rsid w:val="0076401B"/>
    <w:rsid w:val="0076426F"/>
    <w:rsid w:val="00764511"/>
    <w:rsid w:val="00767187"/>
    <w:rsid w:val="00767A5B"/>
    <w:rsid w:val="00767F1B"/>
    <w:rsid w:val="0077024F"/>
    <w:rsid w:val="0077201E"/>
    <w:rsid w:val="00772781"/>
    <w:rsid w:val="00772F34"/>
    <w:rsid w:val="0077341D"/>
    <w:rsid w:val="00773F79"/>
    <w:rsid w:val="00774260"/>
    <w:rsid w:val="00774650"/>
    <w:rsid w:val="00775C47"/>
    <w:rsid w:val="007764A9"/>
    <w:rsid w:val="0077693B"/>
    <w:rsid w:val="0077740E"/>
    <w:rsid w:val="007778B7"/>
    <w:rsid w:val="0078044B"/>
    <w:rsid w:val="0078186E"/>
    <w:rsid w:val="00782342"/>
    <w:rsid w:val="00782A79"/>
    <w:rsid w:val="00782FEA"/>
    <w:rsid w:val="007841CA"/>
    <w:rsid w:val="00784F41"/>
    <w:rsid w:val="00784F61"/>
    <w:rsid w:val="007856AC"/>
    <w:rsid w:val="00785A20"/>
    <w:rsid w:val="0078609E"/>
    <w:rsid w:val="0078776A"/>
    <w:rsid w:val="00787AAD"/>
    <w:rsid w:val="00787ABF"/>
    <w:rsid w:val="00790295"/>
    <w:rsid w:val="00790409"/>
    <w:rsid w:val="007905D2"/>
    <w:rsid w:val="00790769"/>
    <w:rsid w:val="00790AA7"/>
    <w:rsid w:val="0079138F"/>
    <w:rsid w:val="007928BE"/>
    <w:rsid w:val="0079372B"/>
    <w:rsid w:val="007940A0"/>
    <w:rsid w:val="00794396"/>
    <w:rsid w:val="00794543"/>
    <w:rsid w:val="007949A6"/>
    <w:rsid w:val="007952E1"/>
    <w:rsid w:val="00797D81"/>
    <w:rsid w:val="00797E6E"/>
    <w:rsid w:val="007A068E"/>
    <w:rsid w:val="007A088B"/>
    <w:rsid w:val="007A1342"/>
    <w:rsid w:val="007A17C2"/>
    <w:rsid w:val="007A1CFD"/>
    <w:rsid w:val="007A4393"/>
    <w:rsid w:val="007A493B"/>
    <w:rsid w:val="007A5402"/>
    <w:rsid w:val="007B0F88"/>
    <w:rsid w:val="007B2D8C"/>
    <w:rsid w:val="007B37AF"/>
    <w:rsid w:val="007B43ED"/>
    <w:rsid w:val="007B5BB5"/>
    <w:rsid w:val="007B5EDD"/>
    <w:rsid w:val="007B5FA2"/>
    <w:rsid w:val="007B64B7"/>
    <w:rsid w:val="007B7756"/>
    <w:rsid w:val="007B7907"/>
    <w:rsid w:val="007C040B"/>
    <w:rsid w:val="007C05EC"/>
    <w:rsid w:val="007C0879"/>
    <w:rsid w:val="007C202B"/>
    <w:rsid w:val="007C2A17"/>
    <w:rsid w:val="007C2A4C"/>
    <w:rsid w:val="007C34C2"/>
    <w:rsid w:val="007C436A"/>
    <w:rsid w:val="007C4EDE"/>
    <w:rsid w:val="007C55F2"/>
    <w:rsid w:val="007C6888"/>
    <w:rsid w:val="007C732F"/>
    <w:rsid w:val="007C7968"/>
    <w:rsid w:val="007C7C73"/>
    <w:rsid w:val="007C7D41"/>
    <w:rsid w:val="007D0054"/>
    <w:rsid w:val="007D08E3"/>
    <w:rsid w:val="007D14F3"/>
    <w:rsid w:val="007D1F7F"/>
    <w:rsid w:val="007D2293"/>
    <w:rsid w:val="007D231F"/>
    <w:rsid w:val="007D238A"/>
    <w:rsid w:val="007D4115"/>
    <w:rsid w:val="007D49E1"/>
    <w:rsid w:val="007D53AC"/>
    <w:rsid w:val="007D6250"/>
    <w:rsid w:val="007D6CC4"/>
    <w:rsid w:val="007E053D"/>
    <w:rsid w:val="007E090A"/>
    <w:rsid w:val="007E0E62"/>
    <w:rsid w:val="007E1FE7"/>
    <w:rsid w:val="007E2B0F"/>
    <w:rsid w:val="007E3672"/>
    <w:rsid w:val="007E3AB3"/>
    <w:rsid w:val="007E3DDE"/>
    <w:rsid w:val="007E4546"/>
    <w:rsid w:val="007E4905"/>
    <w:rsid w:val="007E532C"/>
    <w:rsid w:val="007E634B"/>
    <w:rsid w:val="007E6AC9"/>
    <w:rsid w:val="007E6BE7"/>
    <w:rsid w:val="007F0484"/>
    <w:rsid w:val="007F11C8"/>
    <w:rsid w:val="007F2C1C"/>
    <w:rsid w:val="007F39D6"/>
    <w:rsid w:val="007F3A1F"/>
    <w:rsid w:val="007F3E96"/>
    <w:rsid w:val="007F400D"/>
    <w:rsid w:val="007F4F15"/>
    <w:rsid w:val="007F5BA4"/>
    <w:rsid w:val="007F6A2A"/>
    <w:rsid w:val="007F6D07"/>
    <w:rsid w:val="007F6D3B"/>
    <w:rsid w:val="007F7562"/>
    <w:rsid w:val="0080064B"/>
    <w:rsid w:val="00800F8D"/>
    <w:rsid w:val="00801012"/>
    <w:rsid w:val="0080140D"/>
    <w:rsid w:val="00801AEA"/>
    <w:rsid w:val="00802815"/>
    <w:rsid w:val="008033B7"/>
    <w:rsid w:val="008037CA"/>
    <w:rsid w:val="00804197"/>
    <w:rsid w:val="008050AD"/>
    <w:rsid w:val="00805B37"/>
    <w:rsid w:val="008065D7"/>
    <w:rsid w:val="00806663"/>
    <w:rsid w:val="00806B20"/>
    <w:rsid w:val="00806C00"/>
    <w:rsid w:val="00806CC8"/>
    <w:rsid w:val="00807B88"/>
    <w:rsid w:val="00807BAE"/>
    <w:rsid w:val="0081020B"/>
    <w:rsid w:val="008104A7"/>
    <w:rsid w:val="00810744"/>
    <w:rsid w:val="00810B1F"/>
    <w:rsid w:val="008113AA"/>
    <w:rsid w:val="00811EB5"/>
    <w:rsid w:val="00812279"/>
    <w:rsid w:val="00812399"/>
    <w:rsid w:val="008126CA"/>
    <w:rsid w:val="008127DE"/>
    <w:rsid w:val="0081585C"/>
    <w:rsid w:val="0081619F"/>
    <w:rsid w:val="00816F3E"/>
    <w:rsid w:val="00817EFD"/>
    <w:rsid w:val="008200E9"/>
    <w:rsid w:val="00820503"/>
    <w:rsid w:val="00820546"/>
    <w:rsid w:val="00820B35"/>
    <w:rsid w:val="00820B8F"/>
    <w:rsid w:val="00820CC4"/>
    <w:rsid w:val="00820D3F"/>
    <w:rsid w:val="00820F56"/>
    <w:rsid w:val="00821A85"/>
    <w:rsid w:val="00822071"/>
    <w:rsid w:val="0082262D"/>
    <w:rsid w:val="00822725"/>
    <w:rsid w:val="00822821"/>
    <w:rsid w:val="0082288D"/>
    <w:rsid w:val="00822B52"/>
    <w:rsid w:val="00822BAE"/>
    <w:rsid w:val="0082398D"/>
    <w:rsid w:val="00823B82"/>
    <w:rsid w:val="00823EE7"/>
    <w:rsid w:val="008246C7"/>
    <w:rsid w:val="00824AFC"/>
    <w:rsid w:val="00824ED0"/>
    <w:rsid w:val="0082797E"/>
    <w:rsid w:val="00827C35"/>
    <w:rsid w:val="008301D0"/>
    <w:rsid w:val="00830662"/>
    <w:rsid w:val="00831664"/>
    <w:rsid w:val="0083173B"/>
    <w:rsid w:val="0083345A"/>
    <w:rsid w:val="00833572"/>
    <w:rsid w:val="00833AFA"/>
    <w:rsid w:val="00833CBD"/>
    <w:rsid w:val="00834163"/>
    <w:rsid w:val="008361F2"/>
    <w:rsid w:val="00837534"/>
    <w:rsid w:val="0083754B"/>
    <w:rsid w:val="008404F0"/>
    <w:rsid w:val="0084061D"/>
    <w:rsid w:val="00842606"/>
    <w:rsid w:val="00842981"/>
    <w:rsid w:val="00842CB6"/>
    <w:rsid w:val="00845428"/>
    <w:rsid w:val="00845789"/>
    <w:rsid w:val="00845819"/>
    <w:rsid w:val="00845B2E"/>
    <w:rsid w:val="0084726E"/>
    <w:rsid w:val="00847870"/>
    <w:rsid w:val="00850490"/>
    <w:rsid w:val="00850A04"/>
    <w:rsid w:val="00851041"/>
    <w:rsid w:val="008510CE"/>
    <w:rsid w:val="008516B5"/>
    <w:rsid w:val="00852BA0"/>
    <w:rsid w:val="00852EA1"/>
    <w:rsid w:val="008536B9"/>
    <w:rsid w:val="0085374E"/>
    <w:rsid w:val="008539C0"/>
    <w:rsid w:val="00853ACC"/>
    <w:rsid w:val="00853C48"/>
    <w:rsid w:val="008546FA"/>
    <w:rsid w:val="00854F25"/>
    <w:rsid w:val="008555DF"/>
    <w:rsid w:val="00855F1C"/>
    <w:rsid w:val="0085623E"/>
    <w:rsid w:val="00856AB5"/>
    <w:rsid w:val="00857194"/>
    <w:rsid w:val="00860115"/>
    <w:rsid w:val="008602CD"/>
    <w:rsid w:val="008624C8"/>
    <w:rsid w:val="00863087"/>
    <w:rsid w:val="008631A7"/>
    <w:rsid w:val="0086330E"/>
    <w:rsid w:val="0086758F"/>
    <w:rsid w:val="008705B8"/>
    <w:rsid w:val="00870B7E"/>
    <w:rsid w:val="0087136C"/>
    <w:rsid w:val="00871DFA"/>
    <w:rsid w:val="008723E4"/>
    <w:rsid w:val="00872B91"/>
    <w:rsid w:val="008743BA"/>
    <w:rsid w:val="00874527"/>
    <w:rsid w:val="008745FD"/>
    <w:rsid w:val="008752AB"/>
    <w:rsid w:val="008755D7"/>
    <w:rsid w:val="0087655A"/>
    <w:rsid w:val="00876D11"/>
    <w:rsid w:val="00877F0D"/>
    <w:rsid w:val="00880DEB"/>
    <w:rsid w:val="00882B98"/>
    <w:rsid w:val="00883BE3"/>
    <w:rsid w:val="00883F82"/>
    <w:rsid w:val="00884B4A"/>
    <w:rsid w:val="00884F98"/>
    <w:rsid w:val="008851B8"/>
    <w:rsid w:val="0088560F"/>
    <w:rsid w:val="00885BBF"/>
    <w:rsid w:val="0088607F"/>
    <w:rsid w:val="008906DB"/>
    <w:rsid w:val="00890E8B"/>
    <w:rsid w:val="00891D10"/>
    <w:rsid w:val="00892107"/>
    <w:rsid w:val="00893247"/>
    <w:rsid w:val="0089371B"/>
    <w:rsid w:val="00893903"/>
    <w:rsid w:val="00893C15"/>
    <w:rsid w:val="008944D9"/>
    <w:rsid w:val="0089457A"/>
    <w:rsid w:val="008949B2"/>
    <w:rsid w:val="0089661A"/>
    <w:rsid w:val="008966E4"/>
    <w:rsid w:val="008A06FA"/>
    <w:rsid w:val="008A346E"/>
    <w:rsid w:val="008A4765"/>
    <w:rsid w:val="008A564D"/>
    <w:rsid w:val="008A5B59"/>
    <w:rsid w:val="008A5B85"/>
    <w:rsid w:val="008A61FC"/>
    <w:rsid w:val="008A76D0"/>
    <w:rsid w:val="008A785A"/>
    <w:rsid w:val="008A7FC8"/>
    <w:rsid w:val="008B00A2"/>
    <w:rsid w:val="008B0F47"/>
    <w:rsid w:val="008B15EB"/>
    <w:rsid w:val="008B1702"/>
    <w:rsid w:val="008B1D32"/>
    <w:rsid w:val="008B1D58"/>
    <w:rsid w:val="008B24B8"/>
    <w:rsid w:val="008B2526"/>
    <w:rsid w:val="008B2532"/>
    <w:rsid w:val="008B26D9"/>
    <w:rsid w:val="008B2E8E"/>
    <w:rsid w:val="008B3119"/>
    <w:rsid w:val="008B32A2"/>
    <w:rsid w:val="008B3F78"/>
    <w:rsid w:val="008B5151"/>
    <w:rsid w:val="008B55B1"/>
    <w:rsid w:val="008B59F8"/>
    <w:rsid w:val="008B74C1"/>
    <w:rsid w:val="008B7FFC"/>
    <w:rsid w:val="008C093D"/>
    <w:rsid w:val="008C0D0D"/>
    <w:rsid w:val="008C0DD4"/>
    <w:rsid w:val="008C1E6C"/>
    <w:rsid w:val="008C431C"/>
    <w:rsid w:val="008C480C"/>
    <w:rsid w:val="008C4A2B"/>
    <w:rsid w:val="008C62B2"/>
    <w:rsid w:val="008C6B76"/>
    <w:rsid w:val="008C6F9C"/>
    <w:rsid w:val="008D0436"/>
    <w:rsid w:val="008D050A"/>
    <w:rsid w:val="008D1291"/>
    <w:rsid w:val="008D1527"/>
    <w:rsid w:val="008D2585"/>
    <w:rsid w:val="008D2704"/>
    <w:rsid w:val="008D34FD"/>
    <w:rsid w:val="008D3567"/>
    <w:rsid w:val="008D36C5"/>
    <w:rsid w:val="008D3C18"/>
    <w:rsid w:val="008D74CB"/>
    <w:rsid w:val="008E03F3"/>
    <w:rsid w:val="008E21F4"/>
    <w:rsid w:val="008E2CB0"/>
    <w:rsid w:val="008E2EA7"/>
    <w:rsid w:val="008E2FCA"/>
    <w:rsid w:val="008E4128"/>
    <w:rsid w:val="008E4D0E"/>
    <w:rsid w:val="008E512C"/>
    <w:rsid w:val="008E5C23"/>
    <w:rsid w:val="008E62E9"/>
    <w:rsid w:val="008E6954"/>
    <w:rsid w:val="008E7DC1"/>
    <w:rsid w:val="008F08EE"/>
    <w:rsid w:val="008F0CF9"/>
    <w:rsid w:val="008F122B"/>
    <w:rsid w:val="008F1E11"/>
    <w:rsid w:val="008F2B24"/>
    <w:rsid w:val="008F2CB1"/>
    <w:rsid w:val="008F2D30"/>
    <w:rsid w:val="008F2F26"/>
    <w:rsid w:val="008F4043"/>
    <w:rsid w:val="008F4C6A"/>
    <w:rsid w:val="008F4D53"/>
    <w:rsid w:val="008F580F"/>
    <w:rsid w:val="008F5E9D"/>
    <w:rsid w:val="008F5F88"/>
    <w:rsid w:val="008F6223"/>
    <w:rsid w:val="008F635C"/>
    <w:rsid w:val="008F72F5"/>
    <w:rsid w:val="008F7A51"/>
    <w:rsid w:val="00900FDD"/>
    <w:rsid w:val="009020F1"/>
    <w:rsid w:val="009025E5"/>
    <w:rsid w:val="00903CB0"/>
    <w:rsid w:val="009046F1"/>
    <w:rsid w:val="009048BC"/>
    <w:rsid w:val="009050EE"/>
    <w:rsid w:val="0090524D"/>
    <w:rsid w:val="0090599D"/>
    <w:rsid w:val="00906F27"/>
    <w:rsid w:val="00907845"/>
    <w:rsid w:val="0090793F"/>
    <w:rsid w:val="00907A2B"/>
    <w:rsid w:val="00910692"/>
    <w:rsid w:val="00912173"/>
    <w:rsid w:val="00914739"/>
    <w:rsid w:val="009151F1"/>
    <w:rsid w:val="009167CE"/>
    <w:rsid w:val="0091792D"/>
    <w:rsid w:val="00917B3B"/>
    <w:rsid w:val="00917FA7"/>
    <w:rsid w:val="00917FB9"/>
    <w:rsid w:val="0092086C"/>
    <w:rsid w:val="0092118E"/>
    <w:rsid w:val="00921D0F"/>
    <w:rsid w:val="00921EF2"/>
    <w:rsid w:val="00922911"/>
    <w:rsid w:val="009229B8"/>
    <w:rsid w:val="00924731"/>
    <w:rsid w:val="00924D32"/>
    <w:rsid w:val="0092630C"/>
    <w:rsid w:val="00926C62"/>
    <w:rsid w:val="0092701E"/>
    <w:rsid w:val="0092712E"/>
    <w:rsid w:val="00927351"/>
    <w:rsid w:val="009324E8"/>
    <w:rsid w:val="00934AC0"/>
    <w:rsid w:val="00934C2E"/>
    <w:rsid w:val="00935CD8"/>
    <w:rsid w:val="009367FA"/>
    <w:rsid w:val="00936A04"/>
    <w:rsid w:val="00936D3A"/>
    <w:rsid w:val="009403E9"/>
    <w:rsid w:val="00940B47"/>
    <w:rsid w:val="00940BEF"/>
    <w:rsid w:val="00940DE3"/>
    <w:rsid w:val="00941370"/>
    <w:rsid w:val="009418F6"/>
    <w:rsid w:val="0094322E"/>
    <w:rsid w:val="00944355"/>
    <w:rsid w:val="00945855"/>
    <w:rsid w:val="00945862"/>
    <w:rsid w:val="00945B5C"/>
    <w:rsid w:val="009461FD"/>
    <w:rsid w:val="00946F58"/>
    <w:rsid w:val="00947D6E"/>
    <w:rsid w:val="00947F2B"/>
    <w:rsid w:val="00950848"/>
    <w:rsid w:val="0095104D"/>
    <w:rsid w:val="009511ED"/>
    <w:rsid w:val="00951C09"/>
    <w:rsid w:val="0095201F"/>
    <w:rsid w:val="00952AC3"/>
    <w:rsid w:val="009531AB"/>
    <w:rsid w:val="00953DCC"/>
    <w:rsid w:val="00954089"/>
    <w:rsid w:val="00954C9D"/>
    <w:rsid w:val="00956F40"/>
    <w:rsid w:val="009578E9"/>
    <w:rsid w:val="009579B3"/>
    <w:rsid w:val="00960220"/>
    <w:rsid w:val="00960E35"/>
    <w:rsid w:val="009616EE"/>
    <w:rsid w:val="00961E4A"/>
    <w:rsid w:val="00962603"/>
    <w:rsid w:val="009634EE"/>
    <w:rsid w:val="0096382A"/>
    <w:rsid w:val="0096387A"/>
    <w:rsid w:val="00963B8A"/>
    <w:rsid w:val="009641E3"/>
    <w:rsid w:val="00964989"/>
    <w:rsid w:val="00965E2B"/>
    <w:rsid w:val="00966788"/>
    <w:rsid w:val="0096689E"/>
    <w:rsid w:val="00967C6E"/>
    <w:rsid w:val="0097039D"/>
    <w:rsid w:val="00970E24"/>
    <w:rsid w:val="00972471"/>
    <w:rsid w:val="009725FA"/>
    <w:rsid w:val="00972795"/>
    <w:rsid w:val="009731D8"/>
    <w:rsid w:val="0097377F"/>
    <w:rsid w:val="00973B4D"/>
    <w:rsid w:val="00974327"/>
    <w:rsid w:val="00974638"/>
    <w:rsid w:val="00974774"/>
    <w:rsid w:val="00976E62"/>
    <w:rsid w:val="00977435"/>
    <w:rsid w:val="00977DC2"/>
    <w:rsid w:val="00977F2E"/>
    <w:rsid w:val="009805B3"/>
    <w:rsid w:val="00980B70"/>
    <w:rsid w:val="009810C3"/>
    <w:rsid w:val="009822DF"/>
    <w:rsid w:val="00982C55"/>
    <w:rsid w:val="00986109"/>
    <w:rsid w:val="0098700E"/>
    <w:rsid w:val="00987C85"/>
    <w:rsid w:val="00987C97"/>
    <w:rsid w:val="00990405"/>
    <w:rsid w:val="0099043B"/>
    <w:rsid w:val="00991202"/>
    <w:rsid w:val="009917BE"/>
    <w:rsid w:val="0099231C"/>
    <w:rsid w:val="00992F4C"/>
    <w:rsid w:val="00993AA1"/>
    <w:rsid w:val="00994605"/>
    <w:rsid w:val="009947C2"/>
    <w:rsid w:val="00994B51"/>
    <w:rsid w:val="009956B5"/>
    <w:rsid w:val="00995B32"/>
    <w:rsid w:val="00995E3F"/>
    <w:rsid w:val="009962A0"/>
    <w:rsid w:val="00996950"/>
    <w:rsid w:val="00997748"/>
    <w:rsid w:val="009A01EA"/>
    <w:rsid w:val="009A0240"/>
    <w:rsid w:val="009A0535"/>
    <w:rsid w:val="009A1C7A"/>
    <w:rsid w:val="009A363E"/>
    <w:rsid w:val="009A3ABA"/>
    <w:rsid w:val="009A3C97"/>
    <w:rsid w:val="009A455A"/>
    <w:rsid w:val="009A4757"/>
    <w:rsid w:val="009A4ED6"/>
    <w:rsid w:val="009A55D2"/>
    <w:rsid w:val="009A5869"/>
    <w:rsid w:val="009A5963"/>
    <w:rsid w:val="009A5BF1"/>
    <w:rsid w:val="009A6744"/>
    <w:rsid w:val="009B0A51"/>
    <w:rsid w:val="009B1895"/>
    <w:rsid w:val="009B1A9C"/>
    <w:rsid w:val="009B1D0E"/>
    <w:rsid w:val="009B1DA1"/>
    <w:rsid w:val="009B2083"/>
    <w:rsid w:val="009B2C5D"/>
    <w:rsid w:val="009B3E15"/>
    <w:rsid w:val="009B4302"/>
    <w:rsid w:val="009B43A1"/>
    <w:rsid w:val="009B4405"/>
    <w:rsid w:val="009B4DD4"/>
    <w:rsid w:val="009B5875"/>
    <w:rsid w:val="009B588E"/>
    <w:rsid w:val="009B66D4"/>
    <w:rsid w:val="009B6A81"/>
    <w:rsid w:val="009B73E4"/>
    <w:rsid w:val="009B79BD"/>
    <w:rsid w:val="009B7DE6"/>
    <w:rsid w:val="009C0A14"/>
    <w:rsid w:val="009C0AEA"/>
    <w:rsid w:val="009C0EB4"/>
    <w:rsid w:val="009C14B3"/>
    <w:rsid w:val="009C2A46"/>
    <w:rsid w:val="009C2CC2"/>
    <w:rsid w:val="009C464E"/>
    <w:rsid w:val="009C4A62"/>
    <w:rsid w:val="009C5004"/>
    <w:rsid w:val="009C52AF"/>
    <w:rsid w:val="009C55F0"/>
    <w:rsid w:val="009C6717"/>
    <w:rsid w:val="009C7D3F"/>
    <w:rsid w:val="009D04FA"/>
    <w:rsid w:val="009D0E3B"/>
    <w:rsid w:val="009D105A"/>
    <w:rsid w:val="009D10F3"/>
    <w:rsid w:val="009D1339"/>
    <w:rsid w:val="009D230F"/>
    <w:rsid w:val="009D289B"/>
    <w:rsid w:val="009D31B8"/>
    <w:rsid w:val="009D32E6"/>
    <w:rsid w:val="009D45CF"/>
    <w:rsid w:val="009D49BE"/>
    <w:rsid w:val="009D4BCA"/>
    <w:rsid w:val="009D60E1"/>
    <w:rsid w:val="009D68CA"/>
    <w:rsid w:val="009D711B"/>
    <w:rsid w:val="009D7A00"/>
    <w:rsid w:val="009E0D36"/>
    <w:rsid w:val="009E11DA"/>
    <w:rsid w:val="009E12B0"/>
    <w:rsid w:val="009E219A"/>
    <w:rsid w:val="009E28C4"/>
    <w:rsid w:val="009E294A"/>
    <w:rsid w:val="009E3B5D"/>
    <w:rsid w:val="009E3D35"/>
    <w:rsid w:val="009E3DD4"/>
    <w:rsid w:val="009E4238"/>
    <w:rsid w:val="009E5F93"/>
    <w:rsid w:val="009E6D78"/>
    <w:rsid w:val="009E7E9D"/>
    <w:rsid w:val="009F01DF"/>
    <w:rsid w:val="009F0C11"/>
    <w:rsid w:val="009F1750"/>
    <w:rsid w:val="009F1ECB"/>
    <w:rsid w:val="009F24E4"/>
    <w:rsid w:val="009F25E1"/>
    <w:rsid w:val="009F2703"/>
    <w:rsid w:val="009F2D65"/>
    <w:rsid w:val="009F302F"/>
    <w:rsid w:val="009F3289"/>
    <w:rsid w:val="009F426D"/>
    <w:rsid w:val="009F464E"/>
    <w:rsid w:val="009F4B2F"/>
    <w:rsid w:val="009F587D"/>
    <w:rsid w:val="009F7D5F"/>
    <w:rsid w:val="009F7FCF"/>
    <w:rsid w:val="00A017A4"/>
    <w:rsid w:val="00A01DE5"/>
    <w:rsid w:val="00A0239A"/>
    <w:rsid w:val="00A02B9F"/>
    <w:rsid w:val="00A02FAE"/>
    <w:rsid w:val="00A03AE4"/>
    <w:rsid w:val="00A03D4F"/>
    <w:rsid w:val="00A03E62"/>
    <w:rsid w:val="00A0482D"/>
    <w:rsid w:val="00A051C8"/>
    <w:rsid w:val="00A05B87"/>
    <w:rsid w:val="00A05D59"/>
    <w:rsid w:val="00A07417"/>
    <w:rsid w:val="00A07BB6"/>
    <w:rsid w:val="00A104CC"/>
    <w:rsid w:val="00A108F6"/>
    <w:rsid w:val="00A10EAA"/>
    <w:rsid w:val="00A119F5"/>
    <w:rsid w:val="00A12215"/>
    <w:rsid w:val="00A1237F"/>
    <w:rsid w:val="00A12799"/>
    <w:rsid w:val="00A128BF"/>
    <w:rsid w:val="00A13596"/>
    <w:rsid w:val="00A13748"/>
    <w:rsid w:val="00A13C42"/>
    <w:rsid w:val="00A152BE"/>
    <w:rsid w:val="00A1578F"/>
    <w:rsid w:val="00A15944"/>
    <w:rsid w:val="00A21ED4"/>
    <w:rsid w:val="00A2352C"/>
    <w:rsid w:val="00A23EAC"/>
    <w:rsid w:val="00A24302"/>
    <w:rsid w:val="00A24FC8"/>
    <w:rsid w:val="00A25676"/>
    <w:rsid w:val="00A25FE7"/>
    <w:rsid w:val="00A2613A"/>
    <w:rsid w:val="00A261F1"/>
    <w:rsid w:val="00A2624B"/>
    <w:rsid w:val="00A26A2C"/>
    <w:rsid w:val="00A277EB"/>
    <w:rsid w:val="00A27C07"/>
    <w:rsid w:val="00A27E34"/>
    <w:rsid w:val="00A27E88"/>
    <w:rsid w:val="00A310B8"/>
    <w:rsid w:val="00A31EC7"/>
    <w:rsid w:val="00A320B5"/>
    <w:rsid w:val="00A322FA"/>
    <w:rsid w:val="00A325D5"/>
    <w:rsid w:val="00A334ED"/>
    <w:rsid w:val="00A3363D"/>
    <w:rsid w:val="00A336CA"/>
    <w:rsid w:val="00A3383F"/>
    <w:rsid w:val="00A34A05"/>
    <w:rsid w:val="00A34C56"/>
    <w:rsid w:val="00A351E4"/>
    <w:rsid w:val="00A35FF7"/>
    <w:rsid w:val="00A36621"/>
    <w:rsid w:val="00A36939"/>
    <w:rsid w:val="00A378B1"/>
    <w:rsid w:val="00A42818"/>
    <w:rsid w:val="00A43B66"/>
    <w:rsid w:val="00A47890"/>
    <w:rsid w:val="00A47999"/>
    <w:rsid w:val="00A47F77"/>
    <w:rsid w:val="00A51F2F"/>
    <w:rsid w:val="00A52614"/>
    <w:rsid w:val="00A52863"/>
    <w:rsid w:val="00A53BCB"/>
    <w:rsid w:val="00A546FF"/>
    <w:rsid w:val="00A54EF0"/>
    <w:rsid w:val="00A550E3"/>
    <w:rsid w:val="00A5558A"/>
    <w:rsid w:val="00A555BF"/>
    <w:rsid w:val="00A55D1F"/>
    <w:rsid w:val="00A55F62"/>
    <w:rsid w:val="00A57417"/>
    <w:rsid w:val="00A57BE0"/>
    <w:rsid w:val="00A57C85"/>
    <w:rsid w:val="00A600F3"/>
    <w:rsid w:val="00A61050"/>
    <w:rsid w:val="00A61064"/>
    <w:rsid w:val="00A6110D"/>
    <w:rsid w:val="00A61FDC"/>
    <w:rsid w:val="00A65888"/>
    <w:rsid w:val="00A65B18"/>
    <w:rsid w:val="00A6699A"/>
    <w:rsid w:val="00A6783F"/>
    <w:rsid w:val="00A70403"/>
    <w:rsid w:val="00A71BAC"/>
    <w:rsid w:val="00A71D66"/>
    <w:rsid w:val="00A71D7A"/>
    <w:rsid w:val="00A71F7A"/>
    <w:rsid w:val="00A7368A"/>
    <w:rsid w:val="00A7401A"/>
    <w:rsid w:val="00A741E2"/>
    <w:rsid w:val="00A75144"/>
    <w:rsid w:val="00A7569E"/>
    <w:rsid w:val="00A75BA4"/>
    <w:rsid w:val="00A75D2F"/>
    <w:rsid w:val="00A76531"/>
    <w:rsid w:val="00A768C9"/>
    <w:rsid w:val="00A77756"/>
    <w:rsid w:val="00A77DF3"/>
    <w:rsid w:val="00A8064A"/>
    <w:rsid w:val="00A8070E"/>
    <w:rsid w:val="00A80C6D"/>
    <w:rsid w:val="00A816EF"/>
    <w:rsid w:val="00A8287A"/>
    <w:rsid w:val="00A84A21"/>
    <w:rsid w:val="00A84C36"/>
    <w:rsid w:val="00A874CB"/>
    <w:rsid w:val="00A87FBC"/>
    <w:rsid w:val="00A90BC1"/>
    <w:rsid w:val="00A90EDD"/>
    <w:rsid w:val="00A9110A"/>
    <w:rsid w:val="00A91155"/>
    <w:rsid w:val="00A91237"/>
    <w:rsid w:val="00A913A9"/>
    <w:rsid w:val="00A92182"/>
    <w:rsid w:val="00A92966"/>
    <w:rsid w:val="00A93A3D"/>
    <w:rsid w:val="00A93E76"/>
    <w:rsid w:val="00A9423F"/>
    <w:rsid w:val="00A94ECF"/>
    <w:rsid w:val="00A955E3"/>
    <w:rsid w:val="00A961F1"/>
    <w:rsid w:val="00A9685A"/>
    <w:rsid w:val="00A97446"/>
    <w:rsid w:val="00A9763D"/>
    <w:rsid w:val="00A976BB"/>
    <w:rsid w:val="00AA0477"/>
    <w:rsid w:val="00AA0B33"/>
    <w:rsid w:val="00AA1686"/>
    <w:rsid w:val="00AA1875"/>
    <w:rsid w:val="00AA296C"/>
    <w:rsid w:val="00AA30C8"/>
    <w:rsid w:val="00AA317E"/>
    <w:rsid w:val="00AA3A2D"/>
    <w:rsid w:val="00AA3A6C"/>
    <w:rsid w:val="00AA4342"/>
    <w:rsid w:val="00AA5382"/>
    <w:rsid w:val="00AA67A0"/>
    <w:rsid w:val="00AA71C3"/>
    <w:rsid w:val="00AA7264"/>
    <w:rsid w:val="00AA77B5"/>
    <w:rsid w:val="00AB0802"/>
    <w:rsid w:val="00AB2480"/>
    <w:rsid w:val="00AB2D10"/>
    <w:rsid w:val="00AB2E3A"/>
    <w:rsid w:val="00AB4DF2"/>
    <w:rsid w:val="00AB5609"/>
    <w:rsid w:val="00AB5960"/>
    <w:rsid w:val="00AB612D"/>
    <w:rsid w:val="00AB66E5"/>
    <w:rsid w:val="00AB6737"/>
    <w:rsid w:val="00AB79DA"/>
    <w:rsid w:val="00AB7F9D"/>
    <w:rsid w:val="00AC01DF"/>
    <w:rsid w:val="00AC02C5"/>
    <w:rsid w:val="00AC076B"/>
    <w:rsid w:val="00AC1B9F"/>
    <w:rsid w:val="00AC2B1D"/>
    <w:rsid w:val="00AC4407"/>
    <w:rsid w:val="00AC4A3A"/>
    <w:rsid w:val="00AC6A61"/>
    <w:rsid w:val="00AC741D"/>
    <w:rsid w:val="00AC7658"/>
    <w:rsid w:val="00AC7785"/>
    <w:rsid w:val="00AD088B"/>
    <w:rsid w:val="00AD1637"/>
    <w:rsid w:val="00AD33D4"/>
    <w:rsid w:val="00AD36C0"/>
    <w:rsid w:val="00AD4975"/>
    <w:rsid w:val="00AD519C"/>
    <w:rsid w:val="00AD5316"/>
    <w:rsid w:val="00AD5704"/>
    <w:rsid w:val="00AD61FD"/>
    <w:rsid w:val="00AE0160"/>
    <w:rsid w:val="00AE043B"/>
    <w:rsid w:val="00AE1881"/>
    <w:rsid w:val="00AE223F"/>
    <w:rsid w:val="00AE3433"/>
    <w:rsid w:val="00AE34AC"/>
    <w:rsid w:val="00AE4018"/>
    <w:rsid w:val="00AE4170"/>
    <w:rsid w:val="00AE5179"/>
    <w:rsid w:val="00AE5389"/>
    <w:rsid w:val="00AE5D32"/>
    <w:rsid w:val="00AE5F46"/>
    <w:rsid w:val="00AE6CA8"/>
    <w:rsid w:val="00AE6FEF"/>
    <w:rsid w:val="00AE7145"/>
    <w:rsid w:val="00AE7B30"/>
    <w:rsid w:val="00AE7FAB"/>
    <w:rsid w:val="00AF0281"/>
    <w:rsid w:val="00AF04C8"/>
    <w:rsid w:val="00AF15B6"/>
    <w:rsid w:val="00AF1E4D"/>
    <w:rsid w:val="00AF2932"/>
    <w:rsid w:val="00AF2F43"/>
    <w:rsid w:val="00AF4557"/>
    <w:rsid w:val="00AF4817"/>
    <w:rsid w:val="00AF49D1"/>
    <w:rsid w:val="00AF4A75"/>
    <w:rsid w:val="00AF4E3E"/>
    <w:rsid w:val="00AF5541"/>
    <w:rsid w:val="00AF5AE3"/>
    <w:rsid w:val="00AF6659"/>
    <w:rsid w:val="00AF68F4"/>
    <w:rsid w:val="00AF69BF"/>
    <w:rsid w:val="00B01236"/>
    <w:rsid w:val="00B01387"/>
    <w:rsid w:val="00B01746"/>
    <w:rsid w:val="00B01FBB"/>
    <w:rsid w:val="00B02072"/>
    <w:rsid w:val="00B0217D"/>
    <w:rsid w:val="00B02681"/>
    <w:rsid w:val="00B02FD6"/>
    <w:rsid w:val="00B03137"/>
    <w:rsid w:val="00B036B8"/>
    <w:rsid w:val="00B0389B"/>
    <w:rsid w:val="00B043B1"/>
    <w:rsid w:val="00B04546"/>
    <w:rsid w:val="00B05119"/>
    <w:rsid w:val="00B057E0"/>
    <w:rsid w:val="00B05F84"/>
    <w:rsid w:val="00B0646E"/>
    <w:rsid w:val="00B07BF0"/>
    <w:rsid w:val="00B07E31"/>
    <w:rsid w:val="00B13C22"/>
    <w:rsid w:val="00B13D0E"/>
    <w:rsid w:val="00B141EC"/>
    <w:rsid w:val="00B1434C"/>
    <w:rsid w:val="00B15951"/>
    <w:rsid w:val="00B15EFB"/>
    <w:rsid w:val="00B15F2A"/>
    <w:rsid w:val="00B160E4"/>
    <w:rsid w:val="00B17232"/>
    <w:rsid w:val="00B17841"/>
    <w:rsid w:val="00B201DD"/>
    <w:rsid w:val="00B214FE"/>
    <w:rsid w:val="00B22022"/>
    <w:rsid w:val="00B228D5"/>
    <w:rsid w:val="00B24491"/>
    <w:rsid w:val="00B251B3"/>
    <w:rsid w:val="00B263DC"/>
    <w:rsid w:val="00B315EE"/>
    <w:rsid w:val="00B31E3E"/>
    <w:rsid w:val="00B320CA"/>
    <w:rsid w:val="00B32361"/>
    <w:rsid w:val="00B3374D"/>
    <w:rsid w:val="00B34222"/>
    <w:rsid w:val="00B344DA"/>
    <w:rsid w:val="00B358E0"/>
    <w:rsid w:val="00B35A78"/>
    <w:rsid w:val="00B36623"/>
    <w:rsid w:val="00B376F6"/>
    <w:rsid w:val="00B40129"/>
    <w:rsid w:val="00B41027"/>
    <w:rsid w:val="00B41B29"/>
    <w:rsid w:val="00B4268E"/>
    <w:rsid w:val="00B427BB"/>
    <w:rsid w:val="00B4320F"/>
    <w:rsid w:val="00B43BE1"/>
    <w:rsid w:val="00B43D3A"/>
    <w:rsid w:val="00B46147"/>
    <w:rsid w:val="00B46301"/>
    <w:rsid w:val="00B471F7"/>
    <w:rsid w:val="00B47398"/>
    <w:rsid w:val="00B51105"/>
    <w:rsid w:val="00B51A08"/>
    <w:rsid w:val="00B52224"/>
    <w:rsid w:val="00B54302"/>
    <w:rsid w:val="00B55293"/>
    <w:rsid w:val="00B55427"/>
    <w:rsid w:val="00B55AAA"/>
    <w:rsid w:val="00B56C74"/>
    <w:rsid w:val="00B579BC"/>
    <w:rsid w:val="00B57CD7"/>
    <w:rsid w:val="00B6076E"/>
    <w:rsid w:val="00B61E57"/>
    <w:rsid w:val="00B62299"/>
    <w:rsid w:val="00B6239F"/>
    <w:rsid w:val="00B630A9"/>
    <w:rsid w:val="00B6317B"/>
    <w:rsid w:val="00B63EA8"/>
    <w:rsid w:val="00B655D3"/>
    <w:rsid w:val="00B67ECC"/>
    <w:rsid w:val="00B702AF"/>
    <w:rsid w:val="00B70A4D"/>
    <w:rsid w:val="00B717E4"/>
    <w:rsid w:val="00B728D1"/>
    <w:rsid w:val="00B73059"/>
    <w:rsid w:val="00B731AE"/>
    <w:rsid w:val="00B7321C"/>
    <w:rsid w:val="00B73E52"/>
    <w:rsid w:val="00B73E62"/>
    <w:rsid w:val="00B74C11"/>
    <w:rsid w:val="00B767A4"/>
    <w:rsid w:val="00B76AC8"/>
    <w:rsid w:val="00B76D6D"/>
    <w:rsid w:val="00B77077"/>
    <w:rsid w:val="00B77F64"/>
    <w:rsid w:val="00B80D5A"/>
    <w:rsid w:val="00B81133"/>
    <w:rsid w:val="00B811AF"/>
    <w:rsid w:val="00B81886"/>
    <w:rsid w:val="00B81E13"/>
    <w:rsid w:val="00B8290D"/>
    <w:rsid w:val="00B845C5"/>
    <w:rsid w:val="00B84AEB"/>
    <w:rsid w:val="00B85657"/>
    <w:rsid w:val="00B86242"/>
    <w:rsid w:val="00B868A3"/>
    <w:rsid w:val="00B87F1B"/>
    <w:rsid w:val="00B90A80"/>
    <w:rsid w:val="00B916EE"/>
    <w:rsid w:val="00B92BFA"/>
    <w:rsid w:val="00B93814"/>
    <w:rsid w:val="00B93D22"/>
    <w:rsid w:val="00B93D2F"/>
    <w:rsid w:val="00B94787"/>
    <w:rsid w:val="00B95404"/>
    <w:rsid w:val="00B95D47"/>
    <w:rsid w:val="00B9625E"/>
    <w:rsid w:val="00B976C3"/>
    <w:rsid w:val="00B97F9F"/>
    <w:rsid w:val="00BA0C2C"/>
    <w:rsid w:val="00BA1D98"/>
    <w:rsid w:val="00BA2406"/>
    <w:rsid w:val="00BA2FBA"/>
    <w:rsid w:val="00BA3B64"/>
    <w:rsid w:val="00BA3E3C"/>
    <w:rsid w:val="00BA4C8E"/>
    <w:rsid w:val="00BA6413"/>
    <w:rsid w:val="00BA7FBA"/>
    <w:rsid w:val="00BB0E85"/>
    <w:rsid w:val="00BB1995"/>
    <w:rsid w:val="00BB1A99"/>
    <w:rsid w:val="00BB1F72"/>
    <w:rsid w:val="00BB25AB"/>
    <w:rsid w:val="00BB43D5"/>
    <w:rsid w:val="00BB533E"/>
    <w:rsid w:val="00BB69DE"/>
    <w:rsid w:val="00BB7F00"/>
    <w:rsid w:val="00BC066C"/>
    <w:rsid w:val="00BC0AEA"/>
    <w:rsid w:val="00BC0E7E"/>
    <w:rsid w:val="00BC1C77"/>
    <w:rsid w:val="00BC1FB1"/>
    <w:rsid w:val="00BC200B"/>
    <w:rsid w:val="00BC2EC0"/>
    <w:rsid w:val="00BC3427"/>
    <w:rsid w:val="00BC375E"/>
    <w:rsid w:val="00BC3B7B"/>
    <w:rsid w:val="00BC441F"/>
    <w:rsid w:val="00BC4CB9"/>
    <w:rsid w:val="00BC62C0"/>
    <w:rsid w:val="00BC6C0F"/>
    <w:rsid w:val="00BC6F17"/>
    <w:rsid w:val="00BD0389"/>
    <w:rsid w:val="00BD094E"/>
    <w:rsid w:val="00BD0FE1"/>
    <w:rsid w:val="00BD1229"/>
    <w:rsid w:val="00BD262E"/>
    <w:rsid w:val="00BD2735"/>
    <w:rsid w:val="00BD5266"/>
    <w:rsid w:val="00BE069E"/>
    <w:rsid w:val="00BE11F8"/>
    <w:rsid w:val="00BE1DFE"/>
    <w:rsid w:val="00BE1E28"/>
    <w:rsid w:val="00BE289D"/>
    <w:rsid w:val="00BE35CC"/>
    <w:rsid w:val="00BE3A18"/>
    <w:rsid w:val="00BE47D2"/>
    <w:rsid w:val="00BE49E9"/>
    <w:rsid w:val="00BE61DB"/>
    <w:rsid w:val="00BE63EC"/>
    <w:rsid w:val="00BE6AF3"/>
    <w:rsid w:val="00BE7490"/>
    <w:rsid w:val="00BE7BC2"/>
    <w:rsid w:val="00BF0398"/>
    <w:rsid w:val="00BF0415"/>
    <w:rsid w:val="00BF1848"/>
    <w:rsid w:val="00BF1C68"/>
    <w:rsid w:val="00BF224A"/>
    <w:rsid w:val="00BF2485"/>
    <w:rsid w:val="00BF2CB9"/>
    <w:rsid w:val="00BF2DA3"/>
    <w:rsid w:val="00BF2EA3"/>
    <w:rsid w:val="00BF462E"/>
    <w:rsid w:val="00BF4902"/>
    <w:rsid w:val="00BF5517"/>
    <w:rsid w:val="00BF55E4"/>
    <w:rsid w:val="00BF76AE"/>
    <w:rsid w:val="00C0003B"/>
    <w:rsid w:val="00C00247"/>
    <w:rsid w:val="00C019B7"/>
    <w:rsid w:val="00C01F3E"/>
    <w:rsid w:val="00C04C31"/>
    <w:rsid w:val="00C04EA4"/>
    <w:rsid w:val="00C05504"/>
    <w:rsid w:val="00C05647"/>
    <w:rsid w:val="00C05755"/>
    <w:rsid w:val="00C06237"/>
    <w:rsid w:val="00C06658"/>
    <w:rsid w:val="00C0689D"/>
    <w:rsid w:val="00C07379"/>
    <w:rsid w:val="00C07428"/>
    <w:rsid w:val="00C07446"/>
    <w:rsid w:val="00C07DC7"/>
    <w:rsid w:val="00C07F65"/>
    <w:rsid w:val="00C1149A"/>
    <w:rsid w:val="00C12ED8"/>
    <w:rsid w:val="00C13618"/>
    <w:rsid w:val="00C139D5"/>
    <w:rsid w:val="00C145E4"/>
    <w:rsid w:val="00C15DDF"/>
    <w:rsid w:val="00C16484"/>
    <w:rsid w:val="00C172B1"/>
    <w:rsid w:val="00C17988"/>
    <w:rsid w:val="00C17B73"/>
    <w:rsid w:val="00C17C21"/>
    <w:rsid w:val="00C20D82"/>
    <w:rsid w:val="00C21C84"/>
    <w:rsid w:val="00C21FB9"/>
    <w:rsid w:val="00C23748"/>
    <w:rsid w:val="00C23C5C"/>
    <w:rsid w:val="00C23E1D"/>
    <w:rsid w:val="00C240A5"/>
    <w:rsid w:val="00C24EF0"/>
    <w:rsid w:val="00C25036"/>
    <w:rsid w:val="00C25654"/>
    <w:rsid w:val="00C26746"/>
    <w:rsid w:val="00C268A6"/>
    <w:rsid w:val="00C26D8F"/>
    <w:rsid w:val="00C2707F"/>
    <w:rsid w:val="00C27A26"/>
    <w:rsid w:val="00C3032B"/>
    <w:rsid w:val="00C30C9F"/>
    <w:rsid w:val="00C31026"/>
    <w:rsid w:val="00C316B9"/>
    <w:rsid w:val="00C33201"/>
    <w:rsid w:val="00C33260"/>
    <w:rsid w:val="00C34435"/>
    <w:rsid w:val="00C344E1"/>
    <w:rsid w:val="00C34975"/>
    <w:rsid w:val="00C35563"/>
    <w:rsid w:val="00C365EA"/>
    <w:rsid w:val="00C37B7B"/>
    <w:rsid w:val="00C400B4"/>
    <w:rsid w:val="00C40202"/>
    <w:rsid w:val="00C40697"/>
    <w:rsid w:val="00C41099"/>
    <w:rsid w:val="00C415B8"/>
    <w:rsid w:val="00C4262B"/>
    <w:rsid w:val="00C43427"/>
    <w:rsid w:val="00C44098"/>
    <w:rsid w:val="00C45D1E"/>
    <w:rsid w:val="00C469E3"/>
    <w:rsid w:val="00C470B3"/>
    <w:rsid w:val="00C47362"/>
    <w:rsid w:val="00C4748C"/>
    <w:rsid w:val="00C50504"/>
    <w:rsid w:val="00C50B59"/>
    <w:rsid w:val="00C522E5"/>
    <w:rsid w:val="00C528E9"/>
    <w:rsid w:val="00C5295E"/>
    <w:rsid w:val="00C52A99"/>
    <w:rsid w:val="00C52E76"/>
    <w:rsid w:val="00C53975"/>
    <w:rsid w:val="00C53D85"/>
    <w:rsid w:val="00C548A8"/>
    <w:rsid w:val="00C55092"/>
    <w:rsid w:val="00C55303"/>
    <w:rsid w:val="00C5548F"/>
    <w:rsid w:val="00C55DB2"/>
    <w:rsid w:val="00C578C4"/>
    <w:rsid w:val="00C606CF"/>
    <w:rsid w:val="00C62AF8"/>
    <w:rsid w:val="00C62B58"/>
    <w:rsid w:val="00C62DE5"/>
    <w:rsid w:val="00C64490"/>
    <w:rsid w:val="00C64521"/>
    <w:rsid w:val="00C64A1C"/>
    <w:rsid w:val="00C676B6"/>
    <w:rsid w:val="00C67EFF"/>
    <w:rsid w:val="00C7025C"/>
    <w:rsid w:val="00C7049B"/>
    <w:rsid w:val="00C71870"/>
    <w:rsid w:val="00C71CAB"/>
    <w:rsid w:val="00C71E41"/>
    <w:rsid w:val="00C7200E"/>
    <w:rsid w:val="00C7244C"/>
    <w:rsid w:val="00C72C36"/>
    <w:rsid w:val="00C73650"/>
    <w:rsid w:val="00C74D61"/>
    <w:rsid w:val="00C758A3"/>
    <w:rsid w:val="00C75D45"/>
    <w:rsid w:val="00C75F19"/>
    <w:rsid w:val="00C7649C"/>
    <w:rsid w:val="00C81B76"/>
    <w:rsid w:val="00C81DF3"/>
    <w:rsid w:val="00C8211B"/>
    <w:rsid w:val="00C82BE8"/>
    <w:rsid w:val="00C8366D"/>
    <w:rsid w:val="00C84AD1"/>
    <w:rsid w:val="00C85DD1"/>
    <w:rsid w:val="00C86871"/>
    <w:rsid w:val="00C86E87"/>
    <w:rsid w:val="00C87124"/>
    <w:rsid w:val="00C87224"/>
    <w:rsid w:val="00C877B4"/>
    <w:rsid w:val="00C87B2B"/>
    <w:rsid w:val="00C939DC"/>
    <w:rsid w:val="00C9432C"/>
    <w:rsid w:val="00C95ABF"/>
    <w:rsid w:val="00C96B41"/>
    <w:rsid w:val="00C970FB"/>
    <w:rsid w:val="00CA0139"/>
    <w:rsid w:val="00CA101E"/>
    <w:rsid w:val="00CA173A"/>
    <w:rsid w:val="00CA1C3A"/>
    <w:rsid w:val="00CA1F82"/>
    <w:rsid w:val="00CA31AA"/>
    <w:rsid w:val="00CA482D"/>
    <w:rsid w:val="00CA6215"/>
    <w:rsid w:val="00CA6744"/>
    <w:rsid w:val="00CA70B9"/>
    <w:rsid w:val="00CB042D"/>
    <w:rsid w:val="00CB0640"/>
    <w:rsid w:val="00CB0670"/>
    <w:rsid w:val="00CB0CFC"/>
    <w:rsid w:val="00CB1571"/>
    <w:rsid w:val="00CB15D4"/>
    <w:rsid w:val="00CB219E"/>
    <w:rsid w:val="00CB2554"/>
    <w:rsid w:val="00CB2A18"/>
    <w:rsid w:val="00CB39F5"/>
    <w:rsid w:val="00CB4B05"/>
    <w:rsid w:val="00CB5A09"/>
    <w:rsid w:val="00CB68CB"/>
    <w:rsid w:val="00CB7534"/>
    <w:rsid w:val="00CC1D45"/>
    <w:rsid w:val="00CC1D98"/>
    <w:rsid w:val="00CC2369"/>
    <w:rsid w:val="00CC2B5F"/>
    <w:rsid w:val="00CC388E"/>
    <w:rsid w:val="00CC3945"/>
    <w:rsid w:val="00CC3B12"/>
    <w:rsid w:val="00CC4297"/>
    <w:rsid w:val="00CC6559"/>
    <w:rsid w:val="00CC7768"/>
    <w:rsid w:val="00CC7EE7"/>
    <w:rsid w:val="00CD12CE"/>
    <w:rsid w:val="00CD1341"/>
    <w:rsid w:val="00CD1E42"/>
    <w:rsid w:val="00CD39A9"/>
    <w:rsid w:val="00CD3C24"/>
    <w:rsid w:val="00CD3C71"/>
    <w:rsid w:val="00CD3F10"/>
    <w:rsid w:val="00CD40DD"/>
    <w:rsid w:val="00CD4507"/>
    <w:rsid w:val="00CD45FE"/>
    <w:rsid w:val="00CD4705"/>
    <w:rsid w:val="00CD7495"/>
    <w:rsid w:val="00CD7D6A"/>
    <w:rsid w:val="00CD7F21"/>
    <w:rsid w:val="00CE04A4"/>
    <w:rsid w:val="00CE0A07"/>
    <w:rsid w:val="00CE11C2"/>
    <w:rsid w:val="00CE15AD"/>
    <w:rsid w:val="00CE306B"/>
    <w:rsid w:val="00CE3C05"/>
    <w:rsid w:val="00CE3FFE"/>
    <w:rsid w:val="00CE4058"/>
    <w:rsid w:val="00CE4844"/>
    <w:rsid w:val="00CE4E97"/>
    <w:rsid w:val="00CE5051"/>
    <w:rsid w:val="00CE52C3"/>
    <w:rsid w:val="00CE56FD"/>
    <w:rsid w:val="00CE5F53"/>
    <w:rsid w:val="00CE660F"/>
    <w:rsid w:val="00CE6CB3"/>
    <w:rsid w:val="00CE795F"/>
    <w:rsid w:val="00CE7FF9"/>
    <w:rsid w:val="00CF013C"/>
    <w:rsid w:val="00CF0691"/>
    <w:rsid w:val="00CF229C"/>
    <w:rsid w:val="00CF35B0"/>
    <w:rsid w:val="00CF372A"/>
    <w:rsid w:val="00CF3823"/>
    <w:rsid w:val="00CF384B"/>
    <w:rsid w:val="00CF456F"/>
    <w:rsid w:val="00CF5183"/>
    <w:rsid w:val="00CF53F2"/>
    <w:rsid w:val="00CF57AA"/>
    <w:rsid w:val="00CF78A3"/>
    <w:rsid w:val="00D004BA"/>
    <w:rsid w:val="00D01F2D"/>
    <w:rsid w:val="00D02DE7"/>
    <w:rsid w:val="00D03315"/>
    <w:rsid w:val="00D034BC"/>
    <w:rsid w:val="00D0457C"/>
    <w:rsid w:val="00D0564B"/>
    <w:rsid w:val="00D05D6E"/>
    <w:rsid w:val="00D07146"/>
    <w:rsid w:val="00D077F1"/>
    <w:rsid w:val="00D07EC2"/>
    <w:rsid w:val="00D1106D"/>
    <w:rsid w:val="00D1202F"/>
    <w:rsid w:val="00D126E3"/>
    <w:rsid w:val="00D13167"/>
    <w:rsid w:val="00D138C7"/>
    <w:rsid w:val="00D1427B"/>
    <w:rsid w:val="00D14377"/>
    <w:rsid w:val="00D1442C"/>
    <w:rsid w:val="00D14604"/>
    <w:rsid w:val="00D15E7C"/>
    <w:rsid w:val="00D15FAE"/>
    <w:rsid w:val="00D17724"/>
    <w:rsid w:val="00D207DE"/>
    <w:rsid w:val="00D20AD0"/>
    <w:rsid w:val="00D20F41"/>
    <w:rsid w:val="00D21090"/>
    <w:rsid w:val="00D219C7"/>
    <w:rsid w:val="00D21A4B"/>
    <w:rsid w:val="00D227E1"/>
    <w:rsid w:val="00D22D9A"/>
    <w:rsid w:val="00D23530"/>
    <w:rsid w:val="00D235EF"/>
    <w:rsid w:val="00D23698"/>
    <w:rsid w:val="00D2573C"/>
    <w:rsid w:val="00D2584F"/>
    <w:rsid w:val="00D25C68"/>
    <w:rsid w:val="00D25EFA"/>
    <w:rsid w:val="00D26237"/>
    <w:rsid w:val="00D2631D"/>
    <w:rsid w:val="00D26A00"/>
    <w:rsid w:val="00D26AAD"/>
    <w:rsid w:val="00D26C33"/>
    <w:rsid w:val="00D27D38"/>
    <w:rsid w:val="00D30691"/>
    <w:rsid w:val="00D30CCB"/>
    <w:rsid w:val="00D315C5"/>
    <w:rsid w:val="00D31BD5"/>
    <w:rsid w:val="00D32234"/>
    <w:rsid w:val="00D325B5"/>
    <w:rsid w:val="00D32FCB"/>
    <w:rsid w:val="00D33141"/>
    <w:rsid w:val="00D33E29"/>
    <w:rsid w:val="00D34AA4"/>
    <w:rsid w:val="00D35644"/>
    <w:rsid w:val="00D35D64"/>
    <w:rsid w:val="00D35DEB"/>
    <w:rsid w:val="00D362AB"/>
    <w:rsid w:val="00D367F6"/>
    <w:rsid w:val="00D37007"/>
    <w:rsid w:val="00D378B3"/>
    <w:rsid w:val="00D37ED3"/>
    <w:rsid w:val="00D37FFA"/>
    <w:rsid w:val="00D41900"/>
    <w:rsid w:val="00D421B3"/>
    <w:rsid w:val="00D4232C"/>
    <w:rsid w:val="00D42D01"/>
    <w:rsid w:val="00D43DAB"/>
    <w:rsid w:val="00D44C7D"/>
    <w:rsid w:val="00D456B1"/>
    <w:rsid w:val="00D4570A"/>
    <w:rsid w:val="00D4690E"/>
    <w:rsid w:val="00D46A15"/>
    <w:rsid w:val="00D46ABB"/>
    <w:rsid w:val="00D46CB4"/>
    <w:rsid w:val="00D46EBC"/>
    <w:rsid w:val="00D4710B"/>
    <w:rsid w:val="00D47953"/>
    <w:rsid w:val="00D47975"/>
    <w:rsid w:val="00D47BDE"/>
    <w:rsid w:val="00D51106"/>
    <w:rsid w:val="00D511C3"/>
    <w:rsid w:val="00D512FE"/>
    <w:rsid w:val="00D51AD7"/>
    <w:rsid w:val="00D5225F"/>
    <w:rsid w:val="00D522D3"/>
    <w:rsid w:val="00D5247E"/>
    <w:rsid w:val="00D5352A"/>
    <w:rsid w:val="00D53B92"/>
    <w:rsid w:val="00D53F0E"/>
    <w:rsid w:val="00D545A5"/>
    <w:rsid w:val="00D5564F"/>
    <w:rsid w:val="00D558ED"/>
    <w:rsid w:val="00D55ABB"/>
    <w:rsid w:val="00D55F26"/>
    <w:rsid w:val="00D57A22"/>
    <w:rsid w:val="00D57A2E"/>
    <w:rsid w:val="00D57E58"/>
    <w:rsid w:val="00D60866"/>
    <w:rsid w:val="00D60D6B"/>
    <w:rsid w:val="00D61C2A"/>
    <w:rsid w:val="00D62C58"/>
    <w:rsid w:val="00D62FD6"/>
    <w:rsid w:val="00D646C6"/>
    <w:rsid w:val="00D65550"/>
    <w:rsid w:val="00D65874"/>
    <w:rsid w:val="00D65B7B"/>
    <w:rsid w:val="00D65BCD"/>
    <w:rsid w:val="00D65BFA"/>
    <w:rsid w:val="00D67EAA"/>
    <w:rsid w:val="00D7135B"/>
    <w:rsid w:val="00D71C00"/>
    <w:rsid w:val="00D71D03"/>
    <w:rsid w:val="00D72905"/>
    <w:rsid w:val="00D72CB0"/>
    <w:rsid w:val="00D73889"/>
    <w:rsid w:val="00D738F9"/>
    <w:rsid w:val="00D75162"/>
    <w:rsid w:val="00D762A3"/>
    <w:rsid w:val="00D77156"/>
    <w:rsid w:val="00D80B05"/>
    <w:rsid w:val="00D80FAF"/>
    <w:rsid w:val="00D80FF2"/>
    <w:rsid w:val="00D819AF"/>
    <w:rsid w:val="00D81AC4"/>
    <w:rsid w:val="00D81B52"/>
    <w:rsid w:val="00D82CD9"/>
    <w:rsid w:val="00D8372C"/>
    <w:rsid w:val="00D84E6E"/>
    <w:rsid w:val="00D858C2"/>
    <w:rsid w:val="00D86739"/>
    <w:rsid w:val="00D913E9"/>
    <w:rsid w:val="00D92A3B"/>
    <w:rsid w:val="00D92DCE"/>
    <w:rsid w:val="00D92E46"/>
    <w:rsid w:val="00D9390C"/>
    <w:rsid w:val="00D93B9C"/>
    <w:rsid w:val="00D93BE0"/>
    <w:rsid w:val="00D93CC9"/>
    <w:rsid w:val="00D93E97"/>
    <w:rsid w:val="00D9472C"/>
    <w:rsid w:val="00D9507A"/>
    <w:rsid w:val="00D95B1F"/>
    <w:rsid w:val="00D95B27"/>
    <w:rsid w:val="00D96429"/>
    <w:rsid w:val="00D9646C"/>
    <w:rsid w:val="00D96695"/>
    <w:rsid w:val="00D96AA5"/>
    <w:rsid w:val="00DA029E"/>
    <w:rsid w:val="00DA0474"/>
    <w:rsid w:val="00DA075B"/>
    <w:rsid w:val="00DA0865"/>
    <w:rsid w:val="00DA26B0"/>
    <w:rsid w:val="00DA381C"/>
    <w:rsid w:val="00DA54DC"/>
    <w:rsid w:val="00DA5805"/>
    <w:rsid w:val="00DA5A6B"/>
    <w:rsid w:val="00DA6A92"/>
    <w:rsid w:val="00DA6E32"/>
    <w:rsid w:val="00DA7A04"/>
    <w:rsid w:val="00DB23FA"/>
    <w:rsid w:val="00DB2FD7"/>
    <w:rsid w:val="00DB37B9"/>
    <w:rsid w:val="00DB3D1A"/>
    <w:rsid w:val="00DB5235"/>
    <w:rsid w:val="00DB529B"/>
    <w:rsid w:val="00DB52D8"/>
    <w:rsid w:val="00DB61BA"/>
    <w:rsid w:val="00DB62F2"/>
    <w:rsid w:val="00DB7BDD"/>
    <w:rsid w:val="00DC03E5"/>
    <w:rsid w:val="00DC05DC"/>
    <w:rsid w:val="00DC0BD5"/>
    <w:rsid w:val="00DC0CA0"/>
    <w:rsid w:val="00DC0E78"/>
    <w:rsid w:val="00DC161D"/>
    <w:rsid w:val="00DC17FB"/>
    <w:rsid w:val="00DC1D92"/>
    <w:rsid w:val="00DC212B"/>
    <w:rsid w:val="00DC226F"/>
    <w:rsid w:val="00DC302A"/>
    <w:rsid w:val="00DC3112"/>
    <w:rsid w:val="00DC3514"/>
    <w:rsid w:val="00DC3708"/>
    <w:rsid w:val="00DC388F"/>
    <w:rsid w:val="00DC4E30"/>
    <w:rsid w:val="00DC5E69"/>
    <w:rsid w:val="00DC6DFE"/>
    <w:rsid w:val="00DD02DE"/>
    <w:rsid w:val="00DD09A1"/>
    <w:rsid w:val="00DD1340"/>
    <w:rsid w:val="00DD1956"/>
    <w:rsid w:val="00DD1BA9"/>
    <w:rsid w:val="00DD3529"/>
    <w:rsid w:val="00DD3631"/>
    <w:rsid w:val="00DD3E52"/>
    <w:rsid w:val="00DD47F9"/>
    <w:rsid w:val="00DD5FB9"/>
    <w:rsid w:val="00DD6DF7"/>
    <w:rsid w:val="00DE1042"/>
    <w:rsid w:val="00DE1E44"/>
    <w:rsid w:val="00DE2028"/>
    <w:rsid w:val="00DE4A4D"/>
    <w:rsid w:val="00DE5880"/>
    <w:rsid w:val="00DE632C"/>
    <w:rsid w:val="00DE7AA2"/>
    <w:rsid w:val="00DF0500"/>
    <w:rsid w:val="00DF1D10"/>
    <w:rsid w:val="00DF1FD1"/>
    <w:rsid w:val="00DF2164"/>
    <w:rsid w:val="00DF2DB0"/>
    <w:rsid w:val="00DF3514"/>
    <w:rsid w:val="00DF3C10"/>
    <w:rsid w:val="00DF425B"/>
    <w:rsid w:val="00DF5AA6"/>
    <w:rsid w:val="00DF6A3A"/>
    <w:rsid w:val="00DF7E02"/>
    <w:rsid w:val="00E001B6"/>
    <w:rsid w:val="00E00E39"/>
    <w:rsid w:val="00E022D6"/>
    <w:rsid w:val="00E02314"/>
    <w:rsid w:val="00E02F8C"/>
    <w:rsid w:val="00E03878"/>
    <w:rsid w:val="00E03CA8"/>
    <w:rsid w:val="00E03E79"/>
    <w:rsid w:val="00E046F1"/>
    <w:rsid w:val="00E0551E"/>
    <w:rsid w:val="00E0594E"/>
    <w:rsid w:val="00E06490"/>
    <w:rsid w:val="00E06ADD"/>
    <w:rsid w:val="00E07B14"/>
    <w:rsid w:val="00E07F2C"/>
    <w:rsid w:val="00E102DA"/>
    <w:rsid w:val="00E108ED"/>
    <w:rsid w:val="00E10B2D"/>
    <w:rsid w:val="00E112E0"/>
    <w:rsid w:val="00E11F11"/>
    <w:rsid w:val="00E12EEE"/>
    <w:rsid w:val="00E13DFF"/>
    <w:rsid w:val="00E14038"/>
    <w:rsid w:val="00E14967"/>
    <w:rsid w:val="00E150E8"/>
    <w:rsid w:val="00E15541"/>
    <w:rsid w:val="00E1561C"/>
    <w:rsid w:val="00E15A7A"/>
    <w:rsid w:val="00E15AC8"/>
    <w:rsid w:val="00E15BBA"/>
    <w:rsid w:val="00E16955"/>
    <w:rsid w:val="00E20999"/>
    <w:rsid w:val="00E20AC9"/>
    <w:rsid w:val="00E212C0"/>
    <w:rsid w:val="00E2258D"/>
    <w:rsid w:val="00E22A78"/>
    <w:rsid w:val="00E231EC"/>
    <w:rsid w:val="00E23657"/>
    <w:rsid w:val="00E24E24"/>
    <w:rsid w:val="00E255AB"/>
    <w:rsid w:val="00E2685E"/>
    <w:rsid w:val="00E276F5"/>
    <w:rsid w:val="00E30585"/>
    <w:rsid w:val="00E3089C"/>
    <w:rsid w:val="00E30A37"/>
    <w:rsid w:val="00E30CEC"/>
    <w:rsid w:val="00E30D00"/>
    <w:rsid w:val="00E30E6A"/>
    <w:rsid w:val="00E31928"/>
    <w:rsid w:val="00E31ACE"/>
    <w:rsid w:val="00E3273C"/>
    <w:rsid w:val="00E346FA"/>
    <w:rsid w:val="00E34E55"/>
    <w:rsid w:val="00E34EC7"/>
    <w:rsid w:val="00E36109"/>
    <w:rsid w:val="00E36F93"/>
    <w:rsid w:val="00E4212C"/>
    <w:rsid w:val="00E42705"/>
    <w:rsid w:val="00E439ED"/>
    <w:rsid w:val="00E43BB7"/>
    <w:rsid w:val="00E44141"/>
    <w:rsid w:val="00E445D2"/>
    <w:rsid w:val="00E44603"/>
    <w:rsid w:val="00E446CD"/>
    <w:rsid w:val="00E44829"/>
    <w:rsid w:val="00E44EBD"/>
    <w:rsid w:val="00E45248"/>
    <w:rsid w:val="00E45E73"/>
    <w:rsid w:val="00E46041"/>
    <w:rsid w:val="00E46BD5"/>
    <w:rsid w:val="00E46DCB"/>
    <w:rsid w:val="00E507E2"/>
    <w:rsid w:val="00E50B96"/>
    <w:rsid w:val="00E519EF"/>
    <w:rsid w:val="00E51AEA"/>
    <w:rsid w:val="00E51BFF"/>
    <w:rsid w:val="00E52399"/>
    <w:rsid w:val="00E5337B"/>
    <w:rsid w:val="00E54F9A"/>
    <w:rsid w:val="00E551C9"/>
    <w:rsid w:val="00E56894"/>
    <w:rsid w:val="00E57DF2"/>
    <w:rsid w:val="00E61199"/>
    <w:rsid w:val="00E629AA"/>
    <w:rsid w:val="00E62C3D"/>
    <w:rsid w:val="00E62D5C"/>
    <w:rsid w:val="00E630FD"/>
    <w:rsid w:val="00E64164"/>
    <w:rsid w:val="00E653A0"/>
    <w:rsid w:val="00E65C2B"/>
    <w:rsid w:val="00E66D98"/>
    <w:rsid w:val="00E66ED4"/>
    <w:rsid w:val="00E67026"/>
    <w:rsid w:val="00E6775F"/>
    <w:rsid w:val="00E707D0"/>
    <w:rsid w:val="00E70FB7"/>
    <w:rsid w:val="00E7144E"/>
    <w:rsid w:val="00E71922"/>
    <w:rsid w:val="00E7272B"/>
    <w:rsid w:val="00E74012"/>
    <w:rsid w:val="00E740AF"/>
    <w:rsid w:val="00E74F31"/>
    <w:rsid w:val="00E75D3D"/>
    <w:rsid w:val="00E7701C"/>
    <w:rsid w:val="00E7726A"/>
    <w:rsid w:val="00E7799D"/>
    <w:rsid w:val="00E80073"/>
    <w:rsid w:val="00E803A4"/>
    <w:rsid w:val="00E805C2"/>
    <w:rsid w:val="00E823D0"/>
    <w:rsid w:val="00E82DD2"/>
    <w:rsid w:val="00E83174"/>
    <w:rsid w:val="00E83A8E"/>
    <w:rsid w:val="00E83C46"/>
    <w:rsid w:val="00E840FE"/>
    <w:rsid w:val="00E85446"/>
    <w:rsid w:val="00E85460"/>
    <w:rsid w:val="00E85ABA"/>
    <w:rsid w:val="00E875F8"/>
    <w:rsid w:val="00E87C22"/>
    <w:rsid w:val="00E90064"/>
    <w:rsid w:val="00E90091"/>
    <w:rsid w:val="00E91CE7"/>
    <w:rsid w:val="00E920AF"/>
    <w:rsid w:val="00E9293A"/>
    <w:rsid w:val="00E92E69"/>
    <w:rsid w:val="00E93045"/>
    <w:rsid w:val="00E93158"/>
    <w:rsid w:val="00E93A7F"/>
    <w:rsid w:val="00E9427C"/>
    <w:rsid w:val="00E979B6"/>
    <w:rsid w:val="00EA0179"/>
    <w:rsid w:val="00EA02AD"/>
    <w:rsid w:val="00EA145B"/>
    <w:rsid w:val="00EA1B31"/>
    <w:rsid w:val="00EA1DE2"/>
    <w:rsid w:val="00EA2773"/>
    <w:rsid w:val="00EA28A9"/>
    <w:rsid w:val="00EA3DD0"/>
    <w:rsid w:val="00EA4499"/>
    <w:rsid w:val="00EA44E3"/>
    <w:rsid w:val="00EA44F6"/>
    <w:rsid w:val="00EA5790"/>
    <w:rsid w:val="00EA5CF4"/>
    <w:rsid w:val="00EA671C"/>
    <w:rsid w:val="00EA7F76"/>
    <w:rsid w:val="00EB0B99"/>
    <w:rsid w:val="00EB0CEE"/>
    <w:rsid w:val="00EB0F14"/>
    <w:rsid w:val="00EB18F2"/>
    <w:rsid w:val="00EB1E61"/>
    <w:rsid w:val="00EB2073"/>
    <w:rsid w:val="00EB2311"/>
    <w:rsid w:val="00EB26CA"/>
    <w:rsid w:val="00EB3AC1"/>
    <w:rsid w:val="00EB3BAE"/>
    <w:rsid w:val="00EB3D53"/>
    <w:rsid w:val="00EB4050"/>
    <w:rsid w:val="00EB40D0"/>
    <w:rsid w:val="00EB4B06"/>
    <w:rsid w:val="00EB507C"/>
    <w:rsid w:val="00EB51B3"/>
    <w:rsid w:val="00EB5F34"/>
    <w:rsid w:val="00EB7212"/>
    <w:rsid w:val="00EB79C2"/>
    <w:rsid w:val="00EC04A9"/>
    <w:rsid w:val="00EC130B"/>
    <w:rsid w:val="00EC148F"/>
    <w:rsid w:val="00EC2335"/>
    <w:rsid w:val="00EC239A"/>
    <w:rsid w:val="00EC3372"/>
    <w:rsid w:val="00EC3599"/>
    <w:rsid w:val="00EC39AD"/>
    <w:rsid w:val="00EC3C86"/>
    <w:rsid w:val="00EC3DD1"/>
    <w:rsid w:val="00EC4126"/>
    <w:rsid w:val="00EC5080"/>
    <w:rsid w:val="00EC6011"/>
    <w:rsid w:val="00EC72C4"/>
    <w:rsid w:val="00EC7F23"/>
    <w:rsid w:val="00ED0346"/>
    <w:rsid w:val="00ED1C87"/>
    <w:rsid w:val="00ED242C"/>
    <w:rsid w:val="00ED3550"/>
    <w:rsid w:val="00ED3F98"/>
    <w:rsid w:val="00ED490F"/>
    <w:rsid w:val="00ED65A7"/>
    <w:rsid w:val="00EE0005"/>
    <w:rsid w:val="00EE0B0D"/>
    <w:rsid w:val="00EE1280"/>
    <w:rsid w:val="00EE1C53"/>
    <w:rsid w:val="00EE26CB"/>
    <w:rsid w:val="00EE2AE1"/>
    <w:rsid w:val="00EE38CD"/>
    <w:rsid w:val="00EE4393"/>
    <w:rsid w:val="00EE4476"/>
    <w:rsid w:val="00EE52D4"/>
    <w:rsid w:val="00EE56DE"/>
    <w:rsid w:val="00EE5BB7"/>
    <w:rsid w:val="00EE6437"/>
    <w:rsid w:val="00EE7380"/>
    <w:rsid w:val="00EE7969"/>
    <w:rsid w:val="00EE7CD8"/>
    <w:rsid w:val="00EF009E"/>
    <w:rsid w:val="00EF01C6"/>
    <w:rsid w:val="00EF1515"/>
    <w:rsid w:val="00EF172C"/>
    <w:rsid w:val="00EF47DB"/>
    <w:rsid w:val="00EF622D"/>
    <w:rsid w:val="00EF690B"/>
    <w:rsid w:val="00EF6CDB"/>
    <w:rsid w:val="00EF6E32"/>
    <w:rsid w:val="00EF746F"/>
    <w:rsid w:val="00F00059"/>
    <w:rsid w:val="00F01FA4"/>
    <w:rsid w:val="00F02C06"/>
    <w:rsid w:val="00F02EC2"/>
    <w:rsid w:val="00F034F7"/>
    <w:rsid w:val="00F03B10"/>
    <w:rsid w:val="00F04601"/>
    <w:rsid w:val="00F05347"/>
    <w:rsid w:val="00F059AA"/>
    <w:rsid w:val="00F0692C"/>
    <w:rsid w:val="00F06CCD"/>
    <w:rsid w:val="00F0712A"/>
    <w:rsid w:val="00F071B0"/>
    <w:rsid w:val="00F07E18"/>
    <w:rsid w:val="00F10A6C"/>
    <w:rsid w:val="00F10EDF"/>
    <w:rsid w:val="00F1171C"/>
    <w:rsid w:val="00F1173C"/>
    <w:rsid w:val="00F12B8F"/>
    <w:rsid w:val="00F12D7A"/>
    <w:rsid w:val="00F12E92"/>
    <w:rsid w:val="00F12FE6"/>
    <w:rsid w:val="00F133E1"/>
    <w:rsid w:val="00F13B38"/>
    <w:rsid w:val="00F14095"/>
    <w:rsid w:val="00F14878"/>
    <w:rsid w:val="00F16385"/>
    <w:rsid w:val="00F171FA"/>
    <w:rsid w:val="00F17462"/>
    <w:rsid w:val="00F1784B"/>
    <w:rsid w:val="00F20453"/>
    <w:rsid w:val="00F209C9"/>
    <w:rsid w:val="00F20B6F"/>
    <w:rsid w:val="00F219D3"/>
    <w:rsid w:val="00F21A52"/>
    <w:rsid w:val="00F21D43"/>
    <w:rsid w:val="00F21F0E"/>
    <w:rsid w:val="00F22130"/>
    <w:rsid w:val="00F222AE"/>
    <w:rsid w:val="00F224BD"/>
    <w:rsid w:val="00F23266"/>
    <w:rsid w:val="00F23705"/>
    <w:rsid w:val="00F23D87"/>
    <w:rsid w:val="00F24228"/>
    <w:rsid w:val="00F2429D"/>
    <w:rsid w:val="00F25CD4"/>
    <w:rsid w:val="00F25FF0"/>
    <w:rsid w:val="00F278B4"/>
    <w:rsid w:val="00F3008C"/>
    <w:rsid w:val="00F303FE"/>
    <w:rsid w:val="00F30E86"/>
    <w:rsid w:val="00F31478"/>
    <w:rsid w:val="00F32B1D"/>
    <w:rsid w:val="00F33116"/>
    <w:rsid w:val="00F335AB"/>
    <w:rsid w:val="00F339C8"/>
    <w:rsid w:val="00F33ABE"/>
    <w:rsid w:val="00F33BDB"/>
    <w:rsid w:val="00F34D10"/>
    <w:rsid w:val="00F34E71"/>
    <w:rsid w:val="00F35B8A"/>
    <w:rsid w:val="00F35E01"/>
    <w:rsid w:val="00F35E62"/>
    <w:rsid w:val="00F366E4"/>
    <w:rsid w:val="00F375EB"/>
    <w:rsid w:val="00F37DBA"/>
    <w:rsid w:val="00F4071B"/>
    <w:rsid w:val="00F4156D"/>
    <w:rsid w:val="00F415FE"/>
    <w:rsid w:val="00F41F26"/>
    <w:rsid w:val="00F43669"/>
    <w:rsid w:val="00F439F0"/>
    <w:rsid w:val="00F44CD9"/>
    <w:rsid w:val="00F44CFC"/>
    <w:rsid w:val="00F45015"/>
    <w:rsid w:val="00F4695D"/>
    <w:rsid w:val="00F50045"/>
    <w:rsid w:val="00F50F0B"/>
    <w:rsid w:val="00F51B1F"/>
    <w:rsid w:val="00F527D1"/>
    <w:rsid w:val="00F5289A"/>
    <w:rsid w:val="00F52D22"/>
    <w:rsid w:val="00F54E64"/>
    <w:rsid w:val="00F55501"/>
    <w:rsid w:val="00F565E6"/>
    <w:rsid w:val="00F574E7"/>
    <w:rsid w:val="00F579B1"/>
    <w:rsid w:val="00F601E5"/>
    <w:rsid w:val="00F60435"/>
    <w:rsid w:val="00F61A82"/>
    <w:rsid w:val="00F629D3"/>
    <w:rsid w:val="00F62F11"/>
    <w:rsid w:val="00F6312E"/>
    <w:rsid w:val="00F63172"/>
    <w:rsid w:val="00F646BF"/>
    <w:rsid w:val="00F64C1A"/>
    <w:rsid w:val="00F659D6"/>
    <w:rsid w:val="00F668B6"/>
    <w:rsid w:val="00F6739A"/>
    <w:rsid w:val="00F677D7"/>
    <w:rsid w:val="00F67CD0"/>
    <w:rsid w:val="00F70658"/>
    <w:rsid w:val="00F70717"/>
    <w:rsid w:val="00F71060"/>
    <w:rsid w:val="00F715CA"/>
    <w:rsid w:val="00F72446"/>
    <w:rsid w:val="00F73A03"/>
    <w:rsid w:val="00F73DA7"/>
    <w:rsid w:val="00F7496B"/>
    <w:rsid w:val="00F74B88"/>
    <w:rsid w:val="00F750F1"/>
    <w:rsid w:val="00F757CD"/>
    <w:rsid w:val="00F75A3A"/>
    <w:rsid w:val="00F75AE9"/>
    <w:rsid w:val="00F75D86"/>
    <w:rsid w:val="00F764A7"/>
    <w:rsid w:val="00F776E7"/>
    <w:rsid w:val="00F81673"/>
    <w:rsid w:val="00F81A7A"/>
    <w:rsid w:val="00F81A9B"/>
    <w:rsid w:val="00F83479"/>
    <w:rsid w:val="00F843B1"/>
    <w:rsid w:val="00F8494F"/>
    <w:rsid w:val="00F85A74"/>
    <w:rsid w:val="00F85F09"/>
    <w:rsid w:val="00F8606E"/>
    <w:rsid w:val="00F86091"/>
    <w:rsid w:val="00F8630C"/>
    <w:rsid w:val="00F901E2"/>
    <w:rsid w:val="00F9069F"/>
    <w:rsid w:val="00F91114"/>
    <w:rsid w:val="00F92072"/>
    <w:rsid w:val="00F9220B"/>
    <w:rsid w:val="00F92ADF"/>
    <w:rsid w:val="00F92E03"/>
    <w:rsid w:val="00F93A50"/>
    <w:rsid w:val="00F93FC7"/>
    <w:rsid w:val="00F96137"/>
    <w:rsid w:val="00F97174"/>
    <w:rsid w:val="00F97F6B"/>
    <w:rsid w:val="00FA05A2"/>
    <w:rsid w:val="00FA0DC5"/>
    <w:rsid w:val="00FA15B7"/>
    <w:rsid w:val="00FA15D9"/>
    <w:rsid w:val="00FA23EF"/>
    <w:rsid w:val="00FA3453"/>
    <w:rsid w:val="00FA38AE"/>
    <w:rsid w:val="00FA3967"/>
    <w:rsid w:val="00FA39AB"/>
    <w:rsid w:val="00FA47CD"/>
    <w:rsid w:val="00FA54B4"/>
    <w:rsid w:val="00FA671D"/>
    <w:rsid w:val="00FA6DEA"/>
    <w:rsid w:val="00FA6FA5"/>
    <w:rsid w:val="00FA77DB"/>
    <w:rsid w:val="00FA7CFA"/>
    <w:rsid w:val="00FB056C"/>
    <w:rsid w:val="00FB0EDB"/>
    <w:rsid w:val="00FB332D"/>
    <w:rsid w:val="00FB356B"/>
    <w:rsid w:val="00FB57BA"/>
    <w:rsid w:val="00FB582C"/>
    <w:rsid w:val="00FB5C1F"/>
    <w:rsid w:val="00FB651C"/>
    <w:rsid w:val="00FB73C9"/>
    <w:rsid w:val="00FC0346"/>
    <w:rsid w:val="00FC0957"/>
    <w:rsid w:val="00FC209C"/>
    <w:rsid w:val="00FC3339"/>
    <w:rsid w:val="00FC3A4B"/>
    <w:rsid w:val="00FC4241"/>
    <w:rsid w:val="00FC5BF9"/>
    <w:rsid w:val="00FC5D45"/>
    <w:rsid w:val="00FC60D8"/>
    <w:rsid w:val="00FC6317"/>
    <w:rsid w:val="00FC6B79"/>
    <w:rsid w:val="00FD0D85"/>
    <w:rsid w:val="00FD1221"/>
    <w:rsid w:val="00FD1F12"/>
    <w:rsid w:val="00FD29E7"/>
    <w:rsid w:val="00FD35EF"/>
    <w:rsid w:val="00FD39BA"/>
    <w:rsid w:val="00FD45F7"/>
    <w:rsid w:val="00FD4AA5"/>
    <w:rsid w:val="00FD4E9A"/>
    <w:rsid w:val="00FD5A85"/>
    <w:rsid w:val="00FD5C58"/>
    <w:rsid w:val="00FD5D34"/>
    <w:rsid w:val="00FD62AD"/>
    <w:rsid w:val="00FD6385"/>
    <w:rsid w:val="00FD6B73"/>
    <w:rsid w:val="00FD7A17"/>
    <w:rsid w:val="00FE01D7"/>
    <w:rsid w:val="00FE0502"/>
    <w:rsid w:val="00FE13CC"/>
    <w:rsid w:val="00FE2A0E"/>
    <w:rsid w:val="00FE34FA"/>
    <w:rsid w:val="00FE3B66"/>
    <w:rsid w:val="00FE4ADA"/>
    <w:rsid w:val="00FE4B7D"/>
    <w:rsid w:val="00FE4FD0"/>
    <w:rsid w:val="00FE55FB"/>
    <w:rsid w:val="00FE60E6"/>
    <w:rsid w:val="00FE616D"/>
    <w:rsid w:val="00FE769B"/>
    <w:rsid w:val="00FE7D4C"/>
    <w:rsid w:val="00FE7EA7"/>
    <w:rsid w:val="00FE7FE1"/>
    <w:rsid w:val="00FF08B0"/>
    <w:rsid w:val="00FF0C14"/>
    <w:rsid w:val="00FF15CA"/>
    <w:rsid w:val="00FF1792"/>
    <w:rsid w:val="00FF17CA"/>
    <w:rsid w:val="00FF2964"/>
    <w:rsid w:val="00FF29B5"/>
    <w:rsid w:val="00FF30E4"/>
    <w:rsid w:val="00FF36D2"/>
    <w:rsid w:val="00FF3ED1"/>
    <w:rsid w:val="00FF3F0B"/>
    <w:rsid w:val="00FF54B8"/>
    <w:rsid w:val="00FF5E60"/>
    <w:rsid w:val="00FF61D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53B6E"/>
  <w15:docId w15:val="{1FE7B2E5-CA9E-460A-A70F-D196DC8CA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10EAA"/>
  </w:style>
  <w:style w:type="paragraph" w:styleId="Heading1">
    <w:name w:val="heading 1"/>
    <w:basedOn w:val="Normal"/>
    <w:link w:val="Heading1Char"/>
    <w:uiPriority w:val="9"/>
    <w:qFormat/>
    <w:rsid w:val="0032646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9602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859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5958"/>
    <w:rPr>
      <w:rFonts w:ascii="Tahoma" w:hAnsi="Tahoma" w:cs="Tahoma"/>
      <w:sz w:val="16"/>
      <w:szCs w:val="16"/>
    </w:rPr>
  </w:style>
  <w:style w:type="character" w:styleId="LineNumber">
    <w:name w:val="line number"/>
    <w:basedOn w:val="DefaultParagraphFont"/>
    <w:uiPriority w:val="99"/>
    <w:semiHidden/>
    <w:unhideWhenUsed/>
    <w:rsid w:val="00090FC5"/>
  </w:style>
  <w:style w:type="paragraph" w:styleId="ListBullet">
    <w:name w:val="List Bullet"/>
    <w:basedOn w:val="Normal"/>
    <w:uiPriority w:val="99"/>
    <w:unhideWhenUsed/>
    <w:rsid w:val="00740048"/>
    <w:pPr>
      <w:numPr>
        <w:numId w:val="1"/>
      </w:numPr>
      <w:contextualSpacing/>
    </w:pPr>
  </w:style>
  <w:style w:type="character" w:styleId="Hyperlink">
    <w:name w:val="Hyperlink"/>
    <w:basedOn w:val="DefaultParagraphFont"/>
    <w:uiPriority w:val="99"/>
    <w:unhideWhenUsed/>
    <w:rsid w:val="00F43669"/>
    <w:rPr>
      <w:color w:val="0000FF" w:themeColor="hyperlink"/>
      <w:u w:val="single"/>
    </w:rPr>
  </w:style>
  <w:style w:type="paragraph" w:styleId="FootnoteText">
    <w:name w:val="footnote text"/>
    <w:basedOn w:val="Normal"/>
    <w:link w:val="FootnoteTextChar"/>
    <w:uiPriority w:val="99"/>
    <w:semiHidden/>
    <w:rsid w:val="00414467"/>
    <w:pPr>
      <w:spacing w:after="0" w:line="240" w:lineRule="auto"/>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uiPriority w:val="99"/>
    <w:semiHidden/>
    <w:rsid w:val="00414467"/>
    <w:rPr>
      <w:rFonts w:ascii="Times New Roman" w:eastAsia="Times New Roman" w:hAnsi="Times New Roman" w:cs="Times New Roman"/>
      <w:sz w:val="20"/>
      <w:szCs w:val="20"/>
    </w:rPr>
  </w:style>
  <w:style w:type="character" w:customStyle="1" w:styleId="normaltextrun">
    <w:name w:val="normaltextrun"/>
    <w:basedOn w:val="DefaultParagraphFont"/>
    <w:rsid w:val="00782FEA"/>
  </w:style>
  <w:style w:type="character" w:customStyle="1" w:styleId="mixed-citation">
    <w:name w:val="mixed-citation"/>
    <w:basedOn w:val="DefaultParagraphFont"/>
    <w:rsid w:val="00822725"/>
  </w:style>
  <w:style w:type="character" w:customStyle="1" w:styleId="name10">
    <w:name w:val="name10"/>
    <w:basedOn w:val="DefaultParagraphFont"/>
    <w:rsid w:val="00822725"/>
  </w:style>
  <w:style w:type="character" w:customStyle="1" w:styleId="surname">
    <w:name w:val="surname"/>
    <w:basedOn w:val="DefaultParagraphFont"/>
    <w:rsid w:val="00822725"/>
  </w:style>
  <w:style w:type="character" w:customStyle="1" w:styleId="given-names">
    <w:name w:val="given-names"/>
    <w:basedOn w:val="DefaultParagraphFont"/>
    <w:rsid w:val="00822725"/>
  </w:style>
  <w:style w:type="character" w:customStyle="1" w:styleId="year">
    <w:name w:val="year"/>
    <w:basedOn w:val="DefaultParagraphFont"/>
    <w:rsid w:val="00822725"/>
  </w:style>
  <w:style w:type="character" w:customStyle="1" w:styleId="article-title2">
    <w:name w:val="article-title2"/>
    <w:basedOn w:val="DefaultParagraphFont"/>
    <w:rsid w:val="00822725"/>
  </w:style>
  <w:style w:type="character" w:customStyle="1" w:styleId="fpage">
    <w:name w:val="fpage"/>
    <w:basedOn w:val="DefaultParagraphFont"/>
    <w:rsid w:val="00822725"/>
  </w:style>
  <w:style w:type="character" w:customStyle="1" w:styleId="source5">
    <w:name w:val="source5"/>
    <w:basedOn w:val="DefaultParagraphFont"/>
    <w:rsid w:val="00822725"/>
    <w:rPr>
      <w:color w:val="333333"/>
    </w:rPr>
  </w:style>
  <w:style w:type="character" w:customStyle="1" w:styleId="publisher-loc">
    <w:name w:val="publisher-loc"/>
    <w:basedOn w:val="DefaultParagraphFont"/>
    <w:rsid w:val="00822725"/>
  </w:style>
  <w:style w:type="paragraph" w:styleId="Header">
    <w:name w:val="header"/>
    <w:basedOn w:val="Normal"/>
    <w:link w:val="HeaderChar"/>
    <w:uiPriority w:val="99"/>
    <w:unhideWhenUsed/>
    <w:rsid w:val="00A02F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2FAE"/>
  </w:style>
  <w:style w:type="paragraph" w:styleId="Footer">
    <w:name w:val="footer"/>
    <w:basedOn w:val="Normal"/>
    <w:link w:val="FooterChar"/>
    <w:uiPriority w:val="99"/>
    <w:unhideWhenUsed/>
    <w:rsid w:val="00A02F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2FAE"/>
  </w:style>
  <w:style w:type="character" w:styleId="CommentReference">
    <w:name w:val="annotation reference"/>
    <w:basedOn w:val="DefaultParagraphFont"/>
    <w:uiPriority w:val="99"/>
    <w:semiHidden/>
    <w:unhideWhenUsed/>
    <w:rsid w:val="004E26F6"/>
    <w:rPr>
      <w:sz w:val="16"/>
      <w:szCs w:val="16"/>
    </w:rPr>
  </w:style>
  <w:style w:type="paragraph" w:styleId="CommentText">
    <w:name w:val="annotation text"/>
    <w:basedOn w:val="Normal"/>
    <w:link w:val="CommentTextChar"/>
    <w:uiPriority w:val="99"/>
    <w:unhideWhenUsed/>
    <w:rsid w:val="004E26F6"/>
    <w:pPr>
      <w:spacing w:line="240" w:lineRule="auto"/>
    </w:pPr>
    <w:rPr>
      <w:sz w:val="20"/>
      <w:szCs w:val="20"/>
    </w:rPr>
  </w:style>
  <w:style w:type="character" w:customStyle="1" w:styleId="CommentTextChar">
    <w:name w:val="Comment Text Char"/>
    <w:basedOn w:val="DefaultParagraphFont"/>
    <w:link w:val="CommentText"/>
    <w:uiPriority w:val="99"/>
    <w:rsid w:val="004E26F6"/>
    <w:rPr>
      <w:sz w:val="20"/>
      <w:szCs w:val="20"/>
    </w:rPr>
  </w:style>
  <w:style w:type="paragraph" w:styleId="CommentSubject">
    <w:name w:val="annotation subject"/>
    <w:basedOn w:val="CommentText"/>
    <w:next w:val="CommentText"/>
    <w:link w:val="CommentSubjectChar"/>
    <w:uiPriority w:val="99"/>
    <w:semiHidden/>
    <w:unhideWhenUsed/>
    <w:rsid w:val="004E26F6"/>
    <w:rPr>
      <w:b/>
      <w:bCs/>
    </w:rPr>
  </w:style>
  <w:style w:type="character" w:customStyle="1" w:styleId="CommentSubjectChar">
    <w:name w:val="Comment Subject Char"/>
    <w:basedOn w:val="CommentTextChar"/>
    <w:link w:val="CommentSubject"/>
    <w:uiPriority w:val="99"/>
    <w:semiHidden/>
    <w:rsid w:val="004E26F6"/>
    <w:rPr>
      <w:b/>
      <w:bCs/>
      <w:sz w:val="20"/>
      <w:szCs w:val="20"/>
    </w:rPr>
  </w:style>
  <w:style w:type="table" w:customStyle="1" w:styleId="TableGrid1">
    <w:name w:val="Table Grid1"/>
    <w:basedOn w:val="TableNormal"/>
    <w:next w:val="TableGrid"/>
    <w:rsid w:val="00EB26CA"/>
    <w:pPr>
      <w:spacing w:after="0" w:line="240" w:lineRule="auto"/>
    </w:pPr>
    <w:rPr>
      <w:rFonts w:ascii="Times New Roman" w:eastAsia="Times New Roman" w:hAnsi="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144550"/>
    <w:pPr>
      <w:spacing w:after="0" w:line="240" w:lineRule="auto"/>
    </w:pPr>
    <w:rPr>
      <w:rFonts w:ascii="Times New Roman" w:eastAsia="Times New Roman" w:hAnsi="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DefaultParagraphFont"/>
    <w:rsid w:val="00820B8F"/>
  </w:style>
  <w:style w:type="character" w:styleId="Emphasis">
    <w:name w:val="Emphasis"/>
    <w:basedOn w:val="DefaultParagraphFont"/>
    <w:uiPriority w:val="20"/>
    <w:qFormat/>
    <w:rsid w:val="00820B8F"/>
    <w:rPr>
      <w:i/>
      <w:iCs/>
    </w:rPr>
  </w:style>
  <w:style w:type="character" w:customStyle="1" w:styleId="yshortcuts">
    <w:name w:val="yshortcuts"/>
    <w:basedOn w:val="DefaultParagraphFont"/>
    <w:rsid w:val="00AC076B"/>
  </w:style>
  <w:style w:type="character" w:styleId="PlaceholderText">
    <w:name w:val="Placeholder Text"/>
    <w:basedOn w:val="DefaultParagraphFont"/>
    <w:uiPriority w:val="99"/>
    <w:semiHidden/>
    <w:rsid w:val="003A032B"/>
    <w:rPr>
      <w:color w:val="808080"/>
    </w:rPr>
  </w:style>
  <w:style w:type="character" w:customStyle="1" w:styleId="Heading1Char">
    <w:name w:val="Heading 1 Char"/>
    <w:basedOn w:val="DefaultParagraphFont"/>
    <w:link w:val="Heading1"/>
    <w:uiPriority w:val="9"/>
    <w:rsid w:val="00326461"/>
    <w:rPr>
      <w:rFonts w:ascii="Times New Roman" w:eastAsia="Times New Roman" w:hAnsi="Times New Roman" w:cs="Times New Roman"/>
      <w:b/>
      <w:bCs/>
      <w:kern w:val="36"/>
      <w:sz w:val="48"/>
      <w:szCs w:val="48"/>
    </w:rPr>
  </w:style>
  <w:style w:type="character" w:customStyle="1" w:styleId="UnresolvedMention1">
    <w:name w:val="Unresolved Mention1"/>
    <w:basedOn w:val="DefaultParagraphFont"/>
    <w:uiPriority w:val="99"/>
    <w:semiHidden/>
    <w:unhideWhenUsed/>
    <w:rsid w:val="00AE34AC"/>
    <w:rPr>
      <w:color w:val="605E5C"/>
      <w:shd w:val="clear" w:color="auto" w:fill="E1DFDD"/>
    </w:rPr>
  </w:style>
  <w:style w:type="character" w:styleId="FollowedHyperlink">
    <w:name w:val="FollowedHyperlink"/>
    <w:basedOn w:val="DefaultParagraphFont"/>
    <w:uiPriority w:val="99"/>
    <w:semiHidden/>
    <w:unhideWhenUsed/>
    <w:rsid w:val="00FB5C1F"/>
    <w:rPr>
      <w:color w:val="800080" w:themeColor="followedHyperlink"/>
      <w:u w:val="single"/>
    </w:rPr>
  </w:style>
  <w:style w:type="paragraph" w:styleId="Revision">
    <w:name w:val="Revision"/>
    <w:hidden/>
    <w:uiPriority w:val="99"/>
    <w:semiHidden/>
    <w:rsid w:val="008A346E"/>
    <w:pPr>
      <w:spacing w:after="0" w:line="240" w:lineRule="auto"/>
    </w:pPr>
  </w:style>
  <w:style w:type="character" w:customStyle="1" w:styleId="UnresolvedMention2">
    <w:name w:val="Unresolved Mention2"/>
    <w:basedOn w:val="DefaultParagraphFont"/>
    <w:uiPriority w:val="99"/>
    <w:semiHidden/>
    <w:unhideWhenUsed/>
    <w:rsid w:val="00006D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621553">
      <w:bodyDiv w:val="1"/>
      <w:marLeft w:val="0"/>
      <w:marRight w:val="0"/>
      <w:marTop w:val="0"/>
      <w:marBottom w:val="0"/>
      <w:divBdr>
        <w:top w:val="none" w:sz="0" w:space="0" w:color="auto"/>
        <w:left w:val="none" w:sz="0" w:space="0" w:color="auto"/>
        <w:bottom w:val="none" w:sz="0" w:space="0" w:color="auto"/>
        <w:right w:val="none" w:sz="0" w:space="0" w:color="auto"/>
      </w:divBdr>
    </w:div>
    <w:div w:id="198055966">
      <w:bodyDiv w:val="1"/>
      <w:marLeft w:val="0"/>
      <w:marRight w:val="0"/>
      <w:marTop w:val="0"/>
      <w:marBottom w:val="0"/>
      <w:divBdr>
        <w:top w:val="none" w:sz="0" w:space="0" w:color="auto"/>
        <w:left w:val="none" w:sz="0" w:space="0" w:color="auto"/>
        <w:bottom w:val="none" w:sz="0" w:space="0" w:color="auto"/>
        <w:right w:val="none" w:sz="0" w:space="0" w:color="auto"/>
      </w:divBdr>
    </w:div>
    <w:div w:id="235167957">
      <w:bodyDiv w:val="1"/>
      <w:marLeft w:val="0"/>
      <w:marRight w:val="0"/>
      <w:marTop w:val="0"/>
      <w:marBottom w:val="0"/>
      <w:divBdr>
        <w:top w:val="none" w:sz="0" w:space="0" w:color="auto"/>
        <w:left w:val="none" w:sz="0" w:space="0" w:color="auto"/>
        <w:bottom w:val="none" w:sz="0" w:space="0" w:color="auto"/>
        <w:right w:val="none" w:sz="0" w:space="0" w:color="auto"/>
      </w:divBdr>
    </w:div>
    <w:div w:id="293411056">
      <w:bodyDiv w:val="1"/>
      <w:marLeft w:val="0"/>
      <w:marRight w:val="0"/>
      <w:marTop w:val="0"/>
      <w:marBottom w:val="0"/>
      <w:divBdr>
        <w:top w:val="none" w:sz="0" w:space="0" w:color="auto"/>
        <w:left w:val="none" w:sz="0" w:space="0" w:color="auto"/>
        <w:bottom w:val="none" w:sz="0" w:space="0" w:color="auto"/>
        <w:right w:val="none" w:sz="0" w:space="0" w:color="auto"/>
      </w:divBdr>
      <w:divsChild>
        <w:div w:id="1255701596">
          <w:marLeft w:val="0"/>
          <w:marRight w:val="0"/>
          <w:marTop w:val="0"/>
          <w:marBottom w:val="0"/>
          <w:divBdr>
            <w:top w:val="none" w:sz="0" w:space="0" w:color="auto"/>
            <w:left w:val="none" w:sz="0" w:space="0" w:color="auto"/>
            <w:bottom w:val="none" w:sz="0" w:space="0" w:color="auto"/>
            <w:right w:val="none" w:sz="0" w:space="0" w:color="auto"/>
          </w:divBdr>
          <w:divsChild>
            <w:div w:id="768813611">
              <w:marLeft w:val="0"/>
              <w:marRight w:val="0"/>
              <w:marTop w:val="0"/>
              <w:marBottom w:val="0"/>
              <w:divBdr>
                <w:top w:val="none" w:sz="0" w:space="0" w:color="auto"/>
                <w:left w:val="none" w:sz="0" w:space="0" w:color="auto"/>
                <w:bottom w:val="none" w:sz="0" w:space="0" w:color="auto"/>
                <w:right w:val="none" w:sz="0" w:space="0" w:color="auto"/>
              </w:divBdr>
              <w:divsChild>
                <w:div w:id="1817066124">
                  <w:marLeft w:val="150"/>
                  <w:marRight w:val="150"/>
                  <w:marTop w:val="0"/>
                  <w:marBottom w:val="300"/>
                  <w:divBdr>
                    <w:top w:val="none" w:sz="0" w:space="0" w:color="auto"/>
                    <w:left w:val="none" w:sz="0" w:space="0" w:color="auto"/>
                    <w:bottom w:val="none" w:sz="0" w:space="0" w:color="auto"/>
                    <w:right w:val="none" w:sz="0" w:space="0" w:color="auto"/>
                  </w:divBdr>
                  <w:divsChild>
                    <w:div w:id="1568495271">
                      <w:marLeft w:val="0"/>
                      <w:marRight w:val="0"/>
                      <w:marTop w:val="0"/>
                      <w:marBottom w:val="0"/>
                      <w:divBdr>
                        <w:top w:val="single" w:sz="6" w:space="0" w:color="6B6B6B"/>
                        <w:left w:val="single" w:sz="6" w:space="0" w:color="6B6B6B"/>
                        <w:bottom w:val="single" w:sz="6" w:space="0" w:color="6B6B6B"/>
                        <w:right w:val="single" w:sz="6" w:space="0" w:color="6B6B6B"/>
                      </w:divBdr>
                      <w:divsChild>
                        <w:div w:id="454907282">
                          <w:marLeft w:val="0"/>
                          <w:marRight w:val="0"/>
                          <w:marTop w:val="0"/>
                          <w:marBottom w:val="0"/>
                          <w:divBdr>
                            <w:top w:val="none" w:sz="0" w:space="0" w:color="auto"/>
                            <w:left w:val="none" w:sz="0" w:space="0" w:color="auto"/>
                            <w:bottom w:val="none" w:sz="0" w:space="0" w:color="auto"/>
                            <w:right w:val="none" w:sz="0" w:space="0" w:color="auto"/>
                          </w:divBdr>
                          <w:divsChild>
                            <w:div w:id="22931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561197">
      <w:bodyDiv w:val="1"/>
      <w:marLeft w:val="0"/>
      <w:marRight w:val="0"/>
      <w:marTop w:val="0"/>
      <w:marBottom w:val="0"/>
      <w:divBdr>
        <w:top w:val="none" w:sz="0" w:space="0" w:color="auto"/>
        <w:left w:val="none" w:sz="0" w:space="0" w:color="auto"/>
        <w:bottom w:val="none" w:sz="0" w:space="0" w:color="auto"/>
        <w:right w:val="none" w:sz="0" w:space="0" w:color="auto"/>
      </w:divBdr>
    </w:div>
    <w:div w:id="488719054">
      <w:bodyDiv w:val="1"/>
      <w:marLeft w:val="0"/>
      <w:marRight w:val="0"/>
      <w:marTop w:val="0"/>
      <w:marBottom w:val="0"/>
      <w:divBdr>
        <w:top w:val="none" w:sz="0" w:space="0" w:color="auto"/>
        <w:left w:val="none" w:sz="0" w:space="0" w:color="auto"/>
        <w:bottom w:val="none" w:sz="0" w:space="0" w:color="auto"/>
        <w:right w:val="none" w:sz="0" w:space="0" w:color="auto"/>
      </w:divBdr>
    </w:div>
    <w:div w:id="831411455">
      <w:bodyDiv w:val="1"/>
      <w:marLeft w:val="0"/>
      <w:marRight w:val="0"/>
      <w:marTop w:val="0"/>
      <w:marBottom w:val="0"/>
      <w:divBdr>
        <w:top w:val="none" w:sz="0" w:space="0" w:color="auto"/>
        <w:left w:val="none" w:sz="0" w:space="0" w:color="auto"/>
        <w:bottom w:val="none" w:sz="0" w:space="0" w:color="auto"/>
        <w:right w:val="none" w:sz="0" w:space="0" w:color="auto"/>
      </w:divBdr>
    </w:div>
    <w:div w:id="1088428545">
      <w:bodyDiv w:val="1"/>
      <w:marLeft w:val="0"/>
      <w:marRight w:val="0"/>
      <w:marTop w:val="0"/>
      <w:marBottom w:val="0"/>
      <w:divBdr>
        <w:top w:val="none" w:sz="0" w:space="0" w:color="auto"/>
        <w:left w:val="none" w:sz="0" w:space="0" w:color="auto"/>
        <w:bottom w:val="none" w:sz="0" w:space="0" w:color="auto"/>
        <w:right w:val="none" w:sz="0" w:space="0" w:color="auto"/>
      </w:divBdr>
      <w:divsChild>
        <w:div w:id="1717775401">
          <w:marLeft w:val="0"/>
          <w:marRight w:val="0"/>
          <w:marTop w:val="0"/>
          <w:marBottom w:val="0"/>
          <w:divBdr>
            <w:top w:val="none" w:sz="0" w:space="0" w:color="auto"/>
            <w:left w:val="none" w:sz="0" w:space="0" w:color="auto"/>
            <w:bottom w:val="none" w:sz="0" w:space="0" w:color="auto"/>
            <w:right w:val="none" w:sz="0" w:space="0" w:color="auto"/>
          </w:divBdr>
          <w:divsChild>
            <w:div w:id="1417020315">
              <w:marLeft w:val="0"/>
              <w:marRight w:val="0"/>
              <w:marTop w:val="0"/>
              <w:marBottom w:val="0"/>
              <w:divBdr>
                <w:top w:val="none" w:sz="0" w:space="0" w:color="auto"/>
                <w:left w:val="none" w:sz="0" w:space="0" w:color="auto"/>
                <w:bottom w:val="none" w:sz="0" w:space="0" w:color="auto"/>
                <w:right w:val="none" w:sz="0" w:space="0" w:color="auto"/>
              </w:divBdr>
              <w:divsChild>
                <w:div w:id="969092128">
                  <w:marLeft w:val="0"/>
                  <w:marRight w:val="0"/>
                  <w:marTop w:val="0"/>
                  <w:marBottom w:val="0"/>
                  <w:divBdr>
                    <w:top w:val="none" w:sz="0" w:space="0" w:color="auto"/>
                    <w:left w:val="none" w:sz="0" w:space="0" w:color="auto"/>
                    <w:bottom w:val="none" w:sz="0" w:space="0" w:color="auto"/>
                    <w:right w:val="none" w:sz="0" w:space="0" w:color="auto"/>
                  </w:divBdr>
                  <w:divsChild>
                    <w:div w:id="1116292112">
                      <w:marLeft w:val="0"/>
                      <w:marRight w:val="0"/>
                      <w:marTop w:val="0"/>
                      <w:marBottom w:val="0"/>
                      <w:divBdr>
                        <w:top w:val="none" w:sz="0" w:space="0" w:color="auto"/>
                        <w:left w:val="none" w:sz="0" w:space="0" w:color="auto"/>
                        <w:bottom w:val="none" w:sz="0" w:space="0" w:color="auto"/>
                        <w:right w:val="none" w:sz="0" w:space="0" w:color="auto"/>
                      </w:divBdr>
                      <w:divsChild>
                        <w:div w:id="1155532916">
                          <w:marLeft w:val="0"/>
                          <w:marRight w:val="0"/>
                          <w:marTop w:val="0"/>
                          <w:marBottom w:val="0"/>
                          <w:divBdr>
                            <w:top w:val="none" w:sz="0" w:space="0" w:color="auto"/>
                            <w:left w:val="none" w:sz="0" w:space="0" w:color="auto"/>
                            <w:bottom w:val="none" w:sz="0" w:space="0" w:color="auto"/>
                            <w:right w:val="none" w:sz="0" w:space="0" w:color="auto"/>
                          </w:divBdr>
                          <w:divsChild>
                            <w:div w:id="979847025">
                              <w:marLeft w:val="0"/>
                              <w:marRight w:val="0"/>
                              <w:marTop w:val="0"/>
                              <w:marBottom w:val="0"/>
                              <w:divBdr>
                                <w:top w:val="none" w:sz="0" w:space="0" w:color="auto"/>
                                <w:left w:val="single" w:sz="6" w:space="0" w:color="EAEAEA"/>
                                <w:bottom w:val="none" w:sz="0" w:space="0" w:color="auto"/>
                                <w:right w:val="none" w:sz="0" w:space="0" w:color="auto"/>
                              </w:divBdr>
                              <w:divsChild>
                                <w:div w:id="1254053745">
                                  <w:marLeft w:val="0"/>
                                  <w:marRight w:val="0"/>
                                  <w:marTop w:val="0"/>
                                  <w:marBottom w:val="0"/>
                                  <w:divBdr>
                                    <w:top w:val="none" w:sz="0" w:space="0" w:color="auto"/>
                                    <w:left w:val="none" w:sz="0" w:space="0" w:color="auto"/>
                                    <w:bottom w:val="none" w:sz="0" w:space="0" w:color="auto"/>
                                    <w:right w:val="none" w:sz="0" w:space="0" w:color="auto"/>
                                  </w:divBdr>
                                  <w:divsChild>
                                    <w:div w:id="1132601702">
                                      <w:marLeft w:val="0"/>
                                      <w:marRight w:val="0"/>
                                      <w:marTop w:val="0"/>
                                      <w:marBottom w:val="0"/>
                                      <w:divBdr>
                                        <w:top w:val="none" w:sz="0" w:space="0" w:color="auto"/>
                                        <w:left w:val="none" w:sz="0" w:space="0" w:color="auto"/>
                                        <w:bottom w:val="none" w:sz="0" w:space="0" w:color="auto"/>
                                        <w:right w:val="none" w:sz="0" w:space="0" w:color="auto"/>
                                      </w:divBdr>
                                      <w:divsChild>
                                        <w:div w:id="1057169298">
                                          <w:marLeft w:val="0"/>
                                          <w:marRight w:val="0"/>
                                          <w:marTop w:val="0"/>
                                          <w:marBottom w:val="0"/>
                                          <w:divBdr>
                                            <w:top w:val="none" w:sz="0" w:space="0" w:color="auto"/>
                                            <w:left w:val="none" w:sz="0" w:space="0" w:color="auto"/>
                                            <w:bottom w:val="none" w:sz="0" w:space="0" w:color="auto"/>
                                            <w:right w:val="none" w:sz="0" w:space="0" w:color="auto"/>
                                          </w:divBdr>
                                          <w:divsChild>
                                            <w:div w:id="677468978">
                                              <w:marLeft w:val="0"/>
                                              <w:marRight w:val="0"/>
                                              <w:marTop w:val="0"/>
                                              <w:marBottom w:val="0"/>
                                              <w:divBdr>
                                                <w:top w:val="none" w:sz="0" w:space="0" w:color="auto"/>
                                                <w:left w:val="none" w:sz="0" w:space="0" w:color="auto"/>
                                                <w:bottom w:val="none" w:sz="0" w:space="0" w:color="auto"/>
                                                <w:right w:val="none" w:sz="0" w:space="0" w:color="auto"/>
                                              </w:divBdr>
                                              <w:divsChild>
                                                <w:div w:id="1963147233">
                                                  <w:marLeft w:val="0"/>
                                                  <w:marRight w:val="0"/>
                                                  <w:marTop w:val="0"/>
                                                  <w:marBottom w:val="0"/>
                                                  <w:divBdr>
                                                    <w:top w:val="none" w:sz="0" w:space="0" w:color="auto"/>
                                                    <w:left w:val="none" w:sz="0" w:space="0" w:color="auto"/>
                                                    <w:bottom w:val="none" w:sz="0" w:space="0" w:color="auto"/>
                                                    <w:right w:val="none" w:sz="0" w:space="0" w:color="auto"/>
                                                  </w:divBdr>
                                                  <w:divsChild>
                                                    <w:div w:id="908273313">
                                                      <w:marLeft w:val="405"/>
                                                      <w:marRight w:val="0"/>
                                                      <w:marTop w:val="0"/>
                                                      <w:marBottom w:val="0"/>
                                                      <w:divBdr>
                                                        <w:top w:val="none" w:sz="0" w:space="0" w:color="auto"/>
                                                        <w:left w:val="none" w:sz="0" w:space="0" w:color="auto"/>
                                                        <w:bottom w:val="none" w:sz="0" w:space="0" w:color="auto"/>
                                                        <w:right w:val="none" w:sz="0" w:space="0" w:color="auto"/>
                                                      </w:divBdr>
                                                      <w:divsChild>
                                                        <w:div w:id="1292204285">
                                                          <w:marLeft w:val="0"/>
                                                          <w:marRight w:val="0"/>
                                                          <w:marTop w:val="0"/>
                                                          <w:marBottom w:val="0"/>
                                                          <w:divBdr>
                                                            <w:top w:val="none" w:sz="0" w:space="0" w:color="auto"/>
                                                            <w:left w:val="none" w:sz="0" w:space="0" w:color="auto"/>
                                                            <w:bottom w:val="none" w:sz="0" w:space="0" w:color="auto"/>
                                                            <w:right w:val="none" w:sz="0" w:space="0" w:color="auto"/>
                                                          </w:divBdr>
                                                          <w:divsChild>
                                                            <w:div w:id="490101878">
                                                              <w:marLeft w:val="0"/>
                                                              <w:marRight w:val="0"/>
                                                              <w:marTop w:val="0"/>
                                                              <w:marBottom w:val="0"/>
                                                              <w:divBdr>
                                                                <w:top w:val="none" w:sz="0" w:space="0" w:color="auto"/>
                                                                <w:left w:val="none" w:sz="0" w:space="0" w:color="auto"/>
                                                                <w:bottom w:val="none" w:sz="0" w:space="0" w:color="auto"/>
                                                                <w:right w:val="none" w:sz="0" w:space="0" w:color="auto"/>
                                                              </w:divBdr>
                                                              <w:divsChild>
                                                                <w:div w:id="894126206">
                                                                  <w:marLeft w:val="0"/>
                                                                  <w:marRight w:val="0"/>
                                                                  <w:marTop w:val="0"/>
                                                                  <w:marBottom w:val="0"/>
                                                                  <w:divBdr>
                                                                    <w:top w:val="none" w:sz="0" w:space="0" w:color="auto"/>
                                                                    <w:left w:val="none" w:sz="0" w:space="0" w:color="auto"/>
                                                                    <w:bottom w:val="none" w:sz="0" w:space="0" w:color="auto"/>
                                                                    <w:right w:val="none" w:sz="0" w:space="0" w:color="auto"/>
                                                                  </w:divBdr>
                                                                  <w:divsChild>
                                                                    <w:div w:id="2040088482">
                                                                      <w:marLeft w:val="0"/>
                                                                      <w:marRight w:val="0"/>
                                                                      <w:marTop w:val="0"/>
                                                                      <w:marBottom w:val="0"/>
                                                                      <w:divBdr>
                                                                        <w:top w:val="none" w:sz="0" w:space="0" w:color="auto"/>
                                                                        <w:left w:val="none" w:sz="0" w:space="0" w:color="auto"/>
                                                                        <w:bottom w:val="none" w:sz="0" w:space="0" w:color="auto"/>
                                                                        <w:right w:val="none" w:sz="0" w:space="0" w:color="auto"/>
                                                                      </w:divBdr>
                                                                      <w:divsChild>
                                                                        <w:div w:id="197550323">
                                                                          <w:marLeft w:val="0"/>
                                                                          <w:marRight w:val="0"/>
                                                                          <w:marTop w:val="0"/>
                                                                          <w:marBottom w:val="0"/>
                                                                          <w:divBdr>
                                                                            <w:top w:val="none" w:sz="0" w:space="0" w:color="auto"/>
                                                                            <w:left w:val="none" w:sz="0" w:space="0" w:color="auto"/>
                                                                            <w:bottom w:val="none" w:sz="0" w:space="0" w:color="auto"/>
                                                                            <w:right w:val="none" w:sz="0" w:space="0" w:color="auto"/>
                                                                          </w:divBdr>
                                                                          <w:divsChild>
                                                                            <w:div w:id="1170094591">
                                                                              <w:marLeft w:val="0"/>
                                                                              <w:marRight w:val="0"/>
                                                                              <w:marTop w:val="0"/>
                                                                              <w:marBottom w:val="0"/>
                                                                              <w:divBdr>
                                                                                <w:top w:val="none" w:sz="0" w:space="0" w:color="auto"/>
                                                                                <w:left w:val="none" w:sz="0" w:space="0" w:color="auto"/>
                                                                                <w:bottom w:val="none" w:sz="0" w:space="0" w:color="auto"/>
                                                                                <w:right w:val="none" w:sz="0" w:space="0" w:color="auto"/>
                                                                              </w:divBdr>
                                                                              <w:divsChild>
                                                                                <w:div w:id="837112553">
                                                                                  <w:marLeft w:val="0"/>
                                                                                  <w:marRight w:val="0"/>
                                                                                  <w:marTop w:val="0"/>
                                                                                  <w:marBottom w:val="0"/>
                                                                                  <w:divBdr>
                                                                                    <w:top w:val="none" w:sz="0" w:space="0" w:color="auto"/>
                                                                                    <w:left w:val="none" w:sz="0" w:space="0" w:color="auto"/>
                                                                                    <w:bottom w:val="single" w:sz="6" w:space="15" w:color="auto"/>
                                                                                    <w:right w:val="none" w:sz="0" w:space="0" w:color="auto"/>
                                                                                  </w:divBdr>
                                                                                  <w:divsChild>
                                                                                    <w:div w:id="586503856">
                                                                                      <w:marLeft w:val="0"/>
                                                                                      <w:marRight w:val="0"/>
                                                                                      <w:marTop w:val="60"/>
                                                                                      <w:marBottom w:val="0"/>
                                                                                      <w:divBdr>
                                                                                        <w:top w:val="none" w:sz="0" w:space="0" w:color="auto"/>
                                                                                        <w:left w:val="none" w:sz="0" w:space="0" w:color="auto"/>
                                                                                        <w:bottom w:val="none" w:sz="0" w:space="0" w:color="auto"/>
                                                                                        <w:right w:val="none" w:sz="0" w:space="0" w:color="auto"/>
                                                                                      </w:divBdr>
                                                                                      <w:divsChild>
                                                                                        <w:div w:id="1378973725">
                                                                                          <w:marLeft w:val="0"/>
                                                                                          <w:marRight w:val="0"/>
                                                                                          <w:marTop w:val="0"/>
                                                                                          <w:marBottom w:val="0"/>
                                                                                          <w:divBdr>
                                                                                            <w:top w:val="none" w:sz="0" w:space="0" w:color="auto"/>
                                                                                            <w:left w:val="none" w:sz="0" w:space="0" w:color="auto"/>
                                                                                            <w:bottom w:val="none" w:sz="0" w:space="0" w:color="auto"/>
                                                                                            <w:right w:val="none" w:sz="0" w:space="0" w:color="auto"/>
                                                                                          </w:divBdr>
                                                                                          <w:divsChild>
                                                                                            <w:div w:id="842549565">
                                                                                              <w:marLeft w:val="0"/>
                                                                                              <w:marRight w:val="0"/>
                                                                                              <w:marTop w:val="0"/>
                                                                                              <w:marBottom w:val="0"/>
                                                                                              <w:divBdr>
                                                                                                <w:top w:val="none" w:sz="0" w:space="0" w:color="auto"/>
                                                                                                <w:left w:val="none" w:sz="0" w:space="0" w:color="auto"/>
                                                                                                <w:bottom w:val="none" w:sz="0" w:space="0" w:color="auto"/>
                                                                                                <w:right w:val="none" w:sz="0" w:space="0" w:color="auto"/>
                                                                                              </w:divBdr>
                                                                                              <w:divsChild>
                                                                                                <w:div w:id="72626938">
                                                                                                  <w:marLeft w:val="0"/>
                                                                                                  <w:marRight w:val="0"/>
                                                                                                  <w:marTop w:val="0"/>
                                                                                                  <w:marBottom w:val="0"/>
                                                                                                  <w:divBdr>
                                                                                                    <w:top w:val="none" w:sz="0" w:space="0" w:color="auto"/>
                                                                                                    <w:left w:val="none" w:sz="0" w:space="0" w:color="auto"/>
                                                                                                    <w:bottom w:val="none" w:sz="0" w:space="0" w:color="auto"/>
                                                                                                    <w:right w:val="none" w:sz="0" w:space="0" w:color="auto"/>
                                                                                                  </w:divBdr>
                                                                                                  <w:divsChild>
                                                                                                    <w:div w:id="754667048">
                                                                                                      <w:marLeft w:val="0"/>
                                                                                                      <w:marRight w:val="0"/>
                                                                                                      <w:marTop w:val="0"/>
                                                                                                      <w:marBottom w:val="0"/>
                                                                                                      <w:divBdr>
                                                                                                        <w:top w:val="none" w:sz="0" w:space="0" w:color="auto"/>
                                                                                                        <w:left w:val="none" w:sz="0" w:space="0" w:color="auto"/>
                                                                                                        <w:bottom w:val="none" w:sz="0" w:space="0" w:color="auto"/>
                                                                                                        <w:right w:val="none" w:sz="0" w:space="0" w:color="auto"/>
                                                                                                      </w:divBdr>
                                                                                                      <w:divsChild>
                                                                                                        <w:div w:id="1359357809">
                                                                                                          <w:marLeft w:val="0"/>
                                                                                                          <w:marRight w:val="0"/>
                                                                                                          <w:marTop w:val="0"/>
                                                                                                          <w:marBottom w:val="0"/>
                                                                                                          <w:divBdr>
                                                                                                            <w:top w:val="none" w:sz="0" w:space="0" w:color="auto"/>
                                                                                                            <w:left w:val="none" w:sz="0" w:space="0" w:color="auto"/>
                                                                                                            <w:bottom w:val="none" w:sz="0" w:space="0" w:color="auto"/>
                                                                                                            <w:right w:val="none" w:sz="0" w:space="0" w:color="auto"/>
                                                                                                          </w:divBdr>
                                                                                                          <w:divsChild>
                                                                                                            <w:div w:id="202574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48025158">
      <w:bodyDiv w:val="1"/>
      <w:marLeft w:val="0"/>
      <w:marRight w:val="0"/>
      <w:marTop w:val="0"/>
      <w:marBottom w:val="0"/>
      <w:divBdr>
        <w:top w:val="none" w:sz="0" w:space="0" w:color="auto"/>
        <w:left w:val="none" w:sz="0" w:space="0" w:color="auto"/>
        <w:bottom w:val="none" w:sz="0" w:space="0" w:color="auto"/>
        <w:right w:val="none" w:sz="0" w:space="0" w:color="auto"/>
      </w:divBdr>
      <w:divsChild>
        <w:div w:id="470055640">
          <w:marLeft w:val="0"/>
          <w:marRight w:val="0"/>
          <w:marTop w:val="0"/>
          <w:marBottom w:val="0"/>
          <w:divBdr>
            <w:top w:val="none" w:sz="0" w:space="0" w:color="auto"/>
            <w:left w:val="none" w:sz="0" w:space="0" w:color="auto"/>
            <w:bottom w:val="none" w:sz="0" w:space="0" w:color="auto"/>
            <w:right w:val="none" w:sz="0" w:space="0" w:color="auto"/>
          </w:divBdr>
          <w:divsChild>
            <w:div w:id="353269505">
              <w:marLeft w:val="0"/>
              <w:marRight w:val="0"/>
              <w:marTop w:val="0"/>
              <w:marBottom w:val="0"/>
              <w:divBdr>
                <w:top w:val="none" w:sz="0" w:space="0" w:color="auto"/>
                <w:left w:val="none" w:sz="0" w:space="0" w:color="auto"/>
                <w:bottom w:val="none" w:sz="0" w:space="0" w:color="auto"/>
                <w:right w:val="none" w:sz="0" w:space="0" w:color="auto"/>
              </w:divBdr>
              <w:divsChild>
                <w:div w:id="183024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251465">
      <w:bodyDiv w:val="1"/>
      <w:marLeft w:val="0"/>
      <w:marRight w:val="0"/>
      <w:marTop w:val="0"/>
      <w:marBottom w:val="0"/>
      <w:divBdr>
        <w:top w:val="none" w:sz="0" w:space="0" w:color="auto"/>
        <w:left w:val="none" w:sz="0" w:space="0" w:color="auto"/>
        <w:bottom w:val="none" w:sz="0" w:space="0" w:color="auto"/>
        <w:right w:val="none" w:sz="0" w:space="0" w:color="auto"/>
      </w:divBdr>
    </w:div>
    <w:div w:id="1497265631">
      <w:bodyDiv w:val="1"/>
      <w:marLeft w:val="0"/>
      <w:marRight w:val="0"/>
      <w:marTop w:val="0"/>
      <w:marBottom w:val="0"/>
      <w:divBdr>
        <w:top w:val="none" w:sz="0" w:space="0" w:color="auto"/>
        <w:left w:val="none" w:sz="0" w:space="0" w:color="auto"/>
        <w:bottom w:val="none" w:sz="0" w:space="0" w:color="auto"/>
        <w:right w:val="none" w:sz="0" w:space="0" w:color="auto"/>
      </w:divBdr>
    </w:div>
    <w:div w:id="1564563119">
      <w:bodyDiv w:val="1"/>
      <w:marLeft w:val="0"/>
      <w:marRight w:val="0"/>
      <w:marTop w:val="0"/>
      <w:marBottom w:val="0"/>
      <w:divBdr>
        <w:top w:val="none" w:sz="0" w:space="0" w:color="auto"/>
        <w:left w:val="none" w:sz="0" w:space="0" w:color="auto"/>
        <w:bottom w:val="none" w:sz="0" w:space="0" w:color="auto"/>
        <w:right w:val="none" w:sz="0" w:space="0" w:color="auto"/>
      </w:divBdr>
      <w:divsChild>
        <w:div w:id="1204634064">
          <w:marLeft w:val="0"/>
          <w:marRight w:val="0"/>
          <w:marTop w:val="0"/>
          <w:marBottom w:val="0"/>
          <w:divBdr>
            <w:top w:val="none" w:sz="0" w:space="0" w:color="auto"/>
            <w:left w:val="none" w:sz="0" w:space="0" w:color="auto"/>
            <w:bottom w:val="none" w:sz="0" w:space="0" w:color="auto"/>
            <w:right w:val="none" w:sz="0" w:space="0" w:color="auto"/>
          </w:divBdr>
          <w:divsChild>
            <w:div w:id="910237890">
              <w:marLeft w:val="0"/>
              <w:marRight w:val="0"/>
              <w:marTop w:val="0"/>
              <w:marBottom w:val="0"/>
              <w:divBdr>
                <w:top w:val="none" w:sz="0" w:space="0" w:color="auto"/>
                <w:left w:val="none" w:sz="0" w:space="0" w:color="auto"/>
                <w:bottom w:val="none" w:sz="0" w:space="0" w:color="auto"/>
                <w:right w:val="none" w:sz="0" w:space="0" w:color="auto"/>
              </w:divBdr>
              <w:divsChild>
                <w:div w:id="1923680872">
                  <w:marLeft w:val="0"/>
                  <w:marRight w:val="0"/>
                  <w:marTop w:val="0"/>
                  <w:marBottom w:val="0"/>
                  <w:divBdr>
                    <w:top w:val="none" w:sz="0" w:space="0" w:color="auto"/>
                    <w:left w:val="none" w:sz="0" w:space="0" w:color="auto"/>
                    <w:bottom w:val="none" w:sz="0" w:space="0" w:color="auto"/>
                    <w:right w:val="none" w:sz="0" w:space="0" w:color="auto"/>
                  </w:divBdr>
                  <w:divsChild>
                    <w:div w:id="2109079575">
                      <w:marLeft w:val="0"/>
                      <w:marRight w:val="0"/>
                      <w:marTop w:val="0"/>
                      <w:marBottom w:val="0"/>
                      <w:divBdr>
                        <w:top w:val="none" w:sz="0" w:space="0" w:color="auto"/>
                        <w:left w:val="none" w:sz="0" w:space="0" w:color="auto"/>
                        <w:bottom w:val="none" w:sz="0" w:space="0" w:color="auto"/>
                        <w:right w:val="none" w:sz="0" w:space="0" w:color="auto"/>
                      </w:divBdr>
                      <w:divsChild>
                        <w:div w:id="2039236176">
                          <w:marLeft w:val="0"/>
                          <w:marRight w:val="0"/>
                          <w:marTop w:val="0"/>
                          <w:marBottom w:val="0"/>
                          <w:divBdr>
                            <w:top w:val="none" w:sz="0" w:space="0" w:color="auto"/>
                            <w:left w:val="none" w:sz="0" w:space="0" w:color="auto"/>
                            <w:bottom w:val="none" w:sz="0" w:space="0" w:color="auto"/>
                            <w:right w:val="none" w:sz="0" w:space="0" w:color="auto"/>
                          </w:divBdr>
                          <w:divsChild>
                            <w:div w:id="2060788164">
                              <w:marLeft w:val="15"/>
                              <w:marRight w:val="195"/>
                              <w:marTop w:val="0"/>
                              <w:marBottom w:val="0"/>
                              <w:divBdr>
                                <w:top w:val="none" w:sz="0" w:space="0" w:color="auto"/>
                                <w:left w:val="none" w:sz="0" w:space="0" w:color="auto"/>
                                <w:bottom w:val="none" w:sz="0" w:space="0" w:color="auto"/>
                                <w:right w:val="none" w:sz="0" w:space="0" w:color="auto"/>
                              </w:divBdr>
                              <w:divsChild>
                                <w:div w:id="1501384149">
                                  <w:marLeft w:val="0"/>
                                  <w:marRight w:val="0"/>
                                  <w:marTop w:val="0"/>
                                  <w:marBottom w:val="0"/>
                                  <w:divBdr>
                                    <w:top w:val="none" w:sz="0" w:space="0" w:color="auto"/>
                                    <w:left w:val="none" w:sz="0" w:space="0" w:color="auto"/>
                                    <w:bottom w:val="none" w:sz="0" w:space="0" w:color="auto"/>
                                    <w:right w:val="none" w:sz="0" w:space="0" w:color="auto"/>
                                  </w:divBdr>
                                  <w:divsChild>
                                    <w:div w:id="696851086">
                                      <w:marLeft w:val="0"/>
                                      <w:marRight w:val="0"/>
                                      <w:marTop w:val="0"/>
                                      <w:marBottom w:val="0"/>
                                      <w:divBdr>
                                        <w:top w:val="none" w:sz="0" w:space="0" w:color="auto"/>
                                        <w:left w:val="none" w:sz="0" w:space="0" w:color="auto"/>
                                        <w:bottom w:val="none" w:sz="0" w:space="0" w:color="auto"/>
                                        <w:right w:val="none" w:sz="0" w:space="0" w:color="auto"/>
                                      </w:divBdr>
                                      <w:divsChild>
                                        <w:div w:id="458378363">
                                          <w:marLeft w:val="0"/>
                                          <w:marRight w:val="0"/>
                                          <w:marTop w:val="0"/>
                                          <w:marBottom w:val="0"/>
                                          <w:divBdr>
                                            <w:top w:val="none" w:sz="0" w:space="0" w:color="auto"/>
                                            <w:left w:val="none" w:sz="0" w:space="0" w:color="auto"/>
                                            <w:bottom w:val="none" w:sz="0" w:space="0" w:color="auto"/>
                                            <w:right w:val="none" w:sz="0" w:space="0" w:color="auto"/>
                                          </w:divBdr>
                                          <w:divsChild>
                                            <w:div w:id="85755">
                                              <w:marLeft w:val="0"/>
                                              <w:marRight w:val="0"/>
                                              <w:marTop w:val="0"/>
                                              <w:marBottom w:val="0"/>
                                              <w:divBdr>
                                                <w:top w:val="none" w:sz="0" w:space="0" w:color="auto"/>
                                                <w:left w:val="none" w:sz="0" w:space="0" w:color="auto"/>
                                                <w:bottom w:val="none" w:sz="0" w:space="0" w:color="auto"/>
                                                <w:right w:val="none" w:sz="0" w:space="0" w:color="auto"/>
                                              </w:divBdr>
                                              <w:divsChild>
                                                <w:div w:id="1656760449">
                                                  <w:marLeft w:val="0"/>
                                                  <w:marRight w:val="0"/>
                                                  <w:marTop w:val="0"/>
                                                  <w:marBottom w:val="0"/>
                                                  <w:divBdr>
                                                    <w:top w:val="none" w:sz="0" w:space="0" w:color="auto"/>
                                                    <w:left w:val="none" w:sz="0" w:space="0" w:color="auto"/>
                                                    <w:bottom w:val="none" w:sz="0" w:space="0" w:color="auto"/>
                                                    <w:right w:val="none" w:sz="0" w:space="0" w:color="auto"/>
                                                  </w:divBdr>
                                                  <w:divsChild>
                                                    <w:div w:id="419909887">
                                                      <w:marLeft w:val="0"/>
                                                      <w:marRight w:val="0"/>
                                                      <w:marTop w:val="0"/>
                                                      <w:marBottom w:val="0"/>
                                                      <w:divBdr>
                                                        <w:top w:val="none" w:sz="0" w:space="0" w:color="auto"/>
                                                        <w:left w:val="none" w:sz="0" w:space="0" w:color="auto"/>
                                                        <w:bottom w:val="none" w:sz="0" w:space="0" w:color="auto"/>
                                                        <w:right w:val="none" w:sz="0" w:space="0" w:color="auto"/>
                                                      </w:divBdr>
                                                      <w:divsChild>
                                                        <w:div w:id="993753414">
                                                          <w:marLeft w:val="0"/>
                                                          <w:marRight w:val="0"/>
                                                          <w:marTop w:val="0"/>
                                                          <w:marBottom w:val="0"/>
                                                          <w:divBdr>
                                                            <w:top w:val="none" w:sz="0" w:space="0" w:color="auto"/>
                                                            <w:left w:val="none" w:sz="0" w:space="0" w:color="auto"/>
                                                            <w:bottom w:val="none" w:sz="0" w:space="0" w:color="auto"/>
                                                            <w:right w:val="none" w:sz="0" w:space="0" w:color="auto"/>
                                                          </w:divBdr>
                                                          <w:divsChild>
                                                            <w:div w:id="171264944">
                                                              <w:marLeft w:val="0"/>
                                                              <w:marRight w:val="0"/>
                                                              <w:marTop w:val="0"/>
                                                              <w:marBottom w:val="0"/>
                                                              <w:divBdr>
                                                                <w:top w:val="none" w:sz="0" w:space="0" w:color="auto"/>
                                                                <w:left w:val="none" w:sz="0" w:space="0" w:color="auto"/>
                                                                <w:bottom w:val="none" w:sz="0" w:space="0" w:color="auto"/>
                                                                <w:right w:val="none" w:sz="0" w:space="0" w:color="auto"/>
                                                              </w:divBdr>
                                                              <w:divsChild>
                                                                <w:div w:id="327289180">
                                                                  <w:marLeft w:val="0"/>
                                                                  <w:marRight w:val="0"/>
                                                                  <w:marTop w:val="0"/>
                                                                  <w:marBottom w:val="0"/>
                                                                  <w:divBdr>
                                                                    <w:top w:val="none" w:sz="0" w:space="0" w:color="auto"/>
                                                                    <w:left w:val="none" w:sz="0" w:space="0" w:color="auto"/>
                                                                    <w:bottom w:val="none" w:sz="0" w:space="0" w:color="auto"/>
                                                                    <w:right w:val="none" w:sz="0" w:space="0" w:color="auto"/>
                                                                  </w:divBdr>
                                                                  <w:divsChild>
                                                                    <w:div w:id="606810533">
                                                                      <w:marLeft w:val="405"/>
                                                                      <w:marRight w:val="0"/>
                                                                      <w:marTop w:val="0"/>
                                                                      <w:marBottom w:val="0"/>
                                                                      <w:divBdr>
                                                                        <w:top w:val="none" w:sz="0" w:space="0" w:color="auto"/>
                                                                        <w:left w:val="none" w:sz="0" w:space="0" w:color="auto"/>
                                                                        <w:bottom w:val="none" w:sz="0" w:space="0" w:color="auto"/>
                                                                        <w:right w:val="none" w:sz="0" w:space="0" w:color="auto"/>
                                                                      </w:divBdr>
                                                                      <w:divsChild>
                                                                        <w:div w:id="1401057419">
                                                                          <w:marLeft w:val="0"/>
                                                                          <w:marRight w:val="0"/>
                                                                          <w:marTop w:val="0"/>
                                                                          <w:marBottom w:val="0"/>
                                                                          <w:divBdr>
                                                                            <w:top w:val="none" w:sz="0" w:space="0" w:color="auto"/>
                                                                            <w:left w:val="none" w:sz="0" w:space="0" w:color="auto"/>
                                                                            <w:bottom w:val="none" w:sz="0" w:space="0" w:color="auto"/>
                                                                            <w:right w:val="none" w:sz="0" w:space="0" w:color="auto"/>
                                                                          </w:divBdr>
                                                                          <w:divsChild>
                                                                            <w:div w:id="1354333819">
                                                                              <w:marLeft w:val="0"/>
                                                                              <w:marRight w:val="0"/>
                                                                              <w:marTop w:val="0"/>
                                                                              <w:marBottom w:val="0"/>
                                                                              <w:divBdr>
                                                                                <w:top w:val="none" w:sz="0" w:space="0" w:color="auto"/>
                                                                                <w:left w:val="none" w:sz="0" w:space="0" w:color="auto"/>
                                                                                <w:bottom w:val="none" w:sz="0" w:space="0" w:color="auto"/>
                                                                                <w:right w:val="none" w:sz="0" w:space="0" w:color="auto"/>
                                                                              </w:divBdr>
                                                                              <w:divsChild>
                                                                                <w:div w:id="457991290">
                                                                                  <w:marLeft w:val="0"/>
                                                                                  <w:marRight w:val="0"/>
                                                                                  <w:marTop w:val="0"/>
                                                                                  <w:marBottom w:val="0"/>
                                                                                  <w:divBdr>
                                                                                    <w:top w:val="none" w:sz="0" w:space="0" w:color="auto"/>
                                                                                    <w:left w:val="none" w:sz="0" w:space="0" w:color="auto"/>
                                                                                    <w:bottom w:val="none" w:sz="0" w:space="0" w:color="auto"/>
                                                                                    <w:right w:val="none" w:sz="0" w:space="0" w:color="auto"/>
                                                                                  </w:divBdr>
                                                                                  <w:divsChild>
                                                                                    <w:div w:id="762192002">
                                                                                      <w:marLeft w:val="0"/>
                                                                                      <w:marRight w:val="0"/>
                                                                                      <w:marTop w:val="0"/>
                                                                                      <w:marBottom w:val="0"/>
                                                                                      <w:divBdr>
                                                                                        <w:top w:val="none" w:sz="0" w:space="0" w:color="auto"/>
                                                                                        <w:left w:val="none" w:sz="0" w:space="0" w:color="auto"/>
                                                                                        <w:bottom w:val="none" w:sz="0" w:space="0" w:color="auto"/>
                                                                                        <w:right w:val="none" w:sz="0" w:space="0" w:color="auto"/>
                                                                                      </w:divBdr>
                                                                                      <w:divsChild>
                                                                                        <w:div w:id="387146613">
                                                                                          <w:marLeft w:val="150"/>
                                                                                          <w:marRight w:val="150"/>
                                                                                          <w:marTop w:val="0"/>
                                                                                          <w:marBottom w:val="150"/>
                                                                                          <w:divBdr>
                                                                                            <w:top w:val="none" w:sz="0" w:space="0" w:color="auto"/>
                                                                                            <w:left w:val="none" w:sz="0" w:space="0" w:color="auto"/>
                                                                                            <w:bottom w:val="none" w:sz="0" w:space="0" w:color="auto"/>
                                                                                            <w:right w:val="none" w:sz="0" w:space="0" w:color="auto"/>
                                                                                          </w:divBdr>
                                                                                          <w:divsChild>
                                                                                            <w:div w:id="1751657005">
                                                                                              <w:marLeft w:val="0"/>
                                                                                              <w:marRight w:val="0"/>
                                                                                              <w:marTop w:val="0"/>
                                                                                              <w:marBottom w:val="0"/>
                                                                                              <w:divBdr>
                                                                                                <w:top w:val="single" w:sz="6" w:space="0" w:color="auto"/>
                                                                                                <w:left w:val="single" w:sz="6" w:space="0" w:color="auto"/>
                                                                                                <w:bottom w:val="single" w:sz="6" w:space="0" w:color="auto"/>
                                                                                                <w:right w:val="single" w:sz="6" w:space="0" w:color="auto"/>
                                                                                              </w:divBdr>
                                                                                              <w:divsChild>
                                                                                                <w:div w:id="1516461862">
                                                                                                  <w:marLeft w:val="0"/>
                                                                                                  <w:marRight w:val="0"/>
                                                                                                  <w:marTop w:val="0"/>
                                                                                                  <w:marBottom w:val="0"/>
                                                                                                  <w:divBdr>
                                                                                                    <w:top w:val="single" w:sz="6" w:space="0" w:color="auto"/>
                                                                                                    <w:left w:val="single" w:sz="6" w:space="0" w:color="auto"/>
                                                                                                    <w:bottom w:val="single" w:sz="6" w:space="0" w:color="auto"/>
                                                                                                    <w:right w:val="single" w:sz="6" w:space="0" w:color="auto"/>
                                                                                                  </w:divBdr>
                                                                                                  <w:divsChild>
                                                                                                    <w:div w:id="1494292911">
                                                                                                      <w:marLeft w:val="0"/>
                                                                                                      <w:marRight w:val="0"/>
                                                                                                      <w:marTop w:val="0"/>
                                                                                                      <w:marBottom w:val="0"/>
                                                                                                      <w:divBdr>
                                                                                                        <w:top w:val="none" w:sz="0" w:space="0" w:color="auto"/>
                                                                                                        <w:left w:val="none" w:sz="0" w:space="0" w:color="auto"/>
                                                                                                        <w:bottom w:val="none" w:sz="0" w:space="0" w:color="auto"/>
                                                                                                        <w:right w:val="none" w:sz="0" w:space="0" w:color="auto"/>
                                                                                                      </w:divBdr>
                                                                                                      <w:divsChild>
                                                                                                        <w:div w:id="1257902273">
                                                                                                          <w:marLeft w:val="0"/>
                                                                                                          <w:marRight w:val="45"/>
                                                                                                          <w:marTop w:val="45"/>
                                                                                                          <w:marBottom w:val="0"/>
                                                                                                          <w:divBdr>
                                                                                                            <w:top w:val="none" w:sz="0" w:space="0" w:color="auto"/>
                                                                                                            <w:left w:val="none" w:sz="0" w:space="0" w:color="auto"/>
                                                                                                            <w:bottom w:val="none" w:sz="0" w:space="0" w:color="auto"/>
                                                                                                            <w:right w:val="none" w:sz="0" w:space="0" w:color="auto"/>
                                                                                                          </w:divBdr>
                                                                                                          <w:divsChild>
                                                                                                            <w:div w:id="1640843895">
                                                                                                              <w:marLeft w:val="0"/>
                                                                                                              <w:marRight w:val="0"/>
                                                                                                              <w:marTop w:val="0"/>
                                                                                                              <w:marBottom w:val="0"/>
                                                                                                              <w:divBdr>
                                                                                                                <w:top w:val="none" w:sz="0" w:space="0" w:color="auto"/>
                                                                                                                <w:left w:val="none" w:sz="0" w:space="0" w:color="auto"/>
                                                                                                                <w:bottom w:val="none" w:sz="0" w:space="0" w:color="auto"/>
                                                                                                                <w:right w:val="none" w:sz="0" w:space="0" w:color="auto"/>
                                                                                                              </w:divBdr>
                                                                                                              <w:divsChild>
                                                                                                                <w:div w:id="1556432193">
                                                                                                                  <w:marLeft w:val="0"/>
                                                                                                                  <w:marRight w:val="0"/>
                                                                                                                  <w:marTop w:val="0"/>
                                                                                                                  <w:marBottom w:val="0"/>
                                                                                                                  <w:divBdr>
                                                                                                                    <w:top w:val="none" w:sz="0" w:space="0" w:color="auto"/>
                                                                                                                    <w:left w:val="none" w:sz="0" w:space="0" w:color="auto"/>
                                                                                                                    <w:bottom w:val="none" w:sz="0" w:space="0" w:color="auto"/>
                                                                                                                    <w:right w:val="none" w:sz="0" w:space="0" w:color="auto"/>
                                                                                                                  </w:divBdr>
                                                                                                                  <w:divsChild>
                                                                                                                    <w:div w:id="596711888">
                                                                                                                      <w:marLeft w:val="0"/>
                                                                                                                      <w:marRight w:val="0"/>
                                                                                                                      <w:marTop w:val="0"/>
                                                                                                                      <w:marBottom w:val="0"/>
                                                                                                                      <w:divBdr>
                                                                                                                        <w:top w:val="none" w:sz="0" w:space="0" w:color="auto"/>
                                                                                                                        <w:left w:val="single" w:sz="6" w:space="0" w:color="auto"/>
                                                                                                                        <w:bottom w:val="none" w:sz="0" w:space="0" w:color="auto"/>
                                                                                                                        <w:right w:val="single" w:sz="6" w:space="0" w:color="auto"/>
                                                                                                                      </w:divBdr>
                                                                                                                      <w:divsChild>
                                                                                                                        <w:div w:id="910309884">
                                                                                                                          <w:marLeft w:val="150"/>
                                                                                                                          <w:marRight w:val="150"/>
                                                                                                                          <w:marTop w:val="0"/>
                                                                                                                          <w:marBottom w:val="0"/>
                                                                                                                          <w:divBdr>
                                                                                                                            <w:top w:val="none" w:sz="0" w:space="0" w:color="auto"/>
                                                                                                                            <w:left w:val="none" w:sz="0" w:space="0" w:color="auto"/>
                                                                                                                            <w:bottom w:val="none" w:sz="0" w:space="0" w:color="auto"/>
                                                                                                                            <w:right w:val="none" w:sz="0" w:space="0" w:color="auto"/>
                                                                                                                          </w:divBdr>
                                                                                                                          <w:divsChild>
                                                                                                                            <w:div w:id="974216920">
                                                                                                                              <w:marLeft w:val="0"/>
                                                                                                                              <w:marRight w:val="0"/>
                                                                                                                              <w:marTop w:val="0"/>
                                                                                                                              <w:marBottom w:val="0"/>
                                                                                                                              <w:divBdr>
                                                                                                                                <w:top w:val="none" w:sz="0" w:space="0" w:color="auto"/>
                                                                                                                                <w:left w:val="none" w:sz="0" w:space="0" w:color="auto"/>
                                                                                                                                <w:bottom w:val="none" w:sz="0" w:space="0" w:color="auto"/>
                                                                                                                                <w:right w:val="none" w:sz="0" w:space="0" w:color="auto"/>
                                                                                                                              </w:divBdr>
                                                                                                                              <w:divsChild>
                                                                                                                                <w:div w:id="209146540">
                                                                                                                                  <w:marLeft w:val="0"/>
                                                                                                                                  <w:marRight w:val="0"/>
                                                                                                                                  <w:marTop w:val="0"/>
                                                                                                                                  <w:marBottom w:val="0"/>
                                                                                                                                  <w:divBdr>
                                                                                                                                    <w:top w:val="none" w:sz="0" w:space="0" w:color="auto"/>
                                                                                                                                    <w:left w:val="none" w:sz="0" w:space="0" w:color="auto"/>
                                                                                                                                    <w:bottom w:val="none" w:sz="0" w:space="0" w:color="auto"/>
                                                                                                                                    <w:right w:val="none" w:sz="0" w:space="0" w:color="auto"/>
                                                                                                                                  </w:divBdr>
                                                                                                                                  <w:divsChild>
                                                                                                                                    <w:div w:id="740249809">
                                                                                                                                      <w:marLeft w:val="0"/>
                                                                                                                                      <w:marRight w:val="0"/>
                                                                                                                                      <w:marTop w:val="0"/>
                                                                                                                                      <w:marBottom w:val="0"/>
                                                                                                                                      <w:divBdr>
                                                                                                                                        <w:top w:val="none" w:sz="0" w:space="0" w:color="auto"/>
                                                                                                                                        <w:left w:val="none" w:sz="0" w:space="0" w:color="auto"/>
                                                                                                                                        <w:bottom w:val="none" w:sz="0" w:space="0" w:color="auto"/>
                                                                                                                                        <w:right w:val="none" w:sz="0" w:space="0" w:color="auto"/>
                                                                                                                                      </w:divBdr>
                                                                                                                                      <w:divsChild>
                                                                                                                                        <w:div w:id="53430502">
                                                                                                                                          <w:marLeft w:val="0"/>
                                                                                                                                          <w:marRight w:val="0"/>
                                                                                                                                          <w:marTop w:val="0"/>
                                                                                                                                          <w:marBottom w:val="0"/>
                                                                                                                                          <w:divBdr>
                                                                                                                                            <w:top w:val="none" w:sz="0" w:space="0" w:color="auto"/>
                                                                                                                                            <w:left w:val="none" w:sz="0" w:space="0" w:color="auto"/>
                                                                                                                                            <w:bottom w:val="none" w:sz="0" w:space="0" w:color="auto"/>
                                                                                                                                            <w:right w:val="none" w:sz="0" w:space="0" w:color="auto"/>
                                                                                                                                          </w:divBdr>
                                                                                                                                          <w:divsChild>
                                                                                                                                            <w:div w:id="32984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25062638">
      <w:bodyDiv w:val="1"/>
      <w:marLeft w:val="0"/>
      <w:marRight w:val="0"/>
      <w:marTop w:val="0"/>
      <w:marBottom w:val="0"/>
      <w:divBdr>
        <w:top w:val="none" w:sz="0" w:space="0" w:color="auto"/>
        <w:left w:val="none" w:sz="0" w:space="0" w:color="auto"/>
        <w:bottom w:val="none" w:sz="0" w:space="0" w:color="auto"/>
        <w:right w:val="none" w:sz="0" w:space="0" w:color="auto"/>
      </w:divBdr>
    </w:div>
    <w:div w:id="1903171517">
      <w:bodyDiv w:val="1"/>
      <w:marLeft w:val="0"/>
      <w:marRight w:val="0"/>
      <w:marTop w:val="0"/>
      <w:marBottom w:val="0"/>
      <w:divBdr>
        <w:top w:val="none" w:sz="0" w:space="0" w:color="auto"/>
        <w:left w:val="none" w:sz="0" w:space="0" w:color="auto"/>
        <w:bottom w:val="none" w:sz="0" w:space="0" w:color="auto"/>
        <w:right w:val="none" w:sz="0" w:space="0" w:color="auto"/>
      </w:divBdr>
    </w:div>
    <w:div w:id="1968003024">
      <w:bodyDiv w:val="1"/>
      <w:marLeft w:val="0"/>
      <w:marRight w:val="0"/>
      <w:marTop w:val="0"/>
      <w:marBottom w:val="0"/>
      <w:divBdr>
        <w:top w:val="none" w:sz="0" w:space="0" w:color="auto"/>
        <w:left w:val="none" w:sz="0" w:space="0" w:color="auto"/>
        <w:bottom w:val="none" w:sz="0" w:space="0" w:color="auto"/>
        <w:right w:val="none" w:sz="0" w:space="0" w:color="auto"/>
      </w:divBdr>
      <w:divsChild>
        <w:div w:id="725909345">
          <w:marLeft w:val="0"/>
          <w:marRight w:val="0"/>
          <w:marTop w:val="0"/>
          <w:marBottom w:val="0"/>
          <w:divBdr>
            <w:top w:val="none" w:sz="0" w:space="0" w:color="auto"/>
            <w:left w:val="none" w:sz="0" w:space="0" w:color="auto"/>
            <w:bottom w:val="none" w:sz="0" w:space="0" w:color="auto"/>
            <w:right w:val="none" w:sz="0" w:space="0" w:color="auto"/>
          </w:divBdr>
        </w:div>
        <w:div w:id="1204056669">
          <w:marLeft w:val="0"/>
          <w:marRight w:val="0"/>
          <w:marTop w:val="0"/>
          <w:marBottom w:val="0"/>
          <w:divBdr>
            <w:top w:val="none" w:sz="0" w:space="0" w:color="auto"/>
            <w:left w:val="none" w:sz="0" w:space="0" w:color="auto"/>
            <w:bottom w:val="none" w:sz="0" w:space="0" w:color="auto"/>
            <w:right w:val="none" w:sz="0" w:space="0" w:color="auto"/>
          </w:divBdr>
        </w:div>
        <w:div w:id="1713504737">
          <w:marLeft w:val="0"/>
          <w:marRight w:val="0"/>
          <w:marTop w:val="0"/>
          <w:marBottom w:val="0"/>
          <w:divBdr>
            <w:top w:val="none" w:sz="0" w:space="0" w:color="auto"/>
            <w:left w:val="none" w:sz="0" w:space="0" w:color="auto"/>
            <w:bottom w:val="none" w:sz="0" w:space="0" w:color="auto"/>
            <w:right w:val="none" w:sz="0" w:space="0" w:color="auto"/>
          </w:divBdr>
        </w:div>
      </w:divsChild>
    </w:div>
    <w:div w:id="1978559111">
      <w:bodyDiv w:val="1"/>
      <w:marLeft w:val="0"/>
      <w:marRight w:val="0"/>
      <w:marTop w:val="0"/>
      <w:marBottom w:val="0"/>
      <w:divBdr>
        <w:top w:val="none" w:sz="0" w:space="0" w:color="auto"/>
        <w:left w:val="none" w:sz="0" w:space="0" w:color="auto"/>
        <w:bottom w:val="none" w:sz="0" w:space="0" w:color="auto"/>
        <w:right w:val="none" w:sz="0" w:space="0" w:color="auto"/>
      </w:divBdr>
    </w:div>
    <w:div w:id="1991013689">
      <w:bodyDiv w:val="1"/>
      <w:marLeft w:val="0"/>
      <w:marRight w:val="0"/>
      <w:marTop w:val="0"/>
      <w:marBottom w:val="0"/>
      <w:divBdr>
        <w:top w:val="none" w:sz="0" w:space="0" w:color="auto"/>
        <w:left w:val="none" w:sz="0" w:space="0" w:color="auto"/>
        <w:bottom w:val="none" w:sz="0" w:space="0" w:color="auto"/>
        <w:right w:val="none" w:sz="0" w:space="0" w:color="auto"/>
      </w:divBdr>
      <w:divsChild>
        <w:div w:id="1364399565">
          <w:marLeft w:val="0"/>
          <w:marRight w:val="0"/>
          <w:marTop w:val="0"/>
          <w:marBottom w:val="0"/>
          <w:divBdr>
            <w:top w:val="none" w:sz="0" w:space="0" w:color="auto"/>
            <w:left w:val="none" w:sz="0" w:space="0" w:color="auto"/>
            <w:bottom w:val="none" w:sz="0" w:space="0" w:color="auto"/>
            <w:right w:val="none" w:sz="0" w:space="0" w:color="auto"/>
          </w:divBdr>
          <w:divsChild>
            <w:div w:id="1531452573">
              <w:marLeft w:val="0"/>
              <w:marRight w:val="0"/>
              <w:marTop w:val="0"/>
              <w:marBottom w:val="0"/>
              <w:divBdr>
                <w:top w:val="none" w:sz="0" w:space="0" w:color="auto"/>
                <w:left w:val="none" w:sz="0" w:space="0" w:color="auto"/>
                <w:bottom w:val="none" w:sz="0" w:space="0" w:color="auto"/>
                <w:right w:val="none" w:sz="0" w:space="0" w:color="auto"/>
              </w:divBdr>
              <w:divsChild>
                <w:div w:id="1473717420">
                  <w:marLeft w:val="0"/>
                  <w:marRight w:val="0"/>
                  <w:marTop w:val="0"/>
                  <w:marBottom w:val="0"/>
                  <w:divBdr>
                    <w:top w:val="none" w:sz="0" w:space="0" w:color="auto"/>
                    <w:left w:val="none" w:sz="0" w:space="0" w:color="auto"/>
                    <w:bottom w:val="none" w:sz="0" w:space="0" w:color="auto"/>
                    <w:right w:val="none" w:sz="0" w:space="0" w:color="auto"/>
                  </w:divBdr>
                  <w:divsChild>
                    <w:div w:id="1193113594">
                      <w:marLeft w:val="0"/>
                      <w:marRight w:val="0"/>
                      <w:marTop w:val="0"/>
                      <w:marBottom w:val="0"/>
                      <w:divBdr>
                        <w:top w:val="none" w:sz="0" w:space="0" w:color="auto"/>
                        <w:left w:val="none" w:sz="0" w:space="0" w:color="auto"/>
                        <w:bottom w:val="none" w:sz="0" w:space="0" w:color="auto"/>
                        <w:right w:val="none" w:sz="0" w:space="0" w:color="auto"/>
                      </w:divBdr>
                      <w:divsChild>
                        <w:div w:id="1935742375">
                          <w:marLeft w:val="0"/>
                          <w:marRight w:val="0"/>
                          <w:marTop w:val="0"/>
                          <w:marBottom w:val="0"/>
                          <w:divBdr>
                            <w:top w:val="none" w:sz="0" w:space="0" w:color="auto"/>
                            <w:left w:val="none" w:sz="0" w:space="0" w:color="auto"/>
                            <w:bottom w:val="none" w:sz="0" w:space="0" w:color="auto"/>
                            <w:right w:val="none" w:sz="0" w:space="0" w:color="auto"/>
                          </w:divBdr>
                          <w:divsChild>
                            <w:div w:id="1066611078">
                              <w:marLeft w:val="15"/>
                              <w:marRight w:val="195"/>
                              <w:marTop w:val="0"/>
                              <w:marBottom w:val="0"/>
                              <w:divBdr>
                                <w:top w:val="none" w:sz="0" w:space="0" w:color="auto"/>
                                <w:left w:val="none" w:sz="0" w:space="0" w:color="auto"/>
                                <w:bottom w:val="none" w:sz="0" w:space="0" w:color="auto"/>
                                <w:right w:val="none" w:sz="0" w:space="0" w:color="auto"/>
                              </w:divBdr>
                              <w:divsChild>
                                <w:div w:id="369304517">
                                  <w:marLeft w:val="0"/>
                                  <w:marRight w:val="0"/>
                                  <w:marTop w:val="0"/>
                                  <w:marBottom w:val="0"/>
                                  <w:divBdr>
                                    <w:top w:val="none" w:sz="0" w:space="0" w:color="auto"/>
                                    <w:left w:val="none" w:sz="0" w:space="0" w:color="auto"/>
                                    <w:bottom w:val="none" w:sz="0" w:space="0" w:color="auto"/>
                                    <w:right w:val="none" w:sz="0" w:space="0" w:color="auto"/>
                                  </w:divBdr>
                                  <w:divsChild>
                                    <w:div w:id="1464495039">
                                      <w:marLeft w:val="0"/>
                                      <w:marRight w:val="0"/>
                                      <w:marTop w:val="0"/>
                                      <w:marBottom w:val="0"/>
                                      <w:divBdr>
                                        <w:top w:val="none" w:sz="0" w:space="0" w:color="auto"/>
                                        <w:left w:val="none" w:sz="0" w:space="0" w:color="auto"/>
                                        <w:bottom w:val="none" w:sz="0" w:space="0" w:color="auto"/>
                                        <w:right w:val="none" w:sz="0" w:space="0" w:color="auto"/>
                                      </w:divBdr>
                                      <w:divsChild>
                                        <w:div w:id="1717507082">
                                          <w:marLeft w:val="0"/>
                                          <w:marRight w:val="0"/>
                                          <w:marTop w:val="0"/>
                                          <w:marBottom w:val="0"/>
                                          <w:divBdr>
                                            <w:top w:val="none" w:sz="0" w:space="0" w:color="auto"/>
                                            <w:left w:val="none" w:sz="0" w:space="0" w:color="auto"/>
                                            <w:bottom w:val="none" w:sz="0" w:space="0" w:color="auto"/>
                                            <w:right w:val="none" w:sz="0" w:space="0" w:color="auto"/>
                                          </w:divBdr>
                                          <w:divsChild>
                                            <w:div w:id="1230504926">
                                              <w:marLeft w:val="0"/>
                                              <w:marRight w:val="0"/>
                                              <w:marTop w:val="0"/>
                                              <w:marBottom w:val="0"/>
                                              <w:divBdr>
                                                <w:top w:val="none" w:sz="0" w:space="0" w:color="auto"/>
                                                <w:left w:val="none" w:sz="0" w:space="0" w:color="auto"/>
                                                <w:bottom w:val="none" w:sz="0" w:space="0" w:color="auto"/>
                                                <w:right w:val="none" w:sz="0" w:space="0" w:color="auto"/>
                                              </w:divBdr>
                                              <w:divsChild>
                                                <w:div w:id="76247934">
                                                  <w:marLeft w:val="0"/>
                                                  <w:marRight w:val="0"/>
                                                  <w:marTop w:val="0"/>
                                                  <w:marBottom w:val="0"/>
                                                  <w:divBdr>
                                                    <w:top w:val="none" w:sz="0" w:space="0" w:color="auto"/>
                                                    <w:left w:val="none" w:sz="0" w:space="0" w:color="auto"/>
                                                    <w:bottom w:val="none" w:sz="0" w:space="0" w:color="auto"/>
                                                    <w:right w:val="none" w:sz="0" w:space="0" w:color="auto"/>
                                                  </w:divBdr>
                                                  <w:divsChild>
                                                    <w:div w:id="1320958026">
                                                      <w:marLeft w:val="0"/>
                                                      <w:marRight w:val="0"/>
                                                      <w:marTop w:val="0"/>
                                                      <w:marBottom w:val="0"/>
                                                      <w:divBdr>
                                                        <w:top w:val="none" w:sz="0" w:space="0" w:color="auto"/>
                                                        <w:left w:val="none" w:sz="0" w:space="0" w:color="auto"/>
                                                        <w:bottom w:val="none" w:sz="0" w:space="0" w:color="auto"/>
                                                        <w:right w:val="none" w:sz="0" w:space="0" w:color="auto"/>
                                                      </w:divBdr>
                                                      <w:divsChild>
                                                        <w:div w:id="1581479813">
                                                          <w:marLeft w:val="0"/>
                                                          <w:marRight w:val="0"/>
                                                          <w:marTop w:val="0"/>
                                                          <w:marBottom w:val="0"/>
                                                          <w:divBdr>
                                                            <w:top w:val="none" w:sz="0" w:space="0" w:color="auto"/>
                                                            <w:left w:val="none" w:sz="0" w:space="0" w:color="auto"/>
                                                            <w:bottom w:val="none" w:sz="0" w:space="0" w:color="auto"/>
                                                            <w:right w:val="none" w:sz="0" w:space="0" w:color="auto"/>
                                                          </w:divBdr>
                                                          <w:divsChild>
                                                            <w:div w:id="1886987559">
                                                              <w:marLeft w:val="0"/>
                                                              <w:marRight w:val="0"/>
                                                              <w:marTop w:val="0"/>
                                                              <w:marBottom w:val="0"/>
                                                              <w:divBdr>
                                                                <w:top w:val="none" w:sz="0" w:space="0" w:color="auto"/>
                                                                <w:left w:val="none" w:sz="0" w:space="0" w:color="auto"/>
                                                                <w:bottom w:val="none" w:sz="0" w:space="0" w:color="auto"/>
                                                                <w:right w:val="none" w:sz="0" w:space="0" w:color="auto"/>
                                                              </w:divBdr>
                                                              <w:divsChild>
                                                                <w:div w:id="87121486">
                                                                  <w:marLeft w:val="0"/>
                                                                  <w:marRight w:val="0"/>
                                                                  <w:marTop w:val="0"/>
                                                                  <w:marBottom w:val="0"/>
                                                                  <w:divBdr>
                                                                    <w:top w:val="none" w:sz="0" w:space="0" w:color="auto"/>
                                                                    <w:left w:val="none" w:sz="0" w:space="0" w:color="auto"/>
                                                                    <w:bottom w:val="none" w:sz="0" w:space="0" w:color="auto"/>
                                                                    <w:right w:val="none" w:sz="0" w:space="0" w:color="auto"/>
                                                                  </w:divBdr>
                                                                  <w:divsChild>
                                                                    <w:div w:id="190385720">
                                                                      <w:marLeft w:val="405"/>
                                                                      <w:marRight w:val="0"/>
                                                                      <w:marTop w:val="0"/>
                                                                      <w:marBottom w:val="0"/>
                                                                      <w:divBdr>
                                                                        <w:top w:val="none" w:sz="0" w:space="0" w:color="auto"/>
                                                                        <w:left w:val="none" w:sz="0" w:space="0" w:color="auto"/>
                                                                        <w:bottom w:val="none" w:sz="0" w:space="0" w:color="auto"/>
                                                                        <w:right w:val="none" w:sz="0" w:space="0" w:color="auto"/>
                                                                      </w:divBdr>
                                                                      <w:divsChild>
                                                                        <w:div w:id="1533154646">
                                                                          <w:marLeft w:val="0"/>
                                                                          <w:marRight w:val="0"/>
                                                                          <w:marTop w:val="0"/>
                                                                          <w:marBottom w:val="0"/>
                                                                          <w:divBdr>
                                                                            <w:top w:val="none" w:sz="0" w:space="0" w:color="auto"/>
                                                                            <w:left w:val="none" w:sz="0" w:space="0" w:color="auto"/>
                                                                            <w:bottom w:val="none" w:sz="0" w:space="0" w:color="auto"/>
                                                                            <w:right w:val="none" w:sz="0" w:space="0" w:color="auto"/>
                                                                          </w:divBdr>
                                                                          <w:divsChild>
                                                                            <w:div w:id="1192647719">
                                                                              <w:marLeft w:val="0"/>
                                                                              <w:marRight w:val="0"/>
                                                                              <w:marTop w:val="0"/>
                                                                              <w:marBottom w:val="0"/>
                                                                              <w:divBdr>
                                                                                <w:top w:val="none" w:sz="0" w:space="0" w:color="auto"/>
                                                                                <w:left w:val="none" w:sz="0" w:space="0" w:color="auto"/>
                                                                                <w:bottom w:val="none" w:sz="0" w:space="0" w:color="auto"/>
                                                                                <w:right w:val="none" w:sz="0" w:space="0" w:color="auto"/>
                                                                              </w:divBdr>
                                                                              <w:divsChild>
                                                                                <w:div w:id="362439392">
                                                                                  <w:marLeft w:val="0"/>
                                                                                  <w:marRight w:val="0"/>
                                                                                  <w:marTop w:val="0"/>
                                                                                  <w:marBottom w:val="0"/>
                                                                                  <w:divBdr>
                                                                                    <w:top w:val="none" w:sz="0" w:space="0" w:color="auto"/>
                                                                                    <w:left w:val="none" w:sz="0" w:space="0" w:color="auto"/>
                                                                                    <w:bottom w:val="none" w:sz="0" w:space="0" w:color="auto"/>
                                                                                    <w:right w:val="none" w:sz="0" w:space="0" w:color="auto"/>
                                                                                  </w:divBdr>
                                                                                  <w:divsChild>
                                                                                    <w:div w:id="701905504">
                                                                                      <w:marLeft w:val="0"/>
                                                                                      <w:marRight w:val="0"/>
                                                                                      <w:marTop w:val="0"/>
                                                                                      <w:marBottom w:val="0"/>
                                                                                      <w:divBdr>
                                                                                        <w:top w:val="none" w:sz="0" w:space="0" w:color="auto"/>
                                                                                        <w:left w:val="none" w:sz="0" w:space="0" w:color="auto"/>
                                                                                        <w:bottom w:val="none" w:sz="0" w:space="0" w:color="auto"/>
                                                                                        <w:right w:val="none" w:sz="0" w:space="0" w:color="auto"/>
                                                                                      </w:divBdr>
                                                                                      <w:divsChild>
                                                                                        <w:div w:id="1645163748">
                                                                                          <w:marLeft w:val="0"/>
                                                                                          <w:marRight w:val="0"/>
                                                                                          <w:marTop w:val="0"/>
                                                                                          <w:marBottom w:val="0"/>
                                                                                          <w:divBdr>
                                                                                            <w:top w:val="none" w:sz="0" w:space="0" w:color="auto"/>
                                                                                            <w:left w:val="none" w:sz="0" w:space="0" w:color="auto"/>
                                                                                            <w:bottom w:val="none" w:sz="0" w:space="0" w:color="auto"/>
                                                                                            <w:right w:val="none" w:sz="0" w:space="0" w:color="auto"/>
                                                                                          </w:divBdr>
                                                                                          <w:divsChild>
                                                                                            <w:div w:id="1296721539">
                                                                                              <w:marLeft w:val="0"/>
                                                                                              <w:marRight w:val="0"/>
                                                                                              <w:marTop w:val="0"/>
                                                                                              <w:marBottom w:val="0"/>
                                                                                              <w:divBdr>
                                                                                                <w:top w:val="none" w:sz="0" w:space="0" w:color="auto"/>
                                                                                                <w:left w:val="none" w:sz="0" w:space="0" w:color="auto"/>
                                                                                                <w:bottom w:val="none" w:sz="0" w:space="0" w:color="auto"/>
                                                                                                <w:right w:val="none" w:sz="0" w:space="0" w:color="auto"/>
                                                                                              </w:divBdr>
                                                                                              <w:divsChild>
                                                                                                <w:div w:id="175116461">
                                                                                                  <w:marLeft w:val="0"/>
                                                                                                  <w:marRight w:val="0"/>
                                                                                                  <w:marTop w:val="0"/>
                                                                                                  <w:marBottom w:val="0"/>
                                                                                                  <w:divBdr>
                                                                                                    <w:top w:val="none" w:sz="0" w:space="0" w:color="auto"/>
                                                                                                    <w:left w:val="none" w:sz="0" w:space="0" w:color="auto"/>
                                                                                                    <w:bottom w:val="single" w:sz="6" w:space="15" w:color="auto"/>
                                                                                                    <w:right w:val="none" w:sz="0" w:space="0" w:color="auto"/>
                                                                                                  </w:divBdr>
                                                                                                  <w:divsChild>
                                                                                                    <w:div w:id="589584370">
                                                                                                      <w:marLeft w:val="0"/>
                                                                                                      <w:marRight w:val="0"/>
                                                                                                      <w:marTop w:val="60"/>
                                                                                                      <w:marBottom w:val="0"/>
                                                                                                      <w:divBdr>
                                                                                                        <w:top w:val="none" w:sz="0" w:space="0" w:color="auto"/>
                                                                                                        <w:left w:val="none" w:sz="0" w:space="0" w:color="auto"/>
                                                                                                        <w:bottom w:val="none" w:sz="0" w:space="0" w:color="auto"/>
                                                                                                        <w:right w:val="none" w:sz="0" w:space="0" w:color="auto"/>
                                                                                                      </w:divBdr>
                                                                                                      <w:divsChild>
                                                                                                        <w:div w:id="552736770">
                                                                                                          <w:marLeft w:val="0"/>
                                                                                                          <w:marRight w:val="0"/>
                                                                                                          <w:marTop w:val="0"/>
                                                                                                          <w:marBottom w:val="0"/>
                                                                                                          <w:divBdr>
                                                                                                            <w:top w:val="none" w:sz="0" w:space="0" w:color="auto"/>
                                                                                                            <w:left w:val="none" w:sz="0" w:space="0" w:color="auto"/>
                                                                                                            <w:bottom w:val="none" w:sz="0" w:space="0" w:color="auto"/>
                                                                                                            <w:right w:val="none" w:sz="0" w:space="0" w:color="auto"/>
                                                                                                          </w:divBdr>
                                                                                                          <w:divsChild>
                                                                                                            <w:div w:id="859129692">
                                                                                                              <w:marLeft w:val="0"/>
                                                                                                              <w:marRight w:val="0"/>
                                                                                                              <w:marTop w:val="0"/>
                                                                                                              <w:marBottom w:val="0"/>
                                                                                                              <w:divBdr>
                                                                                                                <w:top w:val="none" w:sz="0" w:space="0" w:color="auto"/>
                                                                                                                <w:left w:val="none" w:sz="0" w:space="0" w:color="auto"/>
                                                                                                                <w:bottom w:val="none" w:sz="0" w:space="0" w:color="auto"/>
                                                                                                                <w:right w:val="none" w:sz="0" w:space="0" w:color="auto"/>
                                                                                                              </w:divBdr>
                                                                                                              <w:divsChild>
                                                                                                                <w:div w:id="182859864">
                                                                                                                  <w:marLeft w:val="0"/>
                                                                                                                  <w:marRight w:val="0"/>
                                                                                                                  <w:marTop w:val="0"/>
                                                                                                                  <w:marBottom w:val="0"/>
                                                                                                                  <w:divBdr>
                                                                                                                    <w:top w:val="none" w:sz="0" w:space="0" w:color="auto"/>
                                                                                                                    <w:left w:val="none" w:sz="0" w:space="0" w:color="auto"/>
                                                                                                                    <w:bottom w:val="none" w:sz="0" w:space="0" w:color="auto"/>
                                                                                                                    <w:right w:val="none" w:sz="0" w:space="0" w:color="auto"/>
                                                                                                                  </w:divBdr>
                                                                                                                  <w:divsChild>
                                                                                                                    <w:div w:id="1520193952">
                                                                                                                      <w:marLeft w:val="0"/>
                                                                                                                      <w:marRight w:val="0"/>
                                                                                                                      <w:marTop w:val="0"/>
                                                                                                                      <w:marBottom w:val="0"/>
                                                                                                                      <w:divBdr>
                                                                                                                        <w:top w:val="none" w:sz="0" w:space="0" w:color="auto"/>
                                                                                                                        <w:left w:val="none" w:sz="0" w:space="0" w:color="auto"/>
                                                                                                                        <w:bottom w:val="none" w:sz="0" w:space="0" w:color="auto"/>
                                                                                                                        <w:right w:val="none" w:sz="0" w:space="0" w:color="auto"/>
                                                                                                                      </w:divBdr>
                                                                                                                      <w:divsChild>
                                                                                                                        <w:div w:id="1148671918">
                                                                                                                          <w:marLeft w:val="0"/>
                                                                                                                          <w:marRight w:val="0"/>
                                                                                                                          <w:marTop w:val="0"/>
                                                                                                                          <w:marBottom w:val="0"/>
                                                                                                                          <w:divBdr>
                                                                                                                            <w:top w:val="none" w:sz="0" w:space="0" w:color="auto"/>
                                                                                                                            <w:left w:val="none" w:sz="0" w:space="0" w:color="auto"/>
                                                                                                                            <w:bottom w:val="none" w:sz="0" w:space="0" w:color="auto"/>
                                                                                                                            <w:right w:val="none" w:sz="0" w:space="0" w:color="auto"/>
                                                                                                                          </w:divBdr>
                                                                                                                          <w:divsChild>
                                                                                                                            <w:div w:id="53400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gfaxweedsolutions.com/2019/10/22/soybeans-7-herbicide-tolerant-traits-available-which-to-pick/" TargetMode="External"/><Relationship Id="rId18" Type="http://schemas.openxmlformats.org/officeDocument/2006/relationships/image" Target="media/image5.emf"/><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emf"/><Relationship Id="rId34" Type="http://schemas.openxmlformats.org/officeDocument/2006/relationships/image" Target="media/image21.emf"/><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emf"/><Relationship Id="rId29" Type="http://schemas.openxmlformats.org/officeDocument/2006/relationships/image" Target="media/image16.emf"/><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agro.basf.us/campaigns/engenia/" TargetMode="Externa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3.png"/><Relationship Id="rId10" Type="http://schemas.microsoft.com/office/2016/09/relationships/commentsIds" Target="commentsIds.xml"/><Relationship Id="rId19" Type="http://schemas.openxmlformats.org/officeDocument/2006/relationships/image" Target="media/image6.emf"/><Relationship Id="rId31" Type="http://schemas.openxmlformats.org/officeDocument/2006/relationships/image" Target="media/image18.emf"/><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image" Target="media/image9.tif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www.plantmanagementnetwork.org" TargetMode="Externa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2F628E-BB28-144D-A34D-2CA56CFF4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42</Pages>
  <Words>9023</Words>
  <Characters>51436</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nader soltani</dc:creator>
  <cp:keywords/>
  <dc:description/>
  <cp:lastModifiedBy>Maxwel</cp:lastModifiedBy>
  <cp:revision>9</cp:revision>
  <cp:lastPrinted>2019-11-30T14:07:00Z</cp:lastPrinted>
  <dcterms:created xsi:type="dcterms:W3CDTF">2020-03-23T18:47:00Z</dcterms:created>
  <dcterms:modified xsi:type="dcterms:W3CDTF">2020-03-23T19:31:00Z</dcterms:modified>
</cp:coreProperties>
</file>